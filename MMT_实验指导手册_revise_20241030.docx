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ECA7B" w14:textId="699CCD93" w:rsidR="00B079A9" w:rsidRDefault="00335260" w:rsidP="007B630F">
      <w:pPr>
        <w:jc w:val="center"/>
        <w:rPr>
          <w:rFonts w:ascii="黑体" w:eastAsia="黑体" w:hAnsi="黑体"/>
          <w:sz w:val="56"/>
          <w:szCs w:val="56"/>
        </w:rPr>
      </w:pPr>
      <w:r>
        <w:rPr>
          <w:noProof/>
          <w:sz w:val="44"/>
          <w:szCs w:val="44"/>
        </w:rPr>
        <w:drawing>
          <wp:anchor distT="0" distB="0" distL="114300" distR="114300" simplePos="0" relativeHeight="251673600" behindDoc="0" locked="0" layoutInCell="1" allowOverlap="1" wp14:anchorId="1B57AC4A" wp14:editId="65B1AE83">
            <wp:simplePos x="0" y="0"/>
            <wp:positionH relativeFrom="margin">
              <wp:posOffset>1641525</wp:posOffset>
            </wp:positionH>
            <wp:positionV relativeFrom="paragraph">
              <wp:posOffset>457992</wp:posOffset>
            </wp:positionV>
            <wp:extent cx="2084400" cy="590400"/>
            <wp:effectExtent l="0" t="0" r="0" b="63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cstate="print">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084400" cy="590400"/>
                    </a:xfrm>
                    <a:prstGeom prst="rect">
                      <a:avLst/>
                    </a:prstGeom>
                    <a:noFill/>
                  </pic:spPr>
                </pic:pic>
              </a:graphicData>
            </a:graphic>
            <wp14:sizeRelH relativeFrom="margin">
              <wp14:pctWidth>0</wp14:pctWidth>
            </wp14:sizeRelH>
            <wp14:sizeRelV relativeFrom="margin">
              <wp14:pctHeight>0</wp14:pctHeight>
            </wp14:sizeRelV>
          </wp:anchor>
        </w:drawing>
      </w:r>
    </w:p>
    <w:p w14:paraId="3FF3BE06" w14:textId="0F1B575F" w:rsidR="00B079A9" w:rsidRDefault="00B079A9" w:rsidP="007B630F">
      <w:pPr>
        <w:jc w:val="center"/>
        <w:rPr>
          <w:rFonts w:ascii="黑体" w:eastAsia="黑体" w:hAnsi="黑体"/>
          <w:sz w:val="56"/>
          <w:szCs w:val="56"/>
        </w:rPr>
      </w:pPr>
    </w:p>
    <w:p w14:paraId="62B73C11" w14:textId="11C98476" w:rsidR="00B079A9" w:rsidRDefault="00B079A9" w:rsidP="007B630F">
      <w:pPr>
        <w:jc w:val="center"/>
        <w:rPr>
          <w:rFonts w:ascii="黑体" w:eastAsia="黑体" w:hAnsi="黑体"/>
          <w:sz w:val="56"/>
          <w:szCs w:val="56"/>
        </w:rPr>
      </w:pPr>
    </w:p>
    <w:p w14:paraId="67EB3291" w14:textId="7EE789DB" w:rsidR="007B630F" w:rsidRPr="00B079A9" w:rsidRDefault="007B630F" w:rsidP="007B630F">
      <w:pPr>
        <w:jc w:val="center"/>
        <w:rPr>
          <w:rFonts w:ascii="黑体" w:eastAsia="黑体" w:hAnsi="黑体"/>
          <w:sz w:val="72"/>
          <w:szCs w:val="72"/>
        </w:rPr>
      </w:pPr>
      <w:r w:rsidRPr="00B079A9">
        <w:rPr>
          <w:rFonts w:ascii="黑体" w:eastAsia="黑体" w:hAnsi="黑体" w:hint="eastAsia"/>
          <w:sz w:val="72"/>
          <w:szCs w:val="72"/>
        </w:rPr>
        <w:t>《多媒体技术</w:t>
      </w:r>
      <w:r w:rsidR="00B079A9" w:rsidRPr="00B079A9">
        <w:rPr>
          <w:rFonts w:ascii="黑体" w:eastAsia="黑体" w:hAnsi="黑体" w:hint="eastAsia"/>
          <w:sz w:val="72"/>
          <w:szCs w:val="72"/>
        </w:rPr>
        <w:t>基础</w:t>
      </w:r>
      <w:r w:rsidRPr="00B079A9">
        <w:rPr>
          <w:rFonts w:ascii="黑体" w:eastAsia="黑体" w:hAnsi="黑体" w:hint="eastAsia"/>
          <w:sz w:val="72"/>
          <w:szCs w:val="72"/>
        </w:rPr>
        <w:t>》</w:t>
      </w:r>
      <w:r w:rsidR="00B079A9" w:rsidRPr="00B079A9">
        <w:rPr>
          <w:rFonts w:ascii="黑体" w:eastAsia="黑体" w:hAnsi="黑体" w:hint="eastAsia"/>
          <w:sz w:val="72"/>
          <w:szCs w:val="72"/>
        </w:rPr>
        <w:t>实验</w:t>
      </w:r>
    </w:p>
    <w:p w14:paraId="44FFD166" w14:textId="77777777" w:rsidR="007B630F" w:rsidRDefault="007B630F" w:rsidP="007B630F">
      <w:pPr>
        <w:jc w:val="center"/>
        <w:rPr>
          <w:sz w:val="44"/>
          <w:szCs w:val="44"/>
        </w:rPr>
      </w:pPr>
    </w:p>
    <w:p w14:paraId="2510FF09" w14:textId="0C8A519E" w:rsidR="007B630F" w:rsidRPr="004D7987" w:rsidRDefault="00B079A9" w:rsidP="007B630F">
      <w:pPr>
        <w:jc w:val="center"/>
        <w:rPr>
          <w:rFonts w:ascii="黑体" w:eastAsia="黑体" w:hAnsi="黑体"/>
          <w:color w:val="C00000"/>
          <w:sz w:val="52"/>
          <w:szCs w:val="52"/>
        </w:rPr>
      </w:pPr>
      <w:r w:rsidRPr="004D7987">
        <w:rPr>
          <w:rFonts w:ascii="黑体" w:eastAsia="黑体" w:hAnsi="黑体" w:hint="eastAsia"/>
          <w:color w:val="C00000"/>
          <w:sz w:val="52"/>
          <w:szCs w:val="52"/>
        </w:rPr>
        <w:t>实验指导手册</w:t>
      </w:r>
      <w:r w:rsidR="00263B9C" w:rsidRPr="004D7987">
        <w:rPr>
          <w:rFonts w:ascii="黑体" w:eastAsia="黑体" w:hAnsi="黑体"/>
          <w:color w:val="C00000"/>
          <w:sz w:val="52"/>
          <w:szCs w:val="52"/>
        </w:rPr>
        <w:t>[2024</w:t>
      </w:r>
      <w:r w:rsidR="00263B9C" w:rsidRPr="004D7987">
        <w:rPr>
          <w:rFonts w:ascii="黑体" w:eastAsia="黑体" w:hAnsi="黑体" w:hint="eastAsia"/>
          <w:color w:val="C00000"/>
          <w:sz w:val="52"/>
          <w:szCs w:val="52"/>
        </w:rPr>
        <w:t>版</w:t>
      </w:r>
      <w:r w:rsidR="00263B9C" w:rsidRPr="004D7987">
        <w:rPr>
          <w:rFonts w:ascii="黑体" w:eastAsia="黑体" w:hAnsi="黑体"/>
          <w:color w:val="C00000"/>
          <w:sz w:val="52"/>
          <w:szCs w:val="52"/>
        </w:rPr>
        <w:t>]</w:t>
      </w:r>
    </w:p>
    <w:p w14:paraId="1814D2F7" w14:textId="77777777" w:rsidR="007B630F" w:rsidRDefault="007B630F" w:rsidP="007B630F">
      <w:pPr>
        <w:jc w:val="center"/>
        <w:rPr>
          <w:sz w:val="44"/>
          <w:szCs w:val="44"/>
        </w:rPr>
      </w:pPr>
    </w:p>
    <w:p w14:paraId="71EE0746" w14:textId="63771956" w:rsidR="007B630F" w:rsidRDefault="007B630F" w:rsidP="007B630F">
      <w:pPr>
        <w:jc w:val="center"/>
        <w:rPr>
          <w:sz w:val="44"/>
          <w:szCs w:val="44"/>
        </w:rPr>
      </w:pPr>
    </w:p>
    <w:p w14:paraId="6B13D4B4" w14:textId="77777777" w:rsidR="004838EA" w:rsidRDefault="004838EA" w:rsidP="007B630F">
      <w:pPr>
        <w:jc w:val="center"/>
        <w:rPr>
          <w:sz w:val="44"/>
          <w:szCs w:val="44"/>
        </w:rPr>
      </w:pPr>
    </w:p>
    <w:p w14:paraId="546A21B4" w14:textId="7C343EC1" w:rsidR="007B630F" w:rsidRPr="009E0321" w:rsidRDefault="008B04E6" w:rsidP="009E0321">
      <w:pPr>
        <w:spacing w:afterLines="50" w:after="156"/>
        <w:jc w:val="center"/>
        <w:rPr>
          <w:rFonts w:ascii="黑体" w:eastAsia="黑体" w:hAnsi="黑体"/>
          <w:sz w:val="36"/>
          <w:szCs w:val="36"/>
        </w:rPr>
      </w:pPr>
      <w:r w:rsidRPr="009E0321">
        <w:rPr>
          <w:rFonts w:ascii="黑体" w:eastAsia="黑体" w:hAnsi="黑体" w:hint="eastAsia"/>
          <w:sz w:val="28"/>
          <w:szCs w:val="28"/>
        </w:rPr>
        <w:t>实验要求</w:t>
      </w:r>
      <w:r w:rsidR="004838EA" w:rsidRPr="009E0321">
        <w:rPr>
          <w:rFonts w:ascii="黑体" w:eastAsia="黑体" w:hAnsi="黑体" w:hint="eastAsia"/>
          <w:sz w:val="28"/>
          <w:szCs w:val="28"/>
        </w:rPr>
        <w:t>：以下实验项目选作20学时</w:t>
      </w:r>
    </w:p>
    <w:tbl>
      <w:tblPr>
        <w:tblStyle w:val="a9"/>
        <w:tblW w:w="0" w:type="auto"/>
        <w:jc w:val="center"/>
        <w:tblLook w:val="04A0" w:firstRow="1" w:lastRow="0" w:firstColumn="1" w:lastColumn="0" w:noHBand="0" w:noVBand="1"/>
      </w:tblPr>
      <w:tblGrid>
        <w:gridCol w:w="618"/>
        <w:gridCol w:w="2955"/>
        <w:gridCol w:w="1020"/>
        <w:gridCol w:w="1466"/>
      </w:tblGrid>
      <w:tr w:rsidR="00EE0EC9" w:rsidRPr="00EE0EC9" w14:paraId="556DAF28" w14:textId="77777777" w:rsidTr="008B04E6">
        <w:trPr>
          <w:jc w:val="center"/>
        </w:trPr>
        <w:tc>
          <w:tcPr>
            <w:tcW w:w="0" w:type="auto"/>
            <w:hideMark/>
          </w:tcPr>
          <w:p w14:paraId="2C78B6D0" w14:textId="77777777" w:rsidR="008B04E6" w:rsidRPr="00EE0EC9" w:rsidRDefault="008B04E6" w:rsidP="00EE0EC9">
            <w:pPr>
              <w:widowControl/>
              <w:adjustRightInd/>
              <w:snapToGrid/>
              <w:jc w:val="center"/>
            </w:pPr>
            <w:r w:rsidRPr="00EE0EC9">
              <w:rPr>
                <w:b/>
                <w:bCs/>
              </w:rPr>
              <w:t>序号</w:t>
            </w:r>
          </w:p>
        </w:tc>
        <w:tc>
          <w:tcPr>
            <w:tcW w:w="0" w:type="auto"/>
            <w:hideMark/>
          </w:tcPr>
          <w:p w14:paraId="2E0A274D" w14:textId="77777777" w:rsidR="008B04E6" w:rsidRPr="00EE0EC9" w:rsidRDefault="008B04E6">
            <w:pPr>
              <w:jc w:val="center"/>
            </w:pPr>
            <w:r w:rsidRPr="00EE0EC9">
              <w:rPr>
                <w:b/>
                <w:bCs/>
              </w:rPr>
              <w:t>实验名称</w:t>
            </w:r>
          </w:p>
        </w:tc>
        <w:tc>
          <w:tcPr>
            <w:tcW w:w="0" w:type="auto"/>
            <w:hideMark/>
          </w:tcPr>
          <w:p w14:paraId="5692715D" w14:textId="77777777" w:rsidR="008B04E6" w:rsidRPr="00EE0EC9" w:rsidRDefault="008B04E6">
            <w:pPr>
              <w:jc w:val="center"/>
            </w:pPr>
            <w:r w:rsidRPr="00EE0EC9">
              <w:rPr>
                <w:b/>
                <w:bCs/>
              </w:rPr>
              <w:t>建议学时</w:t>
            </w:r>
          </w:p>
        </w:tc>
        <w:tc>
          <w:tcPr>
            <w:tcW w:w="0" w:type="auto"/>
            <w:hideMark/>
          </w:tcPr>
          <w:p w14:paraId="4B13E60F" w14:textId="77777777" w:rsidR="008B04E6" w:rsidRPr="00EE0EC9" w:rsidRDefault="008B04E6">
            <w:pPr>
              <w:jc w:val="center"/>
            </w:pPr>
            <w:r w:rsidRPr="00EE0EC9">
              <w:rPr>
                <w:b/>
                <w:bCs/>
              </w:rPr>
              <w:t>备注</w:t>
            </w:r>
          </w:p>
        </w:tc>
      </w:tr>
      <w:tr w:rsidR="00EE0EC9" w:rsidRPr="00EE0EC9" w14:paraId="07847179" w14:textId="77777777" w:rsidTr="008B04E6">
        <w:trPr>
          <w:jc w:val="center"/>
        </w:trPr>
        <w:tc>
          <w:tcPr>
            <w:tcW w:w="0" w:type="auto"/>
            <w:hideMark/>
          </w:tcPr>
          <w:p w14:paraId="6BE565F9" w14:textId="4B85A3C5" w:rsidR="008B04E6" w:rsidRPr="00EE0EC9" w:rsidRDefault="00EE0EC9" w:rsidP="00EE0EC9">
            <w:pPr>
              <w:jc w:val="center"/>
            </w:pPr>
            <w:r w:rsidRPr="00EE0EC9">
              <w:t>1</w:t>
            </w:r>
          </w:p>
        </w:tc>
        <w:tc>
          <w:tcPr>
            <w:tcW w:w="0" w:type="auto"/>
            <w:hideMark/>
          </w:tcPr>
          <w:p w14:paraId="5A85F67E" w14:textId="77777777" w:rsidR="008B04E6" w:rsidRPr="00EE0EC9" w:rsidRDefault="008B04E6">
            <w:r w:rsidRPr="00EE0EC9">
              <w:t>MCI</w:t>
            </w:r>
            <w:r w:rsidRPr="00EE0EC9">
              <w:t>接口编程</w:t>
            </w:r>
          </w:p>
        </w:tc>
        <w:tc>
          <w:tcPr>
            <w:tcW w:w="0" w:type="auto"/>
            <w:hideMark/>
          </w:tcPr>
          <w:p w14:paraId="604E357C" w14:textId="77777777" w:rsidR="008B04E6" w:rsidRPr="00EE0EC9" w:rsidRDefault="008B04E6">
            <w:pPr>
              <w:jc w:val="center"/>
            </w:pPr>
            <w:r w:rsidRPr="00EE0EC9">
              <w:t>4</w:t>
            </w:r>
          </w:p>
        </w:tc>
        <w:tc>
          <w:tcPr>
            <w:tcW w:w="0" w:type="auto"/>
            <w:hideMark/>
          </w:tcPr>
          <w:p w14:paraId="3366BD99" w14:textId="77777777" w:rsidR="008B04E6" w:rsidRPr="00EE0EC9" w:rsidRDefault="008B04E6">
            <w:pPr>
              <w:jc w:val="center"/>
            </w:pPr>
          </w:p>
        </w:tc>
      </w:tr>
      <w:tr w:rsidR="00EE0EC9" w:rsidRPr="00EE0EC9" w14:paraId="4ECD6B92" w14:textId="77777777" w:rsidTr="00EE0EC9">
        <w:trPr>
          <w:jc w:val="center"/>
        </w:trPr>
        <w:tc>
          <w:tcPr>
            <w:tcW w:w="0" w:type="auto"/>
          </w:tcPr>
          <w:p w14:paraId="7F01EF18" w14:textId="4E968751" w:rsidR="008B04E6" w:rsidRPr="00EE0EC9" w:rsidRDefault="00EE0EC9" w:rsidP="00EE0EC9">
            <w:pPr>
              <w:jc w:val="center"/>
              <w:rPr>
                <w:sz w:val="24"/>
              </w:rPr>
            </w:pPr>
            <w:r>
              <w:rPr>
                <w:rFonts w:hint="eastAsia"/>
                <w:sz w:val="24"/>
              </w:rPr>
              <w:t>2</w:t>
            </w:r>
          </w:p>
        </w:tc>
        <w:tc>
          <w:tcPr>
            <w:tcW w:w="0" w:type="auto"/>
            <w:hideMark/>
          </w:tcPr>
          <w:p w14:paraId="083E5825" w14:textId="77777777" w:rsidR="008B04E6" w:rsidRPr="00EE0EC9" w:rsidRDefault="008B04E6">
            <w:r w:rsidRPr="00EE0EC9">
              <w:t>WAVE</w:t>
            </w:r>
            <w:r w:rsidRPr="00EE0EC9">
              <w:t>文件格式分析</w:t>
            </w:r>
          </w:p>
        </w:tc>
        <w:tc>
          <w:tcPr>
            <w:tcW w:w="0" w:type="auto"/>
            <w:hideMark/>
          </w:tcPr>
          <w:p w14:paraId="5AC8309F" w14:textId="77777777" w:rsidR="008B04E6" w:rsidRPr="00EE0EC9" w:rsidRDefault="008B04E6">
            <w:pPr>
              <w:jc w:val="center"/>
            </w:pPr>
            <w:r w:rsidRPr="00EE0EC9">
              <w:t>4</w:t>
            </w:r>
          </w:p>
        </w:tc>
        <w:tc>
          <w:tcPr>
            <w:tcW w:w="0" w:type="auto"/>
            <w:hideMark/>
          </w:tcPr>
          <w:p w14:paraId="4CFE31E8" w14:textId="77777777" w:rsidR="008B04E6" w:rsidRPr="00EE0EC9" w:rsidRDefault="008B04E6">
            <w:pPr>
              <w:jc w:val="center"/>
            </w:pPr>
          </w:p>
        </w:tc>
      </w:tr>
      <w:tr w:rsidR="00EE0EC9" w:rsidRPr="00EE0EC9" w14:paraId="0CB035E3" w14:textId="77777777" w:rsidTr="00EE0EC9">
        <w:trPr>
          <w:jc w:val="center"/>
        </w:trPr>
        <w:tc>
          <w:tcPr>
            <w:tcW w:w="0" w:type="auto"/>
          </w:tcPr>
          <w:p w14:paraId="39A49529" w14:textId="7FD20ACF" w:rsidR="008B04E6" w:rsidRPr="00EE0EC9" w:rsidRDefault="00EE0EC9" w:rsidP="00EE0EC9">
            <w:pPr>
              <w:jc w:val="center"/>
              <w:rPr>
                <w:sz w:val="24"/>
              </w:rPr>
            </w:pPr>
            <w:r>
              <w:rPr>
                <w:rFonts w:hint="eastAsia"/>
                <w:sz w:val="24"/>
              </w:rPr>
              <w:t>3</w:t>
            </w:r>
          </w:p>
        </w:tc>
        <w:tc>
          <w:tcPr>
            <w:tcW w:w="0" w:type="auto"/>
            <w:hideMark/>
          </w:tcPr>
          <w:p w14:paraId="79FB068E" w14:textId="77777777" w:rsidR="008B04E6" w:rsidRPr="00EE0EC9" w:rsidRDefault="008B04E6">
            <w:r w:rsidRPr="00EE0EC9">
              <w:t>基于</w:t>
            </w:r>
            <w:r w:rsidRPr="00EE0EC9">
              <w:t>API</w:t>
            </w:r>
            <w:r w:rsidRPr="00EE0EC9">
              <w:t>的视频卡编程</w:t>
            </w:r>
          </w:p>
        </w:tc>
        <w:tc>
          <w:tcPr>
            <w:tcW w:w="0" w:type="auto"/>
            <w:hideMark/>
          </w:tcPr>
          <w:p w14:paraId="2E376C6C" w14:textId="77777777" w:rsidR="008B04E6" w:rsidRPr="00EE0EC9" w:rsidRDefault="008B04E6">
            <w:pPr>
              <w:jc w:val="center"/>
            </w:pPr>
            <w:r w:rsidRPr="00EE0EC9">
              <w:t>4</w:t>
            </w:r>
          </w:p>
        </w:tc>
        <w:tc>
          <w:tcPr>
            <w:tcW w:w="0" w:type="auto"/>
            <w:hideMark/>
          </w:tcPr>
          <w:p w14:paraId="1F47485F" w14:textId="77777777" w:rsidR="008B04E6" w:rsidRPr="00EE0EC9" w:rsidRDefault="008B04E6">
            <w:pPr>
              <w:jc w:val="center"/>
            </w:pPr>
          </w:p>
        </w:tc>
      </w:tr>
      <w:tr w:rsidR="00EE0EC9" w:rsidRPr="00EE0EC9" w14:paraId="50583E0C" w14:textId="77777777" w:rsidTr="00EE0EC9">
        <w:trPr>
          <w:jc w:val="center"/>
        </w:trPr>
        <w:tc>
          <w:tcPr>
            <w:tcW w:w="0" w:type="auto"/>
          </w:tcPr>
          <w:p w14:paraId="5F1002FB" w14:textId="37F5A5FB" w:rsidR="008B04E6" w:rsidRPr="00EE0EC9" w:rsidRDefault="00EE0EC9" w:rsidP="00EE0EC9">
            <w:pPr>
              <w:jc w:val="center"/>
              <w:rPr>
                <w:sz w:val="24"/>
              </w:rPr>
            </w:pPr>
            <w:r>
              <w:rPr>
                <w:rFonts w:hint="eastAsia"/>
                <w:sz w:val="24"/>
              </w:rPr>
              <w:t>4</w:t>
            </w:r>
          </w:p>
        </w:tc>
        <w:tc>
          <w:tcPr>
            <w:tcW w:w="0" w:type="auto"/>
            <w:hideMark/>
          </w:tcPr>
          <w:p w14:paraId="044F35E6" w14:textId="77777777" w:rsidR="008B04E6" w:rsidRPr="00EE0EC9" w:rsidRDefault="008B04E6">
            <w:r w:rsidRPr="00EE0EC9">
              <w:t>JPEG</w:t>
            </w:r>
            <w:r w:rsidRPr="00EE0EC9">
              <w:t>静图像压缩</w:t>
            </w:r>
          </w:p>
        </w:tc>
        <w:tc>
          <w:tcPr>
            <w:tcW w:w="0" w:type="auto"/>
            <w:hideMark/>
          </w:tcPr>
          <w:p w14:paraId="6DD35C71" w14:textId="77777777" w:rsidR="008B04E6" w:rsidRPr="00EE0EC9" w:rsidRDefault="008B04E6">
            <w:pPr>
              <w:jc w:val="center"/>
            </w:pPr>
            <w:r w:rsidRPr="00EE0EC9">
              <w:t>12</w:t>
            </w:r>
          </w:p>
        </w:tc>
        <w:tc>
          <w:tcPr>
            <w:tcW w:w="0" w:type="auto"/>
            <w:hideMark/>
          </w:tcPr>
          <w:p w14:paraId="608E5B7A" w14:textId="77777777" w:rsidR="008B04E6" w:rsidRPr="00EE0EC9" w:rsidRDefault="008B04E6">
            <w:pPr>
              <w:jc w:val="center"/>
            </w:pPr>
          </w:p>
        </w:tc>
      </w:tr>
      <w:tr w:rsidR="00EE0EC9" w:rsidRPr="00EE0EC9" w14:paraId="7AAE87F1" w14:textId="77777777" w:rsidTr="001A128B">
        <w:trPr>
          <w:jc w:val="center"/>
        </w:trPr>
        <w:tc>
          <w:tcPr>
            <w:tcW w:w="0" w:type="auto"/>
          </w:tcPr>
          <w:p w14:paraId="64512D52" w14:textId="65ED4E8C" w:rsidR="008B04E6" w:rsidRPr="00EE0EC9" w:rsidRDefault="00EE0EC9" w:rsidP="00EE0EC9">
            <w:pPr>
              <w:jc w:val="center"/>
              <w:rPr>
                <w:sz w:val="24"/>
              </w:rPr>
            </w:pPr>
            <w:r>
              <w:rPr>
                <w:rFonts w:hint="eastAsia"/>
                <w:sz w:val="24"/>
              </w:rPr>
              <w:t>5</w:t>
            </w:r>
          </w:p>
        </w:tc>
        <w:tc>
          <w:tcPr>
            <w:tcW w:w="0" w:type="auto"/>
            <w:hideMark/>
          </w:tcPr>
          <w:p w14:paraId="19449043" w14:textId="77777777" w:rsidR="008B04E6" w:rsidRPr="00EE0EC9" w:rsidRDefault="008B04E6">
            <w:r w:rsidRPr="00EE0EC9">
              <w:t>Android</w:t>
            </w:r>
            <w:r w:rsidRPr="00EE0EC9">
              <w:t>下的音频编程</w:t>
            </w:r>
          </w:p>
        </w:tc>
        <w:tc>
          <w:tcPr>
            <w:tcW w:w="0" w:type="auto"/>
            <w:hideMark/>
          </w:tcPr>
          <w:p w14:paraId="765F1C46" w14:textId="77777777" w:rsidR="008B04E6" w:rsidRPr="00EE0EC9" w:rsidRDefault="008B04E6">
            <w:pPr>
              <w:jc w:val="center"/>
            </w:pPr>
            <w:r w:rsidRPr="00EE0EC9">
              <w:t>4</w:t>
            </w:r>
          </w:p>
        </w:tc>
        <w:tc>
          <w:tcPr>
            <w:tcW w:w="0" w:type="auto"/>
          </w:tcPr>
          <w:p w14:paraId="39CCA3A3" w14:textId="1DCEA030" w:rsidR="008B04E6" w:rsidRPr="00EE0EC9" w:rsidRDefault="001A128B">
            <w:pPr>
              <w:jc w:val="left"/>
            </w:pPr>
            <w:r w:rsidRPr="00EE0EC9">
              <w:t>20</w:t>
            </w:r>
            <w:r>
              <w:t>18</w:t>
            </w:r>
            <w:r>
              <w:rPr>
                <w:rFonts w:hint="eastAsia"/>
              </w:rPr>
              <w:t>年</w:t>
            </w:r>
            <w:r w:rsidRPr="00EE0EC9">
              <w:t>起开设</w:t>
            </w:r>
          </w:p>
        </w:tc>
      </w:tr>
      <w:tr w:rsidR="00EE0EC9" w:rsidRPr="00EE0EC9" w14:paraId="2C501006" w14:textId="77777777" w:rsidTr="001A128B">
        <w:trPr>
          <w:jc w:val="center"/>
        </w:trPr>
        <w:tc>
          <w:tcPr>
            <w:tcW w:w="0" w:type="auto"/>
          </w:tcPr>
          <w:p w14:paraId="14A21FB1" w14:textId="5BEB2BD2" w:rsidR="008B04E6" w:rsidRPr="00EE0EC9" w:rsidRDefault="00EE0EC9" w:rsidP="00EE0EC9">
            <w:pPr>
              <w:jc w:val="center"/>
            </w:pPr>
            <w:r>
              <w:rPr>
                <w:rFonts w:hint="eastAsia"/>
              </w:rPr>
              <w:t>6</w:t>
            </w:r>
          </w:p>
        </w:tc>
        <w:tc>
          <w:tcPr>
            <w:tcW w:w="0" w:type="auto"/>
            <w:hideMark/>
          </w:tcPr>
          <w:p w14:paraId="2AA67596" w14:textId="77777777" w:rsidR="008B04E6" w:rsidRPr="00EE0EC9" w:rsidRDefault="008B04E6">
            <w:r w:rsidRPr="00EE0EC9">
              <w:t>Android</w:t>
            </w:r>
            <w:r w:rsidRPr="00EE0EC9">
              <w:t>下的摄像头编程</w:t>
            </w:r>
          </w:p>
        </w:tc>
        <w:tc>
          <w:tcPr>
            <w:tcW w:w="0" w:type="auto"/>
            <w:hideMark/>
          </w:tcPr>
          <w:p w14:paraId="4EF9BC61" w14:textId="77777777" w:rsidR="008B04E6" w:rsidRPr="00EE0EC9" w:rsidRDefault="008B04E6">
            <w:pPr>
              <w:jc w:val="center"/>
            </w:pPr>
            <w:r w:rsidRPr="00EE0EC9">
              <w:t>4</w:t>
            </w:r>
          </w:p>
        </w:tc>
        <w:tc>
          <w:tcPr>
            <w:tcW w:w="0" w:type="auto"/>
          </w:tcPr>
          <w:p w14:paraId="5DBCBA9D" w14:textId="7740788D" w:rsidR="008B04E6" w:rsidRPr="00EE0EC9" w:rsidRDefault="001A128B">
            <w:pPr>
              <w:jc w:val="left"/>
            </w:pPr>
            <w:r w:rsidRPr="00EE0EC9">
              <w:t>20</w:t>
            </w:r>
            <w:r>
              <w:t>18</w:t>
            </w:r>
            <w:r>
              <w:rPr>
                <w:rFonts w:hint="eastAsia"/>
              </w:rPr>
              <w:t>年</w:t>
            </w:r>
            <w:r w:rsidRPr="00EE0EC9">
              <w:t>起开设</w:t>
            </w:r>
          </w:p>
        </w:tc>
      </w:tr>
      <w:tr w:rsidR="00EE0EC9" w:rsidRPr="00EE0EC9" w14:paraId="115FF8FD" w14:textId="77777777" w:rsidTr="001A128B">
        <w:trPr>
          <w:jc w:val="center"/>
        </w:trPr>
        <w:tc>
          <w:tcPr>
            <w:tcW w:w="0" w:type="auto"/>
          </w:tcPr>
          <w:p w14:paraId="16837ABE" w14:textId="67FD04C2" w:rsidR="008B04E6" w:rsidRPr="00EE0EC9" w:rsidRDefault="00EE0EC9" w:rsidP="00EE0EC9">
            <w:pPr>
              <w:jc w:val="center"/>
            </w:pPr>
            <w:r>
              <w:rPr>
                <w:rFonts w:hint="eastAsia"/>
              </w:rPr>
              <w:t>7</w:t>
            </w:r>
          </w:p>
        </w:tc>
        <w:tc>
          <w:tcPr>
            <w:tcW w:w="0" w:type="auto"/>
            <w:hideMark/>
          </w:tcPr>
          <w:p w14:paraId="4D088637" w14:textId="77777777" w:rsidR="008B04E6" w:rsidRPr="00EE0EC9" w:rsidRDefault="008B04E6">
            <w:r w:rsidRPr="00EE0EC9">
              <w:t>Android</w:t>
            </w:r>
            <w:r w:rsidRPr="00EE0EC9">
              <w:t>下使用</w:t>
            </w:r>
            <w:r w:rsidRPr="00EE0EC9">
              <w:t>Tensorflow</w:t>
            </w:r>
            <w:r w:rsidRPr="00EE0EC9">
              <w:t>模型</w:t>
            </w:r>
          </w:p>
        </w:tc>
        <w:tc>
          <w:tcPr>
            <w:tcW w:w="0" w:type="auto"/>
            <w:hideMark/>
          </w:tcPr>
          <w:p w14:paraId="5B11D8DA" w14:textId="77777777" w:rsidR="008B04E6" w:rsidRPr="00EE0EC9" w:rsidRDefault="008B04E6">
            <w:pPr>
              <w:jc w:val="center"/>
            </w:pPr>
            <w:r w:rsidRPr="00EE0EC9">
              <w:t>4</w:t>
            </w:r>
          </w:p>
        </w:tc>
        <w:tc>
          <w:tcPr>
            <w:tcW w:w="0" w:type="auto"/>
          </w:tcPr>
          <w:p w14:paraId="56B8FA1C" w14:textId="7F5DBBAB" w:rsidR="008B04E6" w:rsidRPr="00EE0EC9" w:rsidRDefault="001A128B">
            <w:pPr>
              <w:jc w:val="left"/>
            </w:pPr>
            <w:r w:rsidRPr="00EE0EC9">
              <w:t>20</w:t>
            </w:r>
            <w:r>
              <w:t>18</w:t>
            </w:r>
            <w:r>
              <w:rPr>
                <w:rFonts w:hint="eastAsia"/>
              </w:rPr>
              <w:t>年</w:t>
            </w:r>
            <w:r w:rsidRPr="00EE0EC9">
              <w:t>起开设</w:t>
            </w:r>
          </w:p>
        </w:tc>
      </w:tr>
      <w:tr w:rsidR="00EE0EC9" w:rsidRPr="00EE0EC9" w14:paraId="52FEC81A" w14:textId="77777777" w:rsidTr="00EE0EC9">
        <w:trPr>
          <w:jc w:val="center"/>
        </w:trPr>
        <w:tc>
          <w:tcPr>
            <w:tcW w:w="0" w:type="auto"/>
          </w:tcPr>
          <w:p w14:paraId="29DFBC35" w14:textId="70AC6EC6" w:rsidR="008B04E6" w:rsidRPr="00EE0EC9" w:rsidRDefault="00EE0EC9" w:rsidP="00EE0EC9">
            <w:pPr>
              <w:jc w:val="center"/>
            </w:pPr>
            <w:r>
              <w:rPr>
                <w:rFonts w:hint="eastAsia"/>
              </w:rPr>
              <w:t>8</w:t>
            </w:r>
          </w:p>
        </w:tc>
        <w:tc>
          <w:tcPr>
            <w:tcW w:w="0" w:type="auto"/>
            <w:hideMark/>
          </w:tcPr>
          <w:p w14:paraId="0743FCDF" w14:textId="77777777" w:rsidR="008B04E6" w:rsidRPr="00EE0EC9" w:rsidRDefault="008B04E6">
            <w:r w:rsidRPr="00EE0EC9">
              <w:t>SDL+ffmpeg</w:t>
            </w:r>
            <w:r w:rsidRPr="00EE0EC9">
              <w:t>播放</w:t>
            </w:r>
            <w:r w:rsidRPr="00EE0EC9">
              <w:t>mp4</w:t>
            </w:r>
          </w:p>
        </w:tc>
        <w:tc>
          <w:tcPr>
            <w:tcW w:w="0" w:type="auto"/>
            <w:hideMark/>
          </w:tcPr>
          <w:p w14:paraId="5648B2A7" w14:textId="77777777" w:rsidR="008B04E6" w:rsidRPr="00EE0EC9" w:rsidRDefault="008B04E6">
            <w:pPr>
              <w:jc w:val="center"/>
            </w:pPr>
            <w:r w:rsidRPr="00EE0EC9">
              <w:t>4</w:t>
            </w:r>
          </w:p>
        </w:tc>
        <w:tc>
          <w:tcPr>
            <w:tcW w:w="0" w:type="auto"/>
            <w:hideMark/>
          </w:tcPr>
          <w:p w14:paraId="3DFAA0FC" w14:textId="4DE2D7D4" w:rsidR="008B04E6" w:rsidRPr="00EE0EC9" w:rsidRDefault="008B04E6">
            <w:pPr>
              <w:jc w:val="left"/>
            </w:pPr>
            <w:r w:rsidRPr="00EE0EC9">
              <w:t>2020</w:t>
            </w:r>
            <w:r w:rsidR="001A128B">
              <w:rPr>
                <w:rFonts w:hint="eastAsia"/>
              </w:rPr>
              <w:t>年</w:t>
            </w:r>
            <w:r w:rsidR="00EE0EC9" w:rsidRPr="00EE0EC9">
              <w:t>起开设</w:t>
            </w:r>
          </w:p>
        </w:tc>
      </w:tr>
    </w:tbl>
    <w:p w14:paraId="05EF2C3F" w14:textId="4381169F" w:rsidR="00335260" w:rsidRDefault="00335260" w:rsidP="00EA0C51"/>
    <w:p w14:paraId="0B83EBBE" w14:textId="73023EA4" w:rsidR="00894AAB" w:rsidRDefault="00894AAB" w:rsidP="00EA0C51">
      <w:r>
        <w:rPr>
          <w:rFonts w:hint="eastAsia"/>
        </w:rPr>
        <w:t>实验相关示例代码下载</w:t>
      </w:r>
    </w:p>
    <w:p w14:paraId="2A649D0E" w14:textId="0D6863B5" w:rsidR="00894AAB" w:rsidRDefault="00EA0C51" w:rsidP="00EA0C51">
      <w:r w:rsidRPr="00EA0C51">
        <w:rPr>
          <w:rFonts w:hint="eastAsia"/>
        </w:rPr>
        <w:t>链接：</w:t>
      </w:r>
      <w:hyperlink r:id="rId9" w:history="1">
        <w:r w:rsidR="00894AAB" w:rsidRPr="00D56045">
          <w:rPr>
            <w:rStyle w:val="ae"/>
            <w:rFonts w:hint="eastAsia"/>
          </w:rPr>
          <w:t>https://rec.ustc.edu.cn/share/089d4b60-4bfd-11ef-a003-293c134b1311</w:t>
        </w:r>
      </w:hyperlink>
    </w:p>
    <w:p w14:paraId="3263FF5D" w14:textId="1FBCD5D9" w:rsidR="00EA0C51" w:rsidRDefault="00EA0C51" w:rsidP="00EA0C51">
      <w:r w:rsidRPr="00EA0C51">
        <w:rPr>
          <w:rFonts w:hint="eastAsia"/>
        </w:rPr>
        <w:t>密码：</w:t>
      </w:r>
      <w:r w:rsidRPr="00EA0C51">
        <w:rPr>
          <w:rFonts w:hint="eastAsia"/>
        </w:rPr>
        <w:t>eeis@ustc</w:t>
      </w:r>
    </w:p>
    <w:p w14:paraId="069BE9EF" w14:textId="72D3DCC6" w:rsidR="007B630F" w:rsidRDefault="007B630F" w:rsidP="007B630F">
      <w:pPr>
        <w:jc w:val="center"/>
        <w:rPr>
          <w:sz w:val="44"/>
          <w:szCs w:val="44"/>
        </w:rPr>
      </w:pPr>
    </w:p>
    <w:p w14:paraId="44C97A9C" w14:textId="0071950F" w:rsidR="004838EA" w:rsidRDefault="004838EA" w:rsidP="007B630F">
      <w:pPr>
        <w:jc w:val="center"/>
        <w:rPr>
          <w:sz w:val="44"/>
          <w:szCs w:val="44"/>
        </w:rPr>
      </w:pPr>
    </w:p>
    <w:p w14:paraId="20700085" w14:textId="77777777" w:rsidR="004838EA" w:rsidRPr="002532C8" w:rsidRDefault="004838EA" w:rsidP="007B630F">
      <w:pPr>
        <w:jc w:val="center"/>
        <w:rPr>
          <w:sz w:val="44"/>
          <w:szCs w:val="44"/>
        </w:rPr>
      </w:pPr>
    </w:p>
    <w:p w14:paraId="2D2FE17F" w14:textId="50EDF05B" w:rsidR="00793AEF" w:rsidRDefault="00B079A9" w:rsidP="007B630F">
      <w:pPr>
        <w:jc w:val="center"/>
        <w:rPr>
          <w:sz w:val="28"/>
          <w:szCs w:val="28"/>
        </w:rPr>
      </w:pPr>
      <w:r>
        <w:rPr>
          <w:rFonts w:hint="eastAsia"/>
          <w:sz w:val="28"/>
          <w:szCs w:val="28"/>
        </w:rPr>
        <w:t>电子工程与信息科学系</w:t>
      </w:r>
    </w:p>
    <w:p w14:paraId="256376AB" w14:textId="77777777" w:rsidR="00C0351A" w:rsidRDefault="00C0351A" w:rsidP="007B630F">
      <w:pPr>
        <w:jc w:val="center"/>
        <w:rPr>
          <w:sz w:val="28"/>
          <w:szCs w:val="28"/>
        </w:rPr>
      </w:pPr>
    </w:p>
    <w:p w14:paraId="7D132452" w14:textId="689D6CE1" w:rsidR="00B079A9" w:rsidRDefault="00E65F84" w:rsidP="007B630F">
      <w:pPr>
        <w:jc w:val="center"/>
        <w:rPr>
          <w:sz w:val="28"/>
          <w:szCs w:val="28"/>
        </w:rPr>
      </w:pPr>
      <w:r>
        <w:rPr>
          <w:sz w:val="28"/>
          <w:szCs w:val="28"/>
        </w:rPr>
        <w:fldChar w:fldCharType="begin"/>
      </w:r>
      <w:r>
        <w:rPr>
          <w:sz w:val="28"/>
          <w:szCs w:val="28"/>
        </w:rPr>
        <w:instrText xml:space="preserve"> </w:instrText>
      </w:r>
      <w:r w:rsidR="00760ECC" w:rsidRPr="00760ECC">
        <w:rPr>
          <w:sz w:val="28"/>
          <w:szCs w:val="28"/>
        </w:rPr>
        <w:instrText>SAVEDATE \@ “yyyy</w:instrText>
      </w:r>
      <w:r w:rsidR="003D0973">
        <w:rPr>
          <w:sz w:val="28"/>
          <w:szCs w:val="28"/>
        </w:rPr>
        <w:instrText>'</w:instrText>
      </w:r>
      <w:r w:rsidR="003D0973">
        <w:rPr>
          <w:rFonts w:hint="eastAsia"/>
          <w:sz w:val="28"/>
          <w:szCs w:val="28"/>
        </w:rPr>
        <w:instrText>年</w:instrText>
      </w:r>
      <w:r w:rsidR="003D0973">
        <w:rPr>
          <w:sz w:val="28"/>
          <w:szCs w:val="28"/>
        </w:rPr>
        <w:instrText>'</w:instrText>
      </w:r>
      <w:r w:rsidR="00C0351A">
        <w:rPr>
          <w:sz w:val="28"/>
          <w:szCs w:val="28"/>
        </w:rPr>
        <w:instrText>MM'</w:instrText>
      </w:r>
      <w:r w:rsidR="00C0351A">
        <w:rPr>
          <w:rFonts w:hint="eastAsia"/>
          <w:sz w:val="28"/>
          <w:szCs w:val="28"/>
        </w:rPr>
        <w:instrText>月</w:instrText>
      </w:r>
      <w:r w:rsidR="00C0351A">
        <w:rPr>
          <w:sz w:val="28"/>
          <w:szCs w:val="28"/>
        </w:rPr>
        <w:instrText>'d'</w:instrText>
      </w:r>
      <w:r w:rsidR="00C0351A">
        <w:rPr>
          <w:rFonts w:hint="eastAsia"/>
          <w:sz w:val="28"/>
          <w:szCs w:val="28"/>
        </w:rPr>
        <w:instrText>日</w:instrText>
      </w:r>
      <w:r w:rsidR="00C0351A">
        <w:rPr>
          <w:sz w:val="28"/>
          <w:szCs w:val="28"/>
        </w:rPr>
        <w:instrText>'</w:instrText>
      </w:r>
      <w:r w:rsidR="00760ECC" w:rsidRPr="00760ECC">
        <w:rPr>
          <w:sz w:val="28"/>
          <w:szCs w:val="28"/>
        </w:rPr>
        <w:instrText xml:space="preserve">  HH</w:instrText>
      </w:r>
      <w:r w:rsidR="00144C55">
        <w:rPr>
          <w:sz w:val="28"/>
          <w:szCs w:val="28"/>
        </w:rPr>
        <w:instrText>:</w:instrText>
      </w:r>
      <w:r w:rsidR="00760ECC" w:rsidRPr="00760ECC">
        <w:rPr>
          <w:sz w:val="28"/>
          <w:szCs w:val="28"/>
        </w:rPr>
        <w:instrText xml:space="preserve">mm” </w:instrText>
      </w:r>
      <w:r>
        <w:rPr>
          <w:sz w:val="28"/>
          <w:szCs w:val="28"/>
        </w:rPr>
        <w:instrText xml:space="preserve"> </w:instrText>
      </w:r>
      <w:r>
        <w:rPr>
          <w:sz w:val="28"/>
          <w:szCs w:val="28"/>
        </w:rPr>
        <w:fldChar w:fldCharType="separate"/>
      </w:r>
      <w:r w:rsidR="0055207A">
        <w:rPr>
          <w:rFonts w:hint="eastAsia"/>
          <w:noProof/>
          <w:sz w:val="28"/>
          <w:szCs w:val="28"/>
        </w:rPr>
        <w:t>2024</w:t>
      </w:r>
      <w:r w:rsidR="0055207A">
        <w:rPr>
          <w:rFonts w:hint="eastAsia"/>
          <w:noProof/>
          <w:sz w:val="28"/>
          <w:szCs w:val="28"/>
        </w:rPr>
        <w:t>年</w:t>
      </w:r>
      <w:r w:rsidR="0055207A">
        <w:rPr>
          <w:rFonts w:hint="eastAsia"/>
          <w:noProof/>
          <w:sz w:val="28"/>
          <w:szCs w:val="28"/>
        </w:rPr>
        <w:t>10</w:t>
      </w:r>
      <w:r w:rsidR="0055207A">
        <w:rPr>
          <w:rFonts w:hint="eastAsia"/>
          <w:noProof/>
          <w:sz w:val="28"/>
          <w:szCs w:val="28"/>
        </w:rPr>
        <w:t>月</w:t>
      </w:r>
      <w:r w:rsidR="0055207A">
        <w:rPr>
          <w:rFonts w:hint="eastAsia"/>
          <w:noProof/>
          <w:sz w:val="28"/>
          <w:szCs w:val="28"/>
        </w:rPr>
        <w:t>30</w:t>
      </w:r>
      <w:r w:rsidR="0055207A">
        <w:rPr>
          <w:rFonts w:hint="eastAsia"/>
          <w:noProof/>
          <w:sz w:val="28"/>
          <w:szCs w:val="28"/>
        </w:rPr>
        <w:t>日</w:t>
      </w:r>
      <w:r w:rsidR="0055207A">
        <w:rPr>
          <w:rFonts w:hint="eastAsia"/>
          <w:noProof/>
          <w:sz w:val="28"/>
          <w:szCs w:val="28"/>
        </w:rPr>
        <w:t xml:space="preserve">  16:27</w:t>
      </w:r>
      <w:r>
        <w:rPr>
          <w:sz w:val="28"/>
          <w:szCs w:val="28"/>
        </w:rPr>
        <w:fldChar w:fldCharType="end"/>
      </w:r>
      <w:r w:rsidR="00B03076">
        <w:rPr>
          <w:sz w:val="28"/>
          <w:szCs w:val="28"/>
        </w:rPr>
        <w:fldChar w:fldCharType="begin"/>
      </w:r>
      <w:r w:rsidR="00B03076">
        <w:rPr>
          <w:sz w:val="28"/>
          <w:szCs w:val="28"/>
        </w:rPr>
        <w:instrText xml:space="preserve"> </w:instrText>
      </w:r>
      <w:r w:rsidRPr="00E65F84">
        <w:rPr>
          <w:sz w:val="28"/>
          <w:szCs w:val="28"/>
        </w:rPr>
        <w:instrText xml:space="preserve"> { SAVEDATE \@ “d MMMM yyyy 'at' HHmm 'hours' ”</w:instrText>
      </w:r>
      <w:r w:rsidR="00B03076">
        <w:rPr>
          <w:sz w:val="28"/>
          <w:szCs w:val="28"/>
        </w:rPr>
        <w:instrText xml:space="preserve"> </w:instrText>
      </w:r>
      <w:r w:rsidR="00B03076">
        <w:rPr>
          <w:sz w:val="28"/>
          <w:szCs w:val="28"/>
        </w:rPr>
        <w:fldChar w:fldCharType="end"/>
      </w:r>
    </w:p>
    <w:p w14:paraId="44E35F74" w14:textId="5EC93FAE" w:rsidR="00B079A9" w:rsidRDefault="00B079A9" w:rsidP="007B630F">
      <w:pPr>
        <w:jc w:val="center"/>
        <w:rPr>
          <w:sz w:val="28"/>
          <w:szCs w:val="28"/>
        </w:rPr>
      </w:pPr>
    </w:p>
    <w:p w14:paraId="562B2B59" w14:textId="77777777" w:rsidR="00793AEF" w:rsidRDefault="00793AEF" w:rsidP="007B630F">
      <w:pPr>
        <w:jc w:val="center"/>
        <w:rPr>
          <w:sz w:val="28"/>
          <w:szCs w:val="28"/>
        </w:rPr>
        <w:sectPr w:rsidR="00793AEF" w:rsidSect="00561C7D">
          <w:headerReference w:type="default" r:id="rId10"/>
          <w:footerReference w:type="even" r:id="rId11"/>
          <w:footerReference w:type="default" r:id="rId12"/>
          <w:pgSz w:w="11906" w:h="16838"/>
          <w:pgMar w:top="1440" w:right="1800" w:bottom="1440" w:left="1800" w:header="851" w:footer="992" w:gutter="0"/>
          <w:pgNumType w:start="0"/>
          <w:cols w:space="425"/>
          <w:titlePg/>
          <w:docGrid w:type="lines" w:linePitch="312"/>
        </w:sectPr>
      </w:pPr>
    </w:p>
    <w:p w14:paraId="14CB7353" w14:textId="44E9D0B0" w:rsidR="00545AD0" w:rsidRDefault="00545AD0" w:rsidP="00545AD0">
      <w:pPr>
        <w:pStyle w:val="af7"/>
        <w:spacing w:before="62"/>
      </w:pPr>
      <w:bookmarkStart w:id="0" w:name="_Toc179417715"/>
      <w:r>
        <w:rPr>
          <w:rFonts w:hint="eastAsia"/>
        </w:rPr>
        <w:lastRenderedPageBreak/>
        <w:t>前言</w:t>
      </w:r>
      <w:bookmarkEnd w:id="0"/>
    </w:p>
    <w:p w14:paraId="6426AB63" w14:textId="3A89DE8A" w:rsidR="00793AEF" w:rsidRDefault="00793AEF" w:rsidP="00545AD0"/>
    <w:p w14:paraId="79A3BE08" w14:textId="2FCA2903" w:rsidR="0060654C" w:rsidRDefault="0060654C" w:rsidP="00C23F37">
      <w:pPr>
        <w:ind w:firstLineChars="200" w:firstLine="420"/>
      </w:pPr>
      <w:r>
        <w:rPr>
          <w:rFonts w:hint="eastAsia"/>
        </w:rPr>
        <w:t>中国科学技术大学是国内最早开设多媒体技术</w:t>
      </w:r>
      <w:r w:rsidR="009A55A0">
        <w:rPr>
          <w:rFonts w:hint="eastAsia"/>
        </w:rPr>
        <w:t>、多媒体通信课程的高校之一。</w:t>
      </w:r>
      <w:r w:rsidR="0006441C">
        <w:rPr>
          <w:rFonts w:hint="eastAsia"/>
        </w:rPr>
        <w:t>历史上，为了实现对此</w:t>
      </w:r>
      <w:r w:rsidR="0006441C">
        <w:rPr>
          <w:rFonts w:hint="eastAsia"/>
        </w:rPr>
        <w:t>2</w:t>
      </w:r>
      <w:r w:rsidR="0006441C">
        <w:rPr>
          <w:rFonts w:hint="eastAsia"/>
        </w:rPr>
        <w:t>门课程教学</w:t>
      </w:r>
      <w:r w:rsidR="00D06BF7">
        <w:rPr>
          <w:rFonts w:hint="eastAsia"/>
        </w:rPr>
        <w:t>实验，</w:t>
      </w:r>
      <w:r w:rsidR="00D06BF7">
        <w:rPr>
          <w:rFonts w:hint="eastAsia"/>
        </w:rPr>
        <w:t>6</w:t>
      </w:r>
      <w:r w:rsidR="00D06BF7">
        <w:rPr>
          <w:rFonts w:hint="eastAsia"/>
        </w:rPr>
        <w:t>系专门建设了多媒体通信实验室。</w:t>
      </w:r>
    </w:p>
    <w:p w14:paraId="5BB22469" w14:textId="5EA80F3E" w:rsidR="00C23F37" w:rsidRDefault="00D603FF" w:rsidP="00C23F37">
      <w:pPr>
        <w:ind w:firstLineChars="200" w:firstLine="420"/>
      </w:pPr>
      <w:r>
        <w:rPr>
          <w:rFonts w:hint="eastAsia"/>
        </w:rPr>
        <w:t>多媒体通信实验室始建于</w:t>
      </w:r>
      <w:r>
        <w:rPr>
          <w:rFonts w:hint="eastAsia"/>
        </w:rPr>
        <w:t>1993</w:t>
      </w:r>
      <w:r>
        <w:rPr>
          <w:rFonts w:hint="eastAsia"/>
        </w:rPr>
        <w:t>年底，</w:t>
      </w:r>
      <w:r w:rsidR="00F700B8">
        <w:rPr>
          <w:rFonts w:hint="eastAsia"/>
        </w:rPr>
        <w:t>1</w:t>
      </w:r>
      <w:r w:rsidR="00F700B8">
        <w:t>9</w:t>
      </w:r>
      <w:r>
        <w:rPr>
          <w:rFonts w:hint="eastAsia"/>
        </w:rPr>
        <w:t>94</w:t>
      </w:r>
      <w:r>
        <w:rPr>
          <w:rFonts w:hint="eastAsia"/>
        </w:rPr>
        <w:t>年建成</w:t>
      </w:r>
      <w:r w:rsidR="00F700B8">
        <w:rPr>
          <w:rFonts w:hint="eastAsia"/>
        </w:rPr>
        <w:t>。</w:t>
      </w:r>
      <w:r w:rsidR="003F17E9">
        <w:rPr>
          <w:rFonts w:hint="eastAsia"/>
        </w:rPr>
        <w:t>当时的家底是</w:t>
      </w:r>
      <w:r w:rsidR="00F700B8">
        <w:rPr>
          <w:rFonts w:hint="eastAsia"/>
        </w:rPr>
        <w:t>4</w:t>
      </w:r>
      <w:r w:rsidR="00F700B8">
        <w:rPr>
          <w:rFonts w:hint="eastAsia"/>
        </w:rPr>
        <w:t>台</w:t>
      </w:r>
      <w:r w:rsidR="006551A5" w:rsidRPr="006551A5">
        <w:rPr>
          <w:rFonts w:hint="eastAsia"/>
        </w:rPr>
        <w:t>386</w:t>
      </w:r>
      <w:r w:rsidR="006551A5" w:rsidRPr="006551A5">
        <w:rPr>
          <w:rFonts w:hint="eastAsia"/>
        </w:rPr>
        <w:t>微机</w:t>
      </w:r>
      <w:r w:rsidR="00F700B8">
        <w:rPr>
          <w:rFonts w:hint="eastAsia"/>
        </w:rPr>
        <w:t>，</w:t>
      </w:r>
      <w:r w:rsidR="00F11BF7">
        <w:rPr>
          <w:rFonts w:hint="eastAsia"/>
        </w:rPr>
        <w:t>配合</w:t>
      </w:r>
      <w:r w:rsidR="006551A5" w:rsidRPr="006551A5">
        <w:rPr>
          <w:rFonts w:hint="eastAsia"/>
        </w:rPr>
        <w:t>声</w:t>
      </w:r>
      <w:r w:rsidR="00F11BF7">
        <w:rPr>
          <w:rFonts w:hint="eastAsia"/>
        </w:rPr>
        <w:t>卡</w:t>
      </w:r>
      <w:r w:rsidR="006551A5" w:rsidRPr="006551A5">
        <w:rPr>
          <w:rFonts w:hint="eastAsia"/>
        </w:rPr>
        <w:t>、视霸卡及</w:t>
      </w:r>
      <w:r w:rsidR="006551A5" w:rsidRPr="006551A5">
        <w:rPr>
          <w:rFonts w:hint="eastAsia"/>
        </w:rPr>
        <w:t>10BASE-2</w:t>
      </w:r>
      <w:r w:rsidR="006551A5" w:rsidRPr="006551A5">
        <w:rPr>
          <w:rFonts w:hint="eastAsia"/>
        </w:rPr>
        <w:t>以太网</w:t>
      </w:r>
      <w:r w:rsidR="003F17E9">
        <w:rPr>
          <w:rFonts w:hint="eastAsia"/>
        </w:rPr>
        <w:t>，可以</w:t>
      </w:r>
      <w:r w:rsidR="008201C0">
        <w:rPr>
          <w:rFonts w:hint="eastAsia"/>
        </w:rPr>
        <w:t>提供基本的多媒体技术和计算机网络技术</w:t>
      </w:r>
      <w:r w:rsidR="00C23F37">
        <w:rPr>
          <w:rFonts w:hint="eastAsia"/>
        </w:rPr>
        <w:t>展示环境</w:t>
      </w:r>
      <w:r w:rsidR="00BC284F">
        <w:rPr>
          <w:rFonts w:hint="eastAsia"/>
        </w:rPr>
        <w:t>。</w:t>
      </w:r>
      <w:r w:rsidR="00C23F37">
        <w:rPr>
          <w:rFonts w:hint="eastAsia"/>
        </w:rPr>
        <w:t>受限于台套数，难以</w:t>
      </w:r>
      <w:r w:rsidR="003F17E9">
        <w:rPr>
          <w:rFonts w:hint="eastAsia"/>
        </w:rPr>
        <w:t>为</w:t>
      </w:r>
      <w:r w:rsidR="008201C0">
        <w:rPr>
          <w:rFonts w:hint="eastAsia"/>
        </w:rPr>
        <w:t>近百的</w:t>
      </w:r>
      <w:r w:rsidR="008201C0">
        <w:rPr>
          <w:rFonts w:hint="eastAsia"/>
        </w:rPr>
        <w:t>6</w:t>
      </w:r>
      <w:r w:rsidR="008201C0">
        <w:rPr>
          <w:rFonts w:hint="eastAsia"/>
        </w:rPr>
        <w:t>系本科生提供</w:t>
      </w:r>
      <w:r w:rsidR="00C23F37">
        <w:rPr>
          <w:rFonts w:hint="eastAsia"/>
        </w:rPr>
        <w:t>教学实验服务</w:t>
      </w:r>
      <w:r w:rsidR="00611346">
        <w:rPr>
          <w:rFonts w:hint="eastAsia"/>
        </w:rPr>
        <w:t>。</w:t>
      </w:r>
    </w:p>
    <w:p w14:paraId="04D1EC1C" w14:textId="77777777" w:rsidR="00C93498" w:rsidRDefault="00C93498" w:rsidP="0083575C">
      <w:pPr>
        <w:ind w:firstLineChars="200" w:firstLine="420"/>
      </w:pPr>
    </w:p>
    <w:p w14:paraId="6DC3EE37" w14:textId="5693F2AE" w:rsidR="00000429" w:rsidRDefault="00C23F37" w:rsidP="0083575C">
      <w:pPr>
        <w:ind w:firstLineChars="200" w:firstLine="420"/>
      </w:pPr>
      <w:r>
        <w:t>19</w:t>
      </w:r>
      <w:r w:rsidR="00D603FF">
        <w:rPr>
          <w:rFonts w:hint="eastAsia"/>
        </w:rPr>
        <w:t>98</w:t>
      </w:r>
      <w:r w:rsidR="00D603FF">
        <w:rPr>
          <w:rFonts w:hint="eastAsia"/>
        </w:rPr>
        <w:t>年，多媒体通信实验室接受“</w:t>
      </w:r>
      <w:r w:rsidR="00D603FF">
        <w:rPr>
          <w:rFonts w:hint="eastAsia"/>
        </w:rPr>
        <w:t>211</w:t>
      </w:r>
      <w:r w:rsidR="00D603FF">
        <w:rPr>
          <w:rFonts w:hint="eastAsia"/>
        </w:rPr>
        <w:t>工程”支持进行重建，并由</w:t>
      </w:r>
      <w:r w:rsidR="00986618">
        <w:rPr>
          <w:rFonts w:hint="eastAsia"/>
        </w:rPr>
        <w:t>西区</w:t>
      </w:r>
      <w:r w:rsidR="00A96E9C">
        <w:rPr>
          <w:rFonts w:hint="eastAsia"/>
        </w:rPr>
        <w:t>电三楼</w:t>
      </w:r>
      <w:r w:rsidR="00986618">
        <w:rPr>
          <w:rFonts w:hint="eastAsia"/>
        </w:rPr>
        <w:t>3</w:t>
      </w:r>
      <w:r w:rsidR="00D603FF">
        <w:rPr>
          <w:rFonts w:hint="eastAsia"/>
        </w:rPr>
        <w:t>楼迁至</w:t>
      </w:r>
      <w:r w:rsidR="00986618">
        <w:rPr>
          <w:rFonts w:hint="eastAsia"/>
        </w:rPr>
        <w:t>西区电三楼</w:t>
      </w:r>
      <w:r w:rsidR="00986618">
        <w:rPr>
          <w:rFonts w:hint="eastAsia"/>
        </w:rPr>
        <w:t>8</w:t>
      </w:r>
      <w:r w:rsidR="00D603FF">
        <w:rPr>
          <w:rFonts w:hint="eastAsia"/>
        </w:rPr>
        <w:t>楼</w:t>
      </w:r>
      <w:r w:rsidR="00D603FF">
        <w:rPr>
          <w:rFonts w:hint="eastAsia"/>
        </w:rPr>
        <w:t>6</w:t>
      </w:r>
      <w:r w:rsidR="00D603FF">
        <w:rPr>
          <w:rFonts w:hint="eastAsia"/>
        </w:rPr>
        <w:t>系“教学实验中心”。在原有设备的基础上，实验室添置</w:t>
      </w:r>
      <w:r w:rsidR="00D603FF">
        <w:rPr>
          <w:rFonts w:hint="eastAsia"/>
        </w:rPr>
        <w:t>100M</w:t>
      </w:r>
      <w:r w:rsidR="00D603FF">
        <w:rPr>
          <w:rFonts w:hint="eastAsia"/>
        </w:rPr>
        <w:t>以太网交换机</w:t>
      </w:r>
      <w:r w:rsidR="00D603FF">
        <w:rPr>
          <w:rFonts w:hint="eastAsia"/>
        </w:rPr>
        <w:t>2</w:t>
      </w:r>
      <w:r w:rsidR="00D603FF">
        <w:rPr>
          <w:rFonts w:hint="eastAsia"/>
        </w:rPr>
        <w:t>台、联想</w:t>
      </w:r>
      <w:r w:rsidR="00D603FF">
        <w:rPr>
          <w:rFonts w:hint="eastAsia"/>
        </w:rPr>
        <w:t>Pentium</w:t>
      </w:r>
      <w:r w:rsidR="00D603FF">
        <w:rPr>
          <w:rFonts w:hint="eastAsia"/>
        </w:rPr>
        <w:t>Ⅱ</w:t>
      </w:r>
      <w:r w:rsidR="00D603FF">
        <w:rPr>
          <w:rFonts w:hint="eastAsia"/>
        </w:rPr>
        <w:t>300</w:t>
      </w:r>
      <w:r w:rsidR="00D603FF">
        <w:rPr>
          <w:rFonts w:hint="eastAsia"/>
        </w:rPr>
        <w:t>一台、</w:t>
      </w:r>
      <w:r w:rsidR="00D603FF">
        <w:rPr>
          <w:rFonts w:hint="eastAsia"/>
        </w:rPr>
        <w:t>Pentium</w:t>
      </w:r>
      <w:r w:rsidR="00D603FF">
        <w:rPr>
          <w:rFonts w:hint="eastAsia"/>
        </w:rPr>
        <w:t>Ⅱ</w:t>
      </w:r>
      <w:r w:rsidR="00D603FF">
        <w:rPr>
          <w:rFonts w:hint="eastAsia"/>
        </w:rPr>
        <w:t>266</w:t>
      </w:r>
      <w:r w:rsidR="00D603FF">
        <w:rPr>
          <w:rFonts w:hint="eastAsia"/>
        </w:rPr>
        <w:t>三十台，配置</w:t>
      </w:r>
      <w:r w:rsidR="00D603FF">
        <w:rPr>
          <w:rFonts w:hint="eastAsia"/>
        </w:rPr>
        <w:t>D-Link 100M</w:t>
      </w:r>
      <w:r w:rsidR="00D603FF">
        <w:rPr>
          <w:rFonts w:hint="eastAsia"/>
        </w:rPr>
        <w:t>网卡</w:t>
      </w:r>
      <w:r w:rsidR="00117D83">
        <w:rPr>
          <w:rFonts w:hint="eastAsia"/>
        </w:rPr>
        <w:t>，</w:t>
      </w:r>
      <w:r w:rsidR="00000429" w:rsidRPr="00000429">
        <w:rPr>
          <w:rFonts w:hint="eastAsia"/>
        </w:rPr>
        <w:t>安装</w:t>
      </w:r>
      <w:r w:rsidR="00000429" w:rsidRPr="00000429">
        <w:rPr>
          <w:rFonts w:hint="eastAsia"/>
        </w:rPr>
        <w:t>Windows NT 4.0</w:t>
      </w:r>
      <w:r w:rsidR="00000429" w:rsidRPr="00000429">
        <w:rPr>
          <w:rFonts w:hint="eastAsia"/>
        </w:rPr>
        <w:t>和</w:t>
      </w:r>
      <w:r w:rsidR="00000429" w:rsidRPr="00000429">
        <w:rPr>
          <w:rFonts w:hint="eastAsia"/>
        </w:rPr>
        <w:t>Linux</w:t>
      </w:r>
      <w:r w:rsidR="00000429" w:rsidRPr="00000429">
        <w:rPr>
          <w:rFonts w:hint="eastAsia"/>
        </w:rPr>
        <w:t>（</w:t>
      </w:r>
      <w:r w:rsidR="00000429" w:rsidRPr="00000429">
        <w:rPr>
          <w:rFonts w:hint="eastAsia"/>
        </w:rPr>
        <w:t>Redhat6.1</w:t>
      </w:r>
      <w:r w:rsidR="00000429" w:rsidRPr="00000429">
        <w:rPr>
          <w:rFonts w:hint="eastAsia"/>
        </w:rPr>
        <w:t>）操作系统，形成双重网络环境，</w:t>
      </w:r>
      <w:r w:rsidR="00117D83">
        <w:rPr>
          <w:rFonts w:hint="eastAsia"/>
        </w:rPr>
        <w:t>可</w:t>
      </w:r>
      <w:r w:rsidR="00000429" w:rsidRPr="00000429">
        <w:rPr>
          <w:rFonts w:hint="eastAsia"/>
        </w:rPr>
        <w:t>适应多种网络实验的需要。</w:t>
      </w:r>
      <w:r w:rsidR="00721680">
        <w:rPr>
          <w:rFonts w:hint="eastAsia"/>
        </w:rPr>
        <w:t>所有</w:t>
      </w:r>
      <w:r w:rsidR="00B7632E">
        <w:rPr>
          <w:rFonts w:hint="eastAsia"/>
        </w:rPr>
        <w:t>PC</w:t>
      </w:r>
      <w:r w:rsidR="00B7632E">
        <w:rPr>
          <w:rFonts w:hint="eastAsia"/>
        </w:rPr>
        <w:t>配置了创新</w:t>
      </w:r>
      <w:r w:rsidR="00B7632E">
        <w:rPr>
          <w:rFonts w:hint="eastAsia"/>
        </w:rPr>
        <w:t>16</w:t>
      </w:r>
      <w:r w:rsidR="00B7632E">
        <w:rPr>
          <w:rFonts w:hint="eastAsia"/>
        </w:rPr>
        <w:t>位声卡</w:t>
      </w:r>
      <w:r w:rsidR="00721680">
        <w:rPr>
          <w:rFonts w:hint="eastAsia"/>
        </w:rPr>
        <w:t>，</w:t>
      </w:r>
      <w:r w:rsidR="00643068">
        <w:rPr>
          <w:rFonts w:hint="eastAsia"/>
        </w:rPr>
        <w:t>2</w:t>
      </w:r>
      <w:r w:rsidR="00643068">
        <w:t>/3</w:t>
      </w:r>
      <w:r w:rsidR="00643068">
        <w:rPr>
          <w:rFonts w:hint="eastAsia"/>
        </w:rPr>
        <w:t>的</w:t>
      </w:r>
      <w:r w:rsidR="00643068">
        <w:rPr>
          <w:rFonts w:hint="eastAsia"/>
        </w:rPr>
        <w:t>PC</w:t>
      </w:r>
      <w:r w:rsidR="00643068">
        <w:rPr>
          <w:rFonts w:hint="eastAsia"/>
        </w:rPr>
        <w:t>还配置了</w:t>
      </w:r>
      <w:r w:rsidR="00B7632E">
        <w:rPr>
          <w:rFonts w:hint="eastAsia"/>
        </w:rPr>
        <w:t>千里眼视频捕捉卡，</w:t>
      </w:r>
      <w:r w:rsidR="00850546" w:rsidRPr="00850546">
        <w:rPr>
          <w:rFonts w:hint="eastAsia"/>
        </w:rPr>
        <w:t>结合网络环境，可以开发不同复杂度的多媒体应用程序和网络多媒体通信程序</w:t>
      </w:r>
      <w:r w:rsidR="0040343A">
        <w:rPr>
          <w:rFonts w:hint="eastAsia"/>
        </w:rPr>
        <w:t>，从而形成对</w:t>
      </w:r>
      <w:r w:rsidR="0040343A">
        <w:rPr>
          <w:rFonts w:hint="eastAsia"/>
        </w:rPr>
        <w:t>6</w:t>
      </w:r>
      <w:r w:rsidR="0040343A">
        <w:rPr>
          <w:rFonts w:hint="eastAsia"/>
        </w:rPr>
        <w:t>系本科课程《多媒体技术》和研究生课程《多媒体通信》的支持。</w:t>
      </w:r>
    </w:p>
    <w:p w14:paraId="14B63E68" w14:textId="3E80996A" w:rsidR="00D3258F" w:rsidRDefault="00D3258F" w:rsidP="0083575C">
      <w:pPr>
        <w:ind w:firstLineChars="200" w:firstLine="420"/>
      </w:pPr>
      <w:r>
        <w:rPr>
          <w:rFonts w:hint="eastAsia"/>
        </w:rPr>
        <w:t>2</w:t>
      </w:r>
      <w:r>
        <w:t>0</w:t>
      </w:r>
      <w:r w:rsidR="000C5928">
        <w:t>0</w:t>
      </w:r>
      <w:r>
        <w:t>2</w:t>
      </w:r>
      <w:r>
        <w:rPr>
          <w:rFonts w:hint="eastAsia"/>
        </w:rPr>
        <w:t>年，</w:t>
      </w:r>
      <w:r w:rsidR="007A2F0C">
        <w:rPr>
          <w:rFonts w:hint="eastAsia"/>
        </w:rPr>
        <w:t>为支持</w:t>
      </w:r>
      <w:r w:rsidR="007A2F0C">
        <w:rPr>
          <w:rFonts w:hint="eastAsia"/>
        </w:rPr>
        <w:t>6</w:t>
      </w:r>
      <w:r w:rsidR="007A2F0C">
        <w:rPr>
          <w:rFonts w:hint="eastAsia"/>
        </w:rPr>
        <w:t>系研究生课程</w:t>
      </w:r>
      <w:r w:rsidR="0040343A">
        <w:rPr>
          <w:rFonts w:hint="eastAsia"/>
        </w:rPr>
        <w:t>《</w:t>
      </w:r>
      <w:r w:rsidR="007A2F0C">
        <w:rPr>
          <w:rFonts w:hint="eastAsia"/>
        </w:rPr>
        <w:t>信息通信网</w:t>
      </w:r>
      <w:r w:rsidR="0040343A">
        <w:rPr>
          <w:rFonts w:hint="eastAsia"/>
        </w:rPr>
        <w:t>》</w:t>
      </w:r>
      <w:r w:rsidR="007A2F0C">
        <w:rPr>
          <w:rFonts w:hint="eastAsia"/>
        </w:rPr>
        <w:t>，</w:t>
      </w:r>
      <w:r w:rsidR="00EB57A7">
        <w:rPr>
          <w:rFonts w:hint="eastAsia"/>
        </w:rPr>
        <w:t>通过</w:t>
      </w:r>
      <w:r w:rsidR="000C3BAD">
        <w:rPr>
          <w:rFonts w:hint="eastAsia"/>
        </w:rPr>
        <w:t>编译</w:t>
      </w:r>
      <w:r w:rsidR="000C3BAD">
        <w:rPr>
          <w:rFonts w:hint="eastAsia"/>
        </w:rPr>
        <w:t>Linux</w:t>
      </w:r>
      <w:r w:rsidR="000C3BAD">
        <w:rPr>
          <w:rFonts w:hint="eastAsia"/>
        </w:rPr>
        <w:t>内核</w:t>
      </w:r>
      <w:r w:rsidR="00EB57A7">
        <w:rPr>
          <w:rFonts w:hint="eastAsia"/>
        </w:rPr>
        <w:t>，在国内率先提供了</w:t>
      </w:r>
      <w:r w:rsidR="00EB57A7">
        <w:rPr>
          <w:rFonts w:hint="eastAsia"/>
        </w:rPr>
        <w:t>VLAN</w:t>
      </w:r>
      <w:r w:rsidR="00EB57A7">
        <w:rPr>
          <w:rFonts w:hint="eastAsia"/>
        </w:rPr>
        <w:t>和</w:t>
      </w:r>
      <w:r w:rsidR="00EB57A7">
        <w:rPr>
          <w:rFonts w:hint="eastAsia"/>
        </w:rPr>
        <w:t>IP</w:t>
      </w:r>
      <w:r w:rsidR="00AF3A9D">
        <w:rPr>
          <w:rFonts w:hint="eastAsia"/>
        </w:rPr>
        <w:t>v</w:t>
      </w:r>
      <w:r w:rsidR="00EB57A7">
        <w:t>6</w:t>
      </w:r>
      <w:r w:rsidR="00EB57A7">
        <w:rPr>
          <w:rFonts w:hint="eastAsia"/>
        </w:rPr>
        <w:t>配置的教学环境。</w:t>
      </w:r>
      <w:r w:rsidR="00E66AF2">
        <w:rPr>
          <w:rFonts w:hint="eastAsia"/>
        </w:rPr>
        <w:t>由于所支撑的教学实验的变化，实验室更名为</w:t>
      </w:r>
      <w:r w:rsidR="00E66AF2" w:rsidRPr="00E60D4E">
        <w:rPr>
          <w:rFonts w:hint="eastAsia"/>
        </w:rPr>
        <w:t>多媒体技术与网络通信实验室</w:t>
      </w:r>
      <w:r w:rsidR="00E66AF2">
        <w:rPr>
          <w:rFonts w:hint="eastAsia"/>
        </w:rPr>
        <w:t>。</w:t>
      </w:r>
    </w:p>
    <w:p w14:paraId="6DD119CD" w14:textId="77777777" w:rsidR="002941CB" w:rsidRDefault="002941CB" w:rsidP="00B848D7"/>
    <w:p w14:paraId="41D70DB4" w14:textId="52481874" w:rsidR="00B60362" w:rsidRDefault="00877267" w:rsidP="0083575C">
      <w:pPr>
        <w:ind w:firstLineChars="200" w:firstLine="420"/>
      </w:pPr>
      <w:r>
        <w:rPr>
          <w:rFonts w:hint="eastAsia"/>
        </w:rPr>
        <w:t>2</w:t>
      </w:r>
      <w:r>
        <w:t>004</w:t>
      </w:r>
      <w:r>
        <w:rPr>
          <w:rFonts w:hint="eastAsia"/>
        </w:rPr>
        <w:t>年，</w:t>
      </w:r>
      <w:r w:rsidR="00E355EC">
        <w:rPr>
          <w:rFonts w:hint="eastAsia"/>
        </w:rPr>
        <w:t>在</w:t>
      </w:r>
      <w:r w:rsidR="00381E16">
        <w:rPr>
          <w:rFonts w:hint="eastAsia"/>
        </w:rPr>
        <w:t>“</w:t>
      </w:r>
      <w:r w:rsidR="00CF6375">
        <w:rPr>
          <w:rFonts w:hint="eastAsia"/>
        </w:rPr>
        <w:t>9</w:t>
      </w:r>
      <w:r w:rsidR="00CF6375">
        <w:t>8</w:t>
      </w:r>
      <w:r w:rsidR="00381E16">
        <w:t>5</w:t>
      </w:r>
      <w:r w:rsidR="00381E16">
        <w:rPr>
          <w:rFonts w:hint="eastAsia"/>
        </w:rPr>
        <w:t>工程”二期建设</w:t>
      </w:r>
      <w:r w:rsidR="00E355EC">
        <w:rPr>
          <w:rFonts w:hint="eastAsia"/>
        </w:rPr>
        <w:t>经费支持下</w:t>
      </w:r>
      <w:r w:rsidR="00381E16">
        <w:rPr>
          <w:rFonts w:hint="eastAsia"/>
        </w:rPr>
        <w:t>，</w:t>
      </w:r>
      <w:r w:rsidR="008B1367">
        <w:rPr>
          <w:rFonts w:hint="eastAsia"/>
        </w:rPr>
        <w:t>实验室</w:t>
      </w:r>
      <w:r w:rsidR="00E355EC">
        <w:rPr>
          <w:rFonts w:hint="eastAsia"/>
        </w:rPr>
        <w:t>进行扩建和升级。</w:t>
      </w:r>
      <w:r w:rsidR="00240BA8">
        <w:rPr>
          <w:rFonts w:hint="eastAsia"/>
        </w:rPr>
        <w:t>增加</w:t>
      </w:r>
      <w:r w:rsidR="00D23500" w:rsidRPr="00D23500">
        <w:rPr>
          <w:rFonts w:hint="eastAsia"/>
        </w:rPr>
        <w:t>Cisco</w:t>
      </w:r>
      <w:r w:rsidR="00D23500" w:rsidRPr="00D23500">
        <w:rPr>
          <w:rFonts w:hint="eastAsia"/>
        </w:rPr>
        <w:t>路由器</w:t>
      </w:r>
      <w:r w:rsidR="00D23500" w:rsidRPr="00D23500">
        <w:rPr>
          <w:rFonts w:hint="eastAsia"/>
        </w:rPr>
        <w:t>3640</w:t>
      </w:r>
      <w:r w:rsidR="00D23500">
        <w:rPr>
          <w:rFonts w:hint="eastAsia"/>
        </w:rPr>
        <w:t>、</w:t>
      </w:r>
      <w:r w:rsidR="003B2064">
        <w:rPr>
          <w:rFonts w:hint="eastAsia"/>
        </w:rPr>
        <w:t>3COM</w:t>
      </w:r>
      <w:r w:rsidR="003B2064" w:rsidRPr="003B2064">
        <w:rPr>
          <w:rFonts w:hint="eastAsia"/>
        </w:rPr>
        <w:t>三层</w:t>
      </w:r>
      <w:r w:rsidR="00F52E10">
        <w:rPr>
          <w:rFonts w:hint="eastAsia"/>
        </w:rPr>
        <w:t>千兆</w:t>
      </w:r>
      <w:r w:rsidR="003B2064" w:rsidRPr="003B2064">
        <w:rPr>
          <w:rFonts w:hint="eastAsia"/>
        </w:rPr>
        <w:t>交换机</w:t>
      </w:r>
      <w:r w:rsidR="009A07C5">
        <w:rPr>
          <w:rFonts w:hint="eastAsia"/>
        </w:rPr>
        <w:t>、</w:t>
      </w:r>
      <w:r w:rsidR="009A07C5">
        <w:rPr>
          <w:rFonts w:hint="eastAsia"/>
        </w:rPr>
        <w:t>Avaya</w:t>
      </w:r>
      <w:r w:rsidR="001263EF">
        <w:t xml:space="preserve"> </w:t>
      </w:r>
      <w:r w:rsidR="001263EF">
        <w:rPr>
          <w:rFonts w:hint="eastAsia"/>
        </w:rPr>
        <w:t>WLAN</w:t>
      </w:r>
      <w:r w:rsidR="001263EF">
        <w:rPr>
          <w:rFonts w:hint="eastAsia"/>
        </w:rPr>
        <w:t>接入点</w:t>
      </w:r>
      <w:r w:rsidR="0084653B">
        <w:rPr>
          <w:rFonts w:hint="eastAsia"/>
        </w:rPr>
        <w:t>等网络设备，</w:t>
      </w:r>
      <w:r w:rsidR="008744C6">
        <w:rPr>
          <w:rFonts w:hint="eastAsia"/>
        </w:rPr>
        <w:t>提供更加灵活的网络环境</w:t>
      </w:r>
      <w:r w:rsidR="00E72852">
        <w:rPr>
          <w:rFonts w:hint="eastAsia"/>
        </w:rPr>
        <w:t>。同时</w:t>
      </w:r>
      <w:r w:rsidR="00B911BF">
        <w:rPr>
          <w:rFonts w:hint="eastAsia"/>
        </w:rPr>
        <w:t>PC</w:t>
      </w:r>
      <w:r w:rsidR="003F1A08">
        <w:rPr>
          <w:rFonts w:hint="eastAsia"/>
        </w:rPr>
        <w:t>（</w:t>
      </w:r>
      <w:r w:rsidR="00ED72B7">
        <w:rPr>
          <w:rFonts w:hint="eastAsia"/>
        </w:rPr>
        <w:t>联想</w:t>
      </w:r>
      <w:r w:rsidR="00ED72B7">
        <w:rPr>
          <w:rFonts w:hint="eastAsia"/>
        </w:rPr>
        <w:t>Pentium</w:t>
      </w:r>
      <w:r w:rsidR="00ED72B7">
        <w:t xml:space="preserve"> 4</w:t>
      </w:r>
      <w:r w:rsidR="003F1A08">
        <w:rPr>
          <w:rFonts w:hint="eastAsia"/>
        </w:rPr>
        <w:t>）</w:t>
      </w:r>
      <w:r w:rsidR="00586F45">
        <w:rPr>
          <w:rFonts w:hint="eastAsia"/>
        </w:rPr>
        <w:t>数量增配至</w:t>
      </w:r>
      <w:r w:rsidR="00586F45">
        <w:rPr>
          <w:rFonts w:hint="eastAsia"/>
        </w:rPr>
        <w:t>7</w:t>
      </w:r>
      <w:r w:rsidR="00586F45">
        <w:t>2</w:t>
      </w:r>
      <w:r w:rsidR="00586F45">
        <w:rPr>
          <w:rFonts w:hint="eastAsia"/>
        </w:rPr>
        <w:t>台，升级</w:t>
      </w:r>
      <w:r w:rsidR="005C6705">
        <w:rPr>
          <w:rFonts w:hint="eastAsia"/>
        </w:rPr>
        <w:t>多媒体外设</w:t>
      </w:r>
      <w:r w:rsidR="0017676B">
        <w:rPr>
          <w:rFonts w:hint="eastAsia"/>
        </w:rPr>
        <w:t>（</w:t>
      </w:r>
      <w:r w:rsidR="005C6705">
        <w:rPr>
          <w:rFonts w:hint="eastAsia"/>
        </w:rPr>
        <w:t>USB</w:t>
      </w:r>
      <w:r w:rsidR="005C6705">
        <w:rPr>
          <w:rFonts w:hint="eastAsia"/>
        </w:rPr>
        <w:t>接口摄像头</w:t>
      </w:r>
      <w:r w:rsidR="0017676B">
        <w:rPr>
          <w:rFonts w:hint="eastAsia"/>
        </w:rPr>
        <w:t>、耳麦</w:t>
      </w:r>
      <w:r w:rsidR="009D4D5F">
        <w:rPr>
          <w:rFonts w:hint="eastAsia"/>
        </w:rPr>
        <w:t>）</w:t>
      </w:r>
      <w:r w:rsidR="00F86F38">
        <w:rPr>
          <w:rFonts w:hint="eastAsia"/>
        </w:rPr>
        <w:t>，此时网卡和声卡已经集成到了</w:t>
      </w:r>
      <w:r w:rsidR="00F86F38">
        <w:rPr>
          <w:rFonts w:hint="eastAsia"/>
        </w:rPr>
        <w:t>PC</w:t>
      </w:r>
      <w:r w:rsidR="00F86F38">
        <w:rPr>
          <w:rFonts w:hint="eastAsia"/>
        </w:rPr>
        <w:t>主板上。</w:t>
      </w:r>
    </w:p>
    <w:p w14:paraId="03D9C062" w14:textId="28EEF10F" w:rsidR="00D41347" w:rsidRDefault="00B60362" w:rsidP="0018747F">
      <w:pPr>
        <w:ind w:firstLineChars="200" w:firstLine="420"/>
      </w:pPr>
      <w:r>
        <w:rPr>
          <w:rFonts w:hint="eastAsia"/>
        </w:rPr>
        <w:t>此后</w:t>
      </w:r>
      <w:r w:rsidR="00EE05A1">
        <w:rPr>
          <w:rFonts w:hint="eastAsia"/>
        </w:rPr>
        <w:t>，</w:t>
      </w:r>
      <w:r w:rsidR="0018747F">
        <w:rPr>
          <w:rFonts w:hint="eastAsia"/>
        </w:rPr>
        <w:t>C</w:t>
      </w:r>
      <w:r w:rsidR="0018747F">
        <w:t>PU</w:t>
      </w:r>
      <w:r w:rsidR="0018747F">
        <w:rPr>
          <w:rFonts w:hint="eastAsia"/>
        </w:rPr>
        <w:t>处理能力不断提升、</w:t>
      </w:r>
      <w:r>
        <w:rPr>
          <w:rFonts w:hint="eastAsia"/>
        </w:rPr>
        <w:t>多媒体外设及其接口逐步成熟，</w:t>
      </w:r>
      <w:r w:rsidR="006E7CDF">
        <w:rPr>
          <w:rFonts w:hint="eastAsia"/>
        </w:rPr>
        <w:t>PC</w:t>
      </w:r>
      <w:r w:rsidR="00606E35">
        <w:rPr>
          <w:rFonts w:hint="eastAsia"/>
        </w:rPr>
        <w:t>开始</w:t>
      </w:r>
      <w:r w:rsidR="006E7CDF">
        <w:rPr>
          <w:rFonts w:hint="eastAsia"/>
        </w:rPr>
        <w:t>标配</w:t>
      </w:r>
      <w:r w:rsidR="00606E35">
        <w:rPr>
          <w:rFonts w:hint="eastAsia"/>
        </w:rPr>
        <w:t>多媒体</w:t>
      </w:r>
      <w:r w:rsidR="00606E35">
        <w:rPr>
          <w:rFonts w:hint="eastAsia"/>
        </w:rPr>
        <w:t>I</w:t>
      </w:r>
      <w:r w:rsidR="00606E35">
        <w:t>/</w:t>
      </w:r>
      <w:r w:rsidR="00606E35">
        <w:rPr>
          <w:rFonts w:hint="eastAsia"/>
        </w:rPr>
        <w:t>O</w:t>
      </w:r>
      <w:r w:rsidR="00A31E3C">
        <w:rPr>
          <w:rFonts w:hint="eastAsia"/>
        </w:rPr>
        <w:t>。</w:t>
      </w:r>
      <w:r w:rsidR="00A910A9">
        <w:rPr>
          <w:rFonts w:hint="eastAsia"/>
        </w:rPr>
        <w:t>“</w:t>
      </w:r>
      <w:r w:rsidR="00A910A9" w:rsidRPr="00A910A9">
        <w:rPr>
          <w:rFonts w:hint="eastAsia"/>
        </w:rPr>
        <w:t>旧时王谢堂前燕，飞入寻常百姓家</w:t>
      </w:r>
      <w:r w:rsidR="00A910A9">
        <w:rPr>
          <w:rFonts w:hint="eastAsia"/>
        </w:rPr>
        <w:t>”</w:t>
      </w:r>
      <w:r w:rsidR="007C23E3">
        <w:rPr>
          <w:rFonts w:hint="eastAsia"/>
        </w:rPr>
        <w:t>已成为多媒体技术的真实写照，</w:t>
      </w:r>
      <w:r w:rsidR="00BE0452">
        <w:rPr>
          <w:rFonts w:hint="eastAsia"/>
        </w:rPr>
        <w:t>课程实验的开展不再需要专业的设备</w:t>
      </w:r>
      <w:r w:rsidR="00E56952">
        <w:rPr>
          <w:rFonts w:hint="eastAsia"/>
        </w:rPr>
        <w:t>、专门的场地</w:t>
      </w:r>
      <w:r w:rsidR="00BE0452">
        <w:rPr>
          <w:rFonts w:hint="eastAsia"/>
        </w:rPr>
        <w:t>，</w:t>
      </w:r>
      <w:r w:rsidR="00E56952">
        <w:rPr>
          <w:rFonts w:hint="eastAsia"/>
        </w:rPr>
        <w:t>甚至</w:t>
      </w:r>
      <w:r w:rsidR="00BE0452">
        <w:rPr>
          <w:rFonts w:hint="eastAsia"/>
        </w:rPr>
        <w:t>课后</w:t>
      </w:r>
      <w:r w:rsidR="00E56952">
        <w:rPr>
          <w:rFonts w:hint="eastAsia"/>
        </w:rPr>
        <w:t>自行</w:t>
      </w:r>
      <w:r w:rsidR="00BE0452">
        <w:rPr>
          <w:rFonts w:hint="eastAsia"/>
        </w:rPr>
        <w:t>完成</w:t>
      </w:r>
      <w:r w:rsidR="00E56952">
        <w:rPr>
          <w:rFonts w:hint="eastAsia"/>
        </w:rPr>
        <w:t>即可。</w:t>
      </w:r>
      <w:r w:rsidR="00D009BC" w:rsidRPr="00A31E3C">
        <w:rPr>
          <w:rFonts w:hint="eastAsia"/>
        </w:rPr>
        <w:t>2010</w:t>
      </w:r>
      <w:r w:rsidR="00D009BC" w:rsidRPr="00A31E3C">
        <w:rPr>
          <w:rFonts w:hint="eastAsia"/>
        </w:rPr>
        <w:t>年</w:t>
      </w:r>
      <w:r w:rsidR="00D009BC">
        <w:rPr>
          <w:rFonts w:hint="eastAsia"/>
        </w:rPr>
        <w:t>，信息学院</w:t>
      </w:r>
      <w:r w:rsidR="00D009BC" w:rsidRPr="00A31E3C">
        <w:rPr>
          <w:rFonts w:hint="eastAsia"/>
        </w:rPr>
        <w:t>成立了信息科学实验教学中心，</w:t>
      </w:r>
      <w:r w:rsidR="00D009BC">
        <w:rPr>
          <w:rFonts w:hint="eastAsia"/>
        </w:rPr>
        <w:t>6</w:t>
      </w:r>
      <w:r w:rsidR="00D009BC">
        <w:rPr>
          <w:rFonts w:hint="eastAsia"/>
        </w:rPr>
        <w:t>系</w:t>
      </w:r>
      <w:r w:rsidR="00D009BC" w:rsidRPr="00E60D4E">
        <w:rPr>
          <w:rFonts w:hint="eastAsia"/>
        </w:rPr>
        <w:t>多媒体技术与网络通信</w:t>
      </w:r>
      <w:r w:rsidR="00D009BC">
        <w:rPr>
          <w:rFonts w:hint="eastAsia"/>
        </w:rPr>
        <w:t>实验室及相关教学实验服务逐步并入实验教学中心。</w:t>
      </w:r>
    </w:p>
    <w:p w14:paraId="32AD490D" w14:textId="77777777" w:rsidR="002941CB" w:rsidRDefault="002941CB" w:rsidP="009C493B">
      <w:pPr>
        <w:ind w:firstLineChars="200" w:firstLine="420"/>
      </w:pPr>
    </w:p>
    <w:p w14:paraId="18EFEDB3" w14:textId="6D3D4932" w:rsidR="00803568" w:rsidRDefault="000B2E05" w:rsidP="0039144B">
      <w:pPr>
        <w:ind w:firstLineChars="200" w:firstLine="420"/>
      </w:pPr>
      <w:r>
        <w:rPr>
          <w:rFonts w:hint="eastAsia"/>
        </w:rPr>
        <w:t>随后，</w:t>
      </w:r>
      <w:r w:rsidR="00466E0F">
        <w:rPr>
          <w:rFonts w:hint="eastAsia"/>
        </w:rPr>
        <w:t>在</w:t>
      </w:r>
      <w:r>
        <w:rPr>
          <w:rFonts w:hint="eastAsia"/>
        </w:rPr>
        <w:t>移动互联网</w:t>
      </w:r>
      <w:r w:rsidR="00466E0F">
        <w:rPr>
          <w:rFonts w:hint="eastAsia"/>
        </w:rPr>
        <w:t>和智能手机技术发展驱动下，</w:t>
      </w:r>
      <w:r w:rsidR="000348C5">
        <w:rPr>
          <w:rFonts w:hint="eastAsia"/>
        </w:rPr>
        <w:t>基于</w:t>
      </w:r>
      <w:r w:rsidR="000348C5">
        <w:rPr>
          <w:rFonts w:hint="eastAsia"/>
        </w:rPr>
        <w:t>Android</w:t>
      </w:r>
      <w:r w:rsidR="000348C5">
        <w:rPr>
          <w:rFonts w:hint="eastAsia"/>
        </w:rPr>
        <w:t>的</w:t>
      </w:r>
      <w:r w:rsidR="00AE3730">
        <w:rPr>
          <w:rFonts w:hint="eastAsia"/>
        </w:rPr>
        <w:t>多媒体开发应用日益普及</w:t>
      </w:r>
      <w:r w:rsidR="00A95BF0">
        <w:rPr>
          <w:rFonts w:hint="eastAsia"/>
        </w:rPr>
        <w:t>；同时，</w:t>
      </w:r>
      <w:r w:rsidR="00A95BF0">
        <w:rPr>
          <w:rFonts w:hint="eastAsia"/>
        </w:rPr>
        <w:t>2</w:t>
      </w:r>
      <w:r w:rsidR="00A95BF0">
        <w:t>017</w:t>
      </w:r>
      <w:r w:rsidR="00A95BF0">
        <w:rPr>
          <w:rFonts w:hint="eastAsia"/>
        </w:rPr>
        <w:t>年</w:t>
      </w:r>
      <w:r w:rsidR="00F326E0">
        <w:rPr>
          <w:rFonts w:hint="eastAsia"/>
        </w:rPr>
        <w:t>最后一届</w:t>
      </w:r>
      <w:r w:rsidR="00A95BF0">
        <w:rPr>
          <w:rFonts w:hint="eastAsia"/>
        </w:rPr>
        <w:t>ImageNet</w:t>
      </w:r>
      <w:r w:rsidR="00F326E0">
        <w:rPr>
          <w:rFonts w:hint="eastAsia"/>
        </w:rPr>
        <w:t>挑战赛的落幕，也</w:t>
      </w:r>
      <w:r w:rsidR="00AE3730">
        <w:rPr>
          <w:rFonts w:hint="eastAsia"/>
        </w:rPr>
        <w:t>宣告了深度学习</w:t>
      </w:r>
      <w:r w:rsidR="0070514F">
        <w:rPr>
          <w:rFonts w:hint="eastAsia"/>
        </w:rPr>
        <w:t>在多媒体信息处理领域的</w:t>
      </w:r>
      <w:r w:rsidR="008938B7">
        <w:rPr>
          <w:rFonts w:hint="eastAsia"/>
        </w:rPr>
        <w:t>霸主地位。鉴于此，</w:t>
      </w:r>
      <w:r w:rsidR="009C493B">
        <w:rPr>
          <w:rFonts w:hint="eastAsia"/>
        </w:rPr>
        <w:t>2</w:t>
      </w:r>
      <w:r w:rsidR="009C493B">
        <w:t>018</w:t>
      </w:r>
      <w:r w:rsidR="009C493B">
        <w:rPr>
          <w:rFonts w:hint="eastAsia"/>
        </w:rPr>
        <w:t>年，增设</w:t>
      </w:r>
      <w:r w:rsidR="009C493B">
        <w:rPr>
          <w:rFonts w:hint="eastAsia"/>
        </w:rPr>
        <w:t>Android</w:t>
      </w:r>
      <w:r w:rsidR="009C493B">
        <w:rPr>
          <w:rFonts w:hint="eastAsia"/>
        </w:rPr>
        <w:t>下音频、视频、</w:t>
      </w:r>
      <w:r w:rsidR="009C493B">
        <w:rPr>
          <w:rFonts w:hint="eastAsia"/>
        </w:rPr>
        <w:t>TensorFlow</w:t>
      </w:r>
      <w:r w:rsidR="009C493B">
        <w:rPr>
          <w:rFonts w:hint="eastAsia"/>
        </w:rPr>
        <w:t>模型调用</w:t>
      </w:r>
      <w:r w:rsidR="00311CFC">
        <w:rPr>
          <w:rFonts w:hint="eastAsia"/>
        </w:rPr>
        <w:t>等</w:t>
      </w:r>
      <w:r w:rsidR="009C493B">
        <w:rPr>
          <w:rFonts w:hint="eastAsia"/>
        </w:rPr>
        <w:t>3</w:t>
      </w:r>
      <w:r w:rsidR="00852385">
        <w:rPr>
          <w:rFonts w:hint="eastAsia"/>
        </w:rPr>
        <w:t>个</w:t>
      </w:r>
      <w:r w:rsidR="009C493B">
        <w:rPr>
          <w:rFonts w:hint="eastAsia"/>
        </w:rPr>
        <w:t>实验项目</w:t>
      </w:r>
      <w:r w:rsidR="005247D2">
        <w:rPr>
          <w:rFonts w:hint="eastAsia"/>
        </w:rPr>
        <w:t>。</w:t>
      </w:r>
    </w:p>
    <w:p w14:paraId="509DBE63" w14:textId="0834DBDB" w:rsidR="00325369" w:rsidRDefault="0039144B" w:rsidP="0039144B">
      <w:pPr>
        <w:ind w:firstLineChars="200" w:firstLine="420"/>
      </w:pPr>
      <w:r>
        <w:rPr>
          <w:rFonts w:hint="eastAsia"/>
        </w:rPr>
        <w:t>事实上，</w:t>
      </w:r>
      <w:r w:rsidR="003A6FD2">
        <w:rPr>
          <w:rFonts w:hint="eastAsia"/>
        </w:rPr>
        <w:t>伴随着开源软件的盛行，</w:t>
      </w:r>
      <w:r w:rsidR="001C09A1">
        <w:rPr>
          <w:rFonts w:hint="eastAsia"/>
        </w:rPr>
        <w:t>基于操作系统</w:t>
      </w:r>
      <w:r w:rsidR="001C09A1">
        <w:rPr>
          <w:rFonts w:hint="eastAsia"/>
        </w:rPr>
        <w:t>API</w:t>
      </w:r>
      <w:r w:rsidR="00FB2885">
        <w:rPr>
          <w:rFonts w:hint="eastAsia"/>
        </w:rPr>
        <w:t>的</w:t>
      </w:r>
      <w:r w:rsidR="004207BB">
        <w:rPr>
          <w:rFonts w:hint="eastAsia"/>
        </w:rPr>
        <w:t>多媒体应用程序设计以</w:t>
      </w:r>
      <w:r w:rsidR="00170541">
        <w:rPr>
          <w:rFonts w:hint="eastAsia"/>
        </w:rPr>
        <w:t>渐渐</w:t>
      </w:r>
      <w:r w:rsidR="005B0A46">
        <w:rPr>
          <w:rFonts w:hint="eastAsia"/>
        </w:rPr>
        <w:t>难以满足工业界的</w:t>
      </w:r>
      <w:r w:rsidR="00F31FFE">
        <w:rPr>
          <w:rFonts w:hint="eastAsia"/>
        </w:rPr>
        <w:t>实际</w:t>
      </w:r>
      <w:r w:rsidR="005B0A46">
        <w:rPr>
          <w:rFonts w:hint="eastAsia"/>
        </w:rPr>
        <w:t>需求。</w:t>
      </w:r>
      <w:r w:rsidR="008D299C">
        <w:rPr>
          <w:rFonts w:hint="eastAsia"/>
        </w:rPr>
        <w:t>2</w:t>
      </w:r>
      <w:r w:rsidR="008D299C">
        <w:t>020</w:t>
      </w:r>
      <w:r w:rsidR="008D299C">
        <w:rPr>
          <w:rFonts w:hint="eastAsia"/>
        </w:rPr>
        <w:t>年，增设了</w:t>
      </w:r>
      <w:r w:rsidR="008D299C">
        <w:rPr>
          <w:rFonts w:hint="eastAsia"/>
        </w:rPr>
        <w:t>1</w:t>
      </w:r>
      <w:r w:rsidR="008D299C">
        <w:rPr>
          <w:rFonts w:hint="eastAsia"/>
        </w:rPr>
        <w:t>个基于开源软件</w:t>
      </w:r>
      <w:r w:rsidR="008D299C">
        <w:rPr>
          <w:rFonts w:hint="eastAsia"/>
        </w:rPr>
        <w:t>SDL</w:t>
      </w:r>
      <w:r w:rsidR="008D299C">
        <w:rPr>
          <w:rFonts w:hint="eastAsia"/>
        </w:rPr>
        <w:t>和</w:t>
      </w:r>
      <w:r w:rsidR="008D299C">
        <w:rPr>
          <w:rFonts w:hint="eastAsia"/>
        </w:rPr>
        <w:t>ff</w:t>
      </w:r>
      <w:r w:rsidR="008D299C">
        <w:t>mpeg</w:t>
      </w:r>
      <w:r w:rsidR="008D299C">
        <w:rPr>
          <w:rFonts w:hint="eastAsia"/>
        </w:rPr>
        <w:t>的实验项目。</w:t>
      </w:r>
      <w:r w:rsidR="00DE0C5A">
        <w:rPr>
          <w:rFonts w:hint="eastAsia"/>
        </w:rPr>
        <w:t>相信</w:t>
      </w:r>
      <w:r w:rsidR="00325369">
        <w:rPr>
          <w:rFonts w:hint="eastAsia"/>
        </w:rPr>
        <w:t>未来仍会有更多开源软件进入课程实验</w:t>
      </w:r>
      <w:r w:rsidR="00541DBA">
        <w:rPr>
          <w:rFonts w:hint="eastAsia"/>
        </w:rPr>
        <w:t>体系。</w:t>
      </w:r>
    </w:p>
    <w:p w14:paraId="174CE00C" w14:textId="17A460DE" w:rsidR="00545AD0" w:rsidRPr="009C493B" w:rsidRDefault="00545AD0" w:rsidP="00545AD0"/>
    <w:p w14:paraId="31435803" w14:textId="5525EF66" w:rsidR="00BE3005" w:rsidRDefault="00F11D79" w:rsidP="00F11D79">
      <w:pPr>
        <w:ind w:firstLineChars="200" w:firstLine="420"/>
      </w:pPr>
      <w:r>
        <w:rPr>
          <w:rFonts w:hint="eastAsia"/>
        </w:rPr>
        <w:t>回顾《多媒体技术</w:t>
      </w:r>
      <w:r w:rsidR="00E30B9E">
        <w:rPr>
          <w:rFonts w:hint="eastAsia"/>
        </w:rPr>
        <w:t>基础</w:t>
      </w:r>
      <w:r>
        <w:rPr>
          <w:rFonts w:hint="eastAsia"/>
        </w:rPr>
        <w:t>》课程实验</w:t>
      </w:r>
      <w:r w:rsidR="005C1C1B">
        <w:rPr>
          <w:rFonts w:hint="eastAsia"/>
        </w:rPr>
        <w:t>在过去</w:t>
      </w:r>
      <w:r w:rsidR="0042771D">
        <w:rPr>
          <w:rFonts w:hint="eastAsia"/>
        </w:rPr>
        <w:t>3</w:t>
      </w:r>
      <w:r w:rsidR="0042771D">
        <w:t>0</w:t>
      </w:r>
      <w:r w:rsidR="0042771D">
        <w:rPr>
          <w:rFonts w:hint="eastAsia"/>
        </w:rPr>
        <w:t>年</w:t>
      </w:r>
      <w:r w:rsidR="00FB30E6">
        <w:rPr>
          <w:rFonts w:hint="eastAsia"/>
        </w:rPr>
        <w:t>的</w:t>
      </w:r>
      <w:r>
        <w:rPr>
          <w:rFonts w:hint="eastAsia"/>
        </w:rPr>
        <w:t>演变历程，恰似一部计算机网络技术与多媒体技术的发展史。</w:t>
      </w:r>
      <w:r w:rsidR="00A4384C">
        <w:rPr>
          <w:rFonts w:hint="eastAsia"/>
        </w:rPr>
        <w:t>由于软件工具的演进</w:t>
      </w:r>
      <w:r w:rsidR="008E2653">
        <w:rPr>
          <w:rFonts w:hint="eastAsia"/>
        </w:rPr>
        <w:t>与更替</w:t>
      </w:r>
      <w:r w:rsidR="00A4384C">
        <w:rPr>
          <w:rFonts w:hint="eastAsia"/>
        </w:rPr>
        <w:t>，</w:t>
      </w:r>
      <w:r w:rsidR="00A4384C">
        <w:rPr>
          <w:rFonts w:hint="eastAsia"/>
        </w:rPr>
        <w:t>2</w:t>
      </w:r>
      <w:r w:rsidR="00A4384C">
        <w:t>0</w:t>
      </w:r>
      <w:r w:rsidR="00A4384C">
        <w:rPr>
          <w:rFonts w:hint="eastAsia"/>
        </w:rPr>
        <w:t>余年</w:t>
      </w:r>
      <w:r w:rsidR="003D0C87">
        <w:rPr>
          <w:rFonts w:hint="eastAsia"/>
        </w:rPr>
        <w:t>来陆续</w:t>
      </w:r>
      <w:r w:rsidR="00A4384C">
        <w:rPr>
          <w:rFonts w:hint="eastAsia"/>
        </w:rPr>
        <w:t>编写的一些</w:t>
      </w:r>
      <w:r w:rsidR="00110CE3">
        <w:rPr>
          <w:rFonts w:hint="eastAsia"/>
        </w:rPr>
        <w:t>实验</w:t>
      </w:r>
      <w:r w:rsidR="00E5574E">
        <w:rPr>
          <w:rFonts w:hint="eastAsia"/>
        </w:rPr>
        <w:t>示例已难以满足</w:t>
      </w:r>
      <w:r w:rsidR="00CC0CCA">
        <w:rPr>
          <w:rFonts w:hint="eastAsia"/>
        </w:rPr>
        <w:t>当前教学的需要</w:t>
      </w:r>
      <w:r w:rsidR="00A65355">
        <w:rPr>
          <w:rFonts w:hint="eastAsia"/>
        </w:rPr>
        <w:t>。</w:t>
      </w:r>
      <w:r w:rsidR="00402668">
        <w:rPr>
          <w:rFonts w:hint="eastAsia"/>
        </w:rPr>
        <w:t>2</w:t>
      </w:r>
      <w:r w:rsidR="00402668">
        <w:t>024</w:t>
      </w:r>
      <w:r w:rsidR="00402668">
        <w:rPr>
          <w:rFonts w:hint="eastAsia"/>
        </w:rPr>
        <w:t>年</w:t>
      </w:r>
      <w:r w:rsidR="005061D3">
        <w:rPr>
          <w:rFonts w:hint="eastAsia"/>
        </w:rPr>
        <w:t>暑期</w:t>
      </w:r>
      <w:r w:rsidR="00A65355">
        <w:rPr>
          <w:rFonts w:hint="eastAsia"/>
        </w:rPr>
        <w:t>，课程组</w:t>
      </w:r>
      <w:r w:rsidR="003D0C87">
        <w:rPr>
          <w:rFonts w:hint="eastAsia"/>
        </w:rPr>
        <w:t>对</w:t>
      </w:r>
      <w:r w:rsidR="005061D3">
        <w:rPr>
          <w:rFonts w:hint="eastAsia"/>
        </w:rPr>
        <w:t>原有</w:t>
      </w:r>
      <w:r w:rsidR="005061D3">
        <w:rPr>
          <w:rFonts w:hint="eastAsia"/>
        </w:rPr>
        <w:t>1</w:t>
      </w:r>
      <w:r w:rsidR="005061D3">
        <w:t>9</w:t>
      </w:r>
      <w:r w:rsidR="005061D3">
        <w:rPr>
          <w:rFonts w:hint="eastAsia"/>
        </w:rPr>
        <w:t>个实验项目进行</w:t>
      </w:r>
      <w:r w:rsidR="00780163">
        <w:rPr>
          <w:rFonts w:hint="eastAsia"/>
        </w:rPr>
        <w:t>“淘汰”和</w:t>
      </w:r>
      <w:r w:rsidR="003D0C87">
        <w:rPr>
          <w:rFonts w:hint="eastAsia"/>
        </w:rPr>
        <w:t>“升级”</w:t>
      </w:r>
      <w:r w:rsidR="004A7B51">
        <w:rPr>
          <w:rFonts w:hint="eastAsia"/>
        </w:rPr>
        <w:t>，</w:t>
      </w:r>
      <w:r w:rsidR="00780163">
        <w:rPr>
          <w:rFonts w:hint="eastAsia"/>
        </w:rPr>
        <w:t>精简后保留</w:t>
      </w:r>
      <w:r w:rsidR="005A0157">
        <w:rPr>
          <w:rFonts w:hint="eastAsia"/>
        </w:rPr>
        <w:t>8</w:t>
      </w:r>
      <w:r w:rsidR="00780163">
        <w:rPr>
          <w:rFonts w:hint="eastAsia"/>
        </w:rPr>
        <w:t>个实验项目</w:t>
      </w:r>
      <w:r w:rsidR="003D0C87">
        <w:rPr>
          <w:rFonts w:hint="eastAsia"/>
        </w:rPr>
        <w:t>。</w:t>
      </w:r>
      <w:r w:rsidR="00B73BC7">
        <w:rPr>
          <w:rFonts w:hint="eastAsia"/>
        </w:rPr>
        <w:t>作为理论课程的补充，</w:t>
      </w:r>
      <w:r w:rsidR="0053761D">
        <w:rPr>
          <w:rFonts w:hint="eastAsia"/>
        </w:rPr>
        <w:t>除“</w:t>
      </w:r>
      <w:r w:rsidR="0053761D">
        <w:rPr>
          <w:rFonts w:hint="eastAsia"/>
        </w:rPr>
        <w:t>JPEG</w:t>
      </w:r>
      <w:r w:rsidR="0053761D">
        <w:rPr>
          <w:rFonts w:hint="eastAsia"/>
        </w:rPr>
        <w:t>图像压缩”实验项目，其他实验项目均</w:t>
      </w:r>
      <w:r w:rsidR="000360F7">
        <w:rPr>
          <w:rFonts w:hint="eastAsia"/>
        </w:rPr>
        <w:t>需要</w:t>
      </w:r>
      <w:r w:rsidR="0053761D">
        <w:rPr>
          <w:rFonts w:hint="eastAsia"/>
        </w:rPr>
        <w:t>课本外扩展内容</w:t>
      </w:r>
      <w:r w:rsidR="00F167DC">
        <w:rPr>
          <w:rFonts w:hint="eastAsia"/>
        </w:rPr>
        <w:t>作为</w:t>
      </w:r>
      <w:r w:rsidR="00345609">
        <w:rPr>
          <w:rFonts w:hint="eastAsia"/>
        </w:rPr>
        <w:t>支撑</w:t>
      </w:r>
      <w:r w:rsidR="0053761D">
        <w:rPr>
          <w:rFonts w:hint="eastAsia"/>
        </w:rPr>
        <w:t>。</w:t>
      </w:r>
    </w:p>
    <w:p w14:paraId="2EFC4541" w14:textId="77777777" w:rsidR="00F11D79" w:rsidRDefault="00F11D79" w:rsidP="00F11D79">
      <w:pPr>
        <w:ind w:firstLineChars="200" w:firstLine="420"/>
      </w:pPr>
    </w:p>
    <w:p w14:paraId="645F2F72" w14:textId="77777777" w:rsidR="00B010F1" w:rsidRPr="00F11D79" w:rsidRDefault="00B010F1" w:rsidP="00545AD0"/>
    <w:p w14:paraId="0BD3C9CE" w14:textId="56F1A758" w:rsidR="00B010F1" w:rsidRDefault="00B010F1" w:rsidP="00B010F1">
      <w:pPr>
        <w:jc w:val="right"/>
      </w:pPr>
      <w:r>
        <w:rPr>
          <w:rFonts w:hint="eastAsia"/>
        </w:rPr>
        <w:t>陈晓辉</w:t>
      </w:r>
    </w:p>
    <w:p w14:paraId="19C6EF4A" w14:textId="4CD95E3F" w:rsidR="00B010F1" w:rsidRDefault="00B010F1" w:rsidP="00B010F1">
      <w:pPr>
        <w:jc w:val="right"/>
      </w:pPr>
      <w:r>
        <w:rPr>
          <w:rFonts w:hint="eastAsia"/>
        </w:rPr>
        <w:t>2</w:t>
      </w:r>
      <w:r>
        <w:t>024</w:t>
      </w:r>
      <w:r>
        <w:rPr>
          <w:rFonts w:hint="eastAsia"/>
        </w:rPr>
        <w:t>年</w:t>
      </w:r>
      <w:r>
        <w:rPr>
          <w:rFonts w:hint="eastAsia"/>
        </w:rPr>
        <w:t>7</w:t>
      </w:r>
      <w:r>
        <w:rPr>
          <w:rFonts w:hint="eastAsia"/>
        </w:rPr>
        <w:t>月</w:t>
      </w:r>
      <w:r>
        <w:rPr>
          <w:rFonts w:hint="eastAsia"/>
        </w:rPr>
        <w:t>2</w:t>
      </w:r>
      <w:r>
        <w:t>5</w:t>
      </w:r>
      <w:r>
        <w:rPr>
          <w:rFonts w:hint="eastAsia"/>
        </w:rPr>
        <w:t>日</w:t>
      </w:r>
    </w:p>
    <w:p w14:paraId="687CF868" w14:textId="7A6FCDD9" w:rsidR="00ED6E27" w:rsidRDefault="007B630F" w:rsidP="00ED6E27">
      <w:pPr>
        <w:pStyle w:val="af7"/>
        <w:spacing w:before="62"/>
      </w:pPr>
      <w:r>
        <w:rPr>
          <w:sz w:val="28"/>
          <w:szCs w:val="28"/>
        </w:rPr>
        <w:br w:type="page"/>
      </w:r>
      <w:bookmarkStart w:id="1" w:name="_Toc179417716"/>
      <w:r w:rsidR="005B11B2">
        <w:rPr>
          <w:rFonts w:hint="eastAsia"/>
        </w:rPr>
        <w:lastRenderedPageBreak/>
        <w:t>目录</w:t>
      </w:r>
      <w:bookmarkEnd w:id="1"/>
    </w:p>
    <w:p w14:paraId="52437AB2" w14:textId="77777777" w:rsidR="007B630F" w:rsidRDefault="007B630F" w:rsidP="007B630F"/>
    <w:p w14:paraId="18D58827" w14:textId="22DD560F" w:rsidR="00961F0C" w:rsidRDefault="007B630F">
      <w:pPr>
        <w:pStyle w:val="TOC1"/>
        <w:tabs>
          <w:tab w:val="right" w:leader="dot" w:pos="8296"/>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179417715" w:history="1">
        <w:r w:rsidR="00961F0C" w:rsidRPr="00583DD5">
          <w:rPr>
            <w:rStyle w:val="ae"/>
            <w:noProof/>
          </w:rPr>
          <w:t>前言</w:t>
        </w:r>
        <w:r w:rsidR="00961F0C">
          <w:rPr>
            <w:noProof/>
            <w:webHidden/>
          </w:rPr>
          <w:tab/>
        </w:r>
        <w:r w:rsidR="00961F0C">
          <w:rPr>
            <w:noProof/>
            <w:webHidden/>
          </w:rPr>
          <w:fldChar w:fldCharType="begin"/>
        </w:r>
        <w:r w:rsidR="00961F0C">
          <w:rPr>
            <w:noProof/>
            <w:webHidden/>
          </w:rPr>
          <w:instrText xml:space="preserve"> PAGEREF _Toc179417715 \h </w:instrText>
        </w:r>
        <w:r w:rsidR="00961F0C">
          <w:rPr>
            <w:noProof/>
            <w:webHidden/>
          </w:rPr>
        </w:r>
        <w:r w:rsidR="00961F0C">
          <w:rPr>
            <w:noProof/>
            <w:webHidden/>
          </w:rPr>
          <w:fldChar w:fldCharType="separate"/>
        </w:r>
        <w:r w:rsidR="0055207A">
          <w:rPr>
            <w:noProof/>
            <w:webHidden/>
          </w:rPr>
          <w:t>I</w:t>
        </w:r>
        <w:r w:rsidR="00961F0C">
          <w:rPr>
            <w:noProof/>
            <w:webHidden/>
          </w:rPr>
          <w:fldChar w:fldCharType="end"/>
        </w:r>
      </w:hyperlink>
    </w:p>
    <w:p w14:paraId="52D4F4D7" w14:textId="19D96562" w:rsidR="00961F0C" w:rsidRDefault="00B3597E">
      <w:pPr>
        <w:pStyle w:val="TOC1"/>
        <w:tabs>
          <w:tab w:val="right" w:leader="dot" w:pos="8296"/>
        </w:tabs>
        <w:rPr>
          <w:rFonts w:asciiTheme="minorHAnsi" w:eastAsiaTheme="minorEastAsia" w:hAnsiTheme="minorHAnsi" w:cstheme="minorBidi"/>
          <w:b w:val="0"/>
          <w:bCs w:val="0"/>
          <w:caps w:val="0"/>
          <w:noProof/>
          <w:sz w:val="21"/>
          <w:szCs w:val="22"/>
        </w:rPr>
      </w:pPr>
      <w:hyperlink w:anchor="_Toc179417716" w:history="1">
        <w:r w:rsidR="00961F0C" w:rsidRPr="00583DD5">
          <w:rPr>
            <w:rStyle w:val="ae"/>
            <w:noProof/>
          </w:rPr>
          <w:t>目录</w:t>
        </w:r>
        <w:r w:rsidR="00961F0C">
          <w:rPr>
            <w:noProof/>
            <w:webHidden/>
          </w:rPr>
          <w:tab/>
        </w:r>
        <w:r w:rsidR="00961F0C">
          <w:rPr>
            <w:noProof/>
            <w:webHidden/>
          </w:rPr>
          <w:fldChar w:fldCharType="begin"/>
        </w:r>
        <w:r w:rsidR="00961F0C">
          <w:rPr>
            <w:noProof/>
            <w:webHidden/>
          </w:rPr>
          <w:instrText xml:space="preserve"> PAGEREF _Toc179417716 \h </w:instrText>
        </w:r>
        <w:r w:rsidR="00961F0C">
          <w:rPr>
            <w:noProof/>
            <w:webHidden/>
          </w:rPr>
        </w:r>
        <w:r w:rsidR="00961F0C">
          <w:rPr>
            <w:noProof/>
            <w:webHidden/>
          </w:rPr>
          <w:fldChar w:fldCharType="separate"/>
        </w:r>
        <w:r w:rsidR="0055207A">
          <w:rPr>
            <w:noProof/>
            <w:webHidden/>
          </w:rPr>
          <w:t>II</w:t>
        </w:r>
        <w:r w:rsidR="00961F0C">
          <w:rPr>
            <w:noProof/>
            <w:webHidden/>
          </w:rPr>
          <w:fldChar w:fldCharType="end"/>
        </w:r>
      </w:hyperlink>
    </w:p>
    <w:p w14:paraId="4EC1D08B" w14:textId="2ECA48D7" w:rsidR="00961F0C" w:rsidRDefault="00B3597E">
      <w:pPr>
        <w:pStyle w:val="TOC1"/>
        <w:tabs>
          <w:tab w:val="left" w:pos="420"/>
          <w:tab w:val="right" w:leader="dot" w:pos="8296"/>
        </w:tabs>
        <w:rPr>
          <w:rFonts w:asciiTheme="minorHAnsi" w:eastAsiaTheme="minorEastAsia" w:hAnsiTheme="minorHAnsi" w:cstheme="minorBidi"/>
          <w:b w:val="0"/>
          <w:bCs w:val="0"/>
          <w:caps w:val="0"/>
          <w:noProof/>
          <w:sz w:val="21"/>
          <w:szCs w:val="22"/>
        </w:rPr>
      </w:pPr>
      <w:hyperlink w:anchor="_Toc179417717" w:history="1">
        <w:r w:rsidR="00961F0C" w:rsidRPr="00583DD5">
          <w:rPr>
            <w:rStyle w:val="ae"/>
            <w:noProof/>
          </w:rPr>
          <w:t>1.</w:t>
        </w:r>
        <w:r w:rsidR="00961F0C">
          <w:rPr>
            <w:rFonts w:asciiTheme="minorHAnsi" w:eastAsiaTheme="minorEastAsia" w:hAnsiTheme="minorHAnsi" w:cstheme="minorBidi"/>
            <w:b w:val="0"/>
            <w:bCs w:val="0"/>
            <w:caps w:val="0"/>
            <w:noProof/>
            <w:sz w:val="21"/>
            <w:szCs w:val="22"/>
          </w:rPr>
          <w:tab/>
        </w:r>
        <w:r w:rsidR="00961F0C" w:rsidRPr="00583DD5">
          <w:rPr>
            <w:rStyle w:val="ae"/>
            <w:noProof/>
          </w:rPr>
          <w:t>MCI</w:t>
        </w:r>
        <w:r w:rsidR="00961F0C" w:rsidRPr="00583DD5">
          <w:rPr>
            <w:rStyle w:val="ae"/>
            <w:noProof/>
          </w:rPr>
          <w:t>接口编程</w:t>
        </w:r>
        <w:r w:rsidR="00961F0C">
          <w:rPr>
            <w:noProof/>
            <w:webHidden/>
          </w:rPr>
          <w:tab/>
        </w:r>
        <w:r w:rsidR="00961F0C">
          <w:rPr>
            <w:noProof/>
            <w:webHidden/>
          </w:rPr>
          <w:fldChar w:fldCharType="begin"/>
        </w:r>
        <w:r w:rsidR="00961F0C">
          <w:rPr>
            <w:noProof/>
            <w:webHidden/>
          </w:rPr>
          <w:instrText xml:space="preserve"> PAGEREF _Toc179417717 \h </w:instrText>
        </w:r>
        <w:r w:rsidR="00961F0C">
          <w:rPr>
            <w:noProof/>
            <w:webHidden/>
          </w:rPr>
        </w:r>
        <w:r w:rsidR="00961F0C">
          <w:rPr>
            <w:noProof/>
            <w:webHidden/>
          </w:rPr>
          <w:fldChar w:fldCharType="separate"/>
        </w:r>
        <w:r w:rsidR="0055207A">
          <w:rPr>
            <w:noProof/>
            <w:webHidden/>
          </w:rPr>
          <w:t>5</w:t>
        </w:r>
        <w:r w:rsidR="00961F0C">
          <w:rPr>
            <w:noProof/>
            <w:webHidden/>
          </w:rPr>
          <w:fldChar w:fldCharType="end"/>
        </w:r>
      </w:hyperlink>
    </w:p>
    <w:p w14:paraId="7C6A48AC" w14:textId="735F1522"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18" w:history="1">
        <w:r w:rsidR="00961F0C" w:rsidRPr="00583DD5">
          <w:rPr>
            <w:rStyle w:val="ae"/>
            <w:noProof/>
          </w:rPr>
          <w:t>1.1</w:t>
        </w:r>
        <w:r w:rsidR="00961F0C">
          <w:rPr>
            <w:rFonts w:asciiTheme="minorHAnsi" w:eastAsiaTheme="minorEastAsia" w:hAnsiTheme="minorHAnsi" w:cstheme="minorBidi"/>
            <w:smallCaps w:val="0"/>
            <w:noProof/>
            <w:sz w:val="21"/>
            <w:szCs w:val="22"/>
          </w:rPr>
          <w:tab/>
        </w:r>
        <w:r w:rsidR="00961F0C" w:rsidRPr="00583DD5">
          <w:rPr>
            <w:rStyle w:val="ae"/>
            <w:noProof/>
          </w:rPr>
          <w:t>实验目的</w:t>
        </w:r>
        <w:r w:rsidR="00961F0C">
          <w:rPr>
            <w:noProof/>
            <w:webHidden/>
          </w:rPr>
          <w:tab/>
        </w:r>
        <w:r w:rsidR="00961F0C">
          <w:rPr>
            <w:noProof/>
            <w:webHidden/>
          </w:rPr>
          <w:fldChar w:fldCharType="begin"/>
        </w:r>
        <w:r w:rsidR="00961F0C">
          <w:rPr>
            <w:noProof/>
            <w:webHidden/>
          </w:rPr>
          <w:instrText xml:space="preserve"> PAGEREF _Toc179417718 \h </w:instrText>
        </w:r>
        <w:r w:rsidR="00961F0C">
          <w:rPr>
            <w:noProof/>
            <w:webHidden/>
          </w:rPr>
        </w:r>
        <w:r w:rsidR="00961F0C">
          <w:rPr>
            <w:noProof/>
            <w:webHidden/>
          </w:rPr>
          <w:fldChar w:fldCharType="separate"/>
        </w:r>
        <w:r w:rsidR="0055207A">
          <w:rPr>
            <w:noProof/>
            <w:webHidden/>
          </w:rPr>
          <w:t>5</w:t>
        </w:r>
        <w:r w:rsidR="00961F0C">
          <w:rPr>
            <w:noProof/>
            <w:webHidden/>
          </w:rPr>
          <w:fldChar w:fldCharType="end"/>
        </w:r>
      </w:hyperlink>
    </w:p>
    <w:p w14:paraId="1472E912" w14:textId="0F935A9F"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19" w:history="1">
        <w:r w:rsidR="00961F0C" w:rsidRPr="00583DD5">
          <w:rPr>
            <w:rStyle w:val="ae"/>
            <w:noProof/>
          </w:rPr>
          <w:t>1.2</w:t>
        </w:r>
        <w:r w:rsidR="00961F0C">
          <w:rPr>
            <w:rFonts w:asciiTheme="minorHAnsi" w:eastAsiaTheme="minorEastAsia" w:hAnsiTheme="minorHAnsi" w:cstheme="minorBidi"/>
            <w:smallCaps w:val="0"/>
            <w:noProof/>
            <w:sz w:val="21"/>
            <w:szCs w:val="22"/>
          </w:rPr>
          <w:tab/>
        </w:r>
        <w:r w:rsidR="00961F0C" w:rsidRPr="00583DD5">
          <w:rPr>
            <w:rStyle w:val="ae"/>
            <w:noProof/>
          </w:rPr>
          <w:t>预备知识</w:t>
        </w:r>
        <w:r w:rsidR="00961F0C">
          <w:rPr>
            <w:noProof/>
            <w:webHidden/>
          </w:rPr>
          <w:tab/>
        </w:r>
        <w:r w:rsidR="00961F0C">
          <w:rPr>
            <w:noProof/>
            <w:webHidden/>
          </w:rPr>
          <w:fldChar w:fldCharType="begin"/>
        </w:r>
        <w:r w:rsidR="00961F0C">
          <w:rPr>
            <w:noProof/>
            <w:webHidden/>
          </w:rPr>
          <w:instrText xml:space="preserve"> PAGEREF _Toc179417719 \h </w:instrText>
        </w:r>
        <w:r w:rsidR="00961F0C">
          <w:rPr>
            <w:noProof/>
            <w:webHidden/>
          </w:rPr>
        </w:r>
        <w:r w:rsidR="00961F0C">
          <w:rPr>
            <w:noProof/>
            <w:webHidden/>
          </w:rPr>
          <w:fldChar w:fldCharType="separate"/>
        </w:r>
        <w:r w:rsidR="0055207A">
          <w:rPr>
            <w:noProof/>
            <w:webHidden/>
          </w:rPr>
          <w:t>5</w:t>
        </w:r>
        <w:r w:rsidR="00961F0C">
          <w:rPr>
            <w:noProof/>
            <w:webHidden/>
          </w:rPr>
          <w:fldChar w:fldCharType="end"/>
        </w:r>
      </w:hyperlink>
    </w:p>
    <w:p w14:paraId="17641150" w14:textId="0C9455D4"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20" w:history="1">
        <w:r w:rsidR="00961F0C" w:rsidRPr="00583DD5">
          <w:rPr>
            <w:rStyle w:val="ae"/>
            <w:noProof/>
          </w:rPr>
          <w:t>1.3</w:t>
        </w:r>
        <w:r w:rsidR="00961F0C">
          <w:rPr>
            <w:rFonts w:asciiTheme="minorHAnsi" w:eastAsiaTheme="minorEastAsia" w:hAnsiTheme="minorHAnsi" w:cstheme="minorBidi"/>
            <w:smallCaps w:val="0"/>
            <w:noProof/>
            <w:sz w:val="21"/>
            <w:szCs w:val="22"/>
          </w:rPr>
          <w:tab/>
        </w:r>
        <w:r w:rsidR="00961F0C" w:rsidRPr="00583DD5">
          <w:rPr>
            <w:rStyle w:val="ae"/>
            <w:noProof/>
          </w:rPr>
          <w:t>实验原理</w:t>
        </w:r>
        <w:r w:rsidR="00961F0C">
          <w:rPr>
            <w:noProof/>
            <w:webHidden/>
          </w:rPr>
          <w:tab/>
        </w:r>
        <w:r w:rsidR="00961F0C">
          <w:rPr>
            <w:noProof/>
            <w:webHidden/>
          </w:rPr>
          <w:fldChar w:fldCharType="begin"/>
        </w:r>
        <w:r w:rsidR="00961F0C">
          <w:rPr>
            <w:noProof/>
            <w:webHidden/>
          </w:rPr>
          <w:instrText xml:space="preserve"> PAGEREF _Toc179417720 \h </w:instrText>
        </w:r>
        <w:r w:rsidR="00961F0C">
          <w:rPr>
            <w:noProof/>
            <w:webHidden/>
          </w:rPr>
        </w:r>
        <w:r w:rsidR="00961F0C">
          <w:rPr>
            <w:noProof/>
            <w:webHidden/>
          </w:rPr>
          <w:fldChar w:fldCharType="separate"/>
        </w:r>
        <w:r w:rsidR="0055207A">
          <w:rPr>
            <w:noProof/>
            <w:webHidden/>
          </w:rPr>
          <w:t>5</w:t>
        </w:r>
        <w:r w:rsidR="00961F0C">
          <w:rPr>
            <w:noProof/>
            <w:webHidden/>
          </w:rPr>
          <w:fldChar w:fldCharType="end"/>
        </w:r>
      </w:hyperlink>
    </w:p>
    <w:p w14:paraId="74F8DF42" w14:textId="62FE608E"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21" w:history="1">
        <w:r w:rsidR="00961F0C" w:rsidRPr="00583DD5">
          <w:rPr>
            <w:rStyle w:val="ae"/>
            <w:noProof/>
          </w:rPr>
          <w:t>1.4</w:t>
        </w:r>
        <w:r w:rsidR="00961F0C">
          <w:rPr>
            <w:rFonts w:asciiTheme="minorHAnsi" w:eastAsiaTheme="minorEastAsia" w:hAnsiTheme="minorHAnsi" w:cstheme="minorBidi"/>
            <w:smallCaps w:val="0"/>
            <w:noProof/>
            <w:sz w:val="21"/>
            <w:szCs w:val="22"/>
          </w:rPr>
          <w:tab/>
        </w:r>
        <w:r w:rsidR="00961F0C" w:rsidRPr="00583DD5">
          <w:rPr>
            <w:rStyle w:val="ae"/>
            <w:noProof/>
          </w:rPr>
          <w:t>实验要求</w:t>
        </w:r>
        <w:r w:rsidR="00961F0C">
          <w:rPr>
            <w:noProof/>
            <w:webHidden/>
          </w:rPr>
          <w:tab/>
        </w:r>
        <w:r w:rsidR="00961F0C">
          <w:rPr>
            <w:noProof/>
            <w:webHidden/>
          </w:rPr>
          <w:fldChar w:fldCharType="begin"/>
        </w:r>
        <w:r w:rsidR="00961F0C">
          <w:rPr>
            <w:noProof/>
            <w:webHidden/>
          </w:rPr>
          <w:instrText xml:space="preserve"> PAGEREF _Toc179417721 \h </w:instrText>
        </w:r>
        <w:r w:rsidR="00961F0C">
          <w:rPr>
            <w:noProof/>
            <w:webHidden/>
          </w:rPr>
        </w:r>
        <w:r w:rsidR="00961F0C">
          <w:rPr>
            <w:noProof/>
            <w:webHidden/>
          </w:rPr>
          <w:fldChar w:fldCharType="separate"/>
        </w:r>
        <w:r w:rsidR="0055207A">
          <w:rPr>
            <w:noProof/>
            <w:webHidden/>
          </w:rPr>
          <w:t>5</w:t>
        </w:r>
        <w:r w:rsidR="00961F0C">
          <w:rPr>
            <w:noProof/>
            <w:webHidden/>
          </w:rPr>
          <w:fldChar w:fldCharType="end"/>
        </w:r>
      </w:hyperlink>
    </w:p>
    <w:p w14:paraId="0A99E5D5" w14:textId="3083876E"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22" w:history="1">
        <w:r w:rsidR="00961F0C" w:rsidRPr="00583DD5">
          <w:rPr>
            <w:rStyle w:val="ae"/>
            <w:noProof/>
          </w:rPr>
          <w:t>1.5</w:t>
        </w:r>
        <w:r w:rsidR="00961F0C">
          <w:rPr>
            <w:rFonts w:asciiTheme="minorHAnsi" w:eastAsiaTheme="minorEastAsia" w:hAnsiTheme="minorHAnsi" w:cstheme="minorBidi"/>
            <w:smallCaps w:val="0"/>
            <w:noProof/>
            <w:sz w:val="21"/>
            <w:szCs w:val="22"/>
          </w:rPr>
          <w:tab/>
        </w:r>
        <w:r w:rsidR="00961F0C" w:rsidRPr="00583DD5">
          <w:rPr>
            <w:rStyle w:val="ae"/>
            <w:noProof/>
          </w:rPr>
          <w:t>示例代码说明</w:t>
        </w:r>
        <w:r w:rsidR="00961F0C">
          <w:rPr>
            <w:noProof/>
            <w:webHidden/>
          </w:rPr>
          <w:tab/>
        </w:r>
        <w:r w:rsidR="00961F0C">
          <w:rPr>
            <w:noProof/>
            <w:webHidden/>
          </w:rPr>
          <w:fldChar w:fldCharType="begin"/>
        </w:r>
        <w:r w:rsidR="00961F0C">
          <w:rPr>
            <w:noProof/>
            <w:webHidden/>
          </w:rPr>
          <w:instrText xml:space="preserve"> PAGEREF _Toc179417722 \h </w:instrText>
        </w:r>
        <w:r w:rsidR="00961F0C">
          <w:rPr>
            <w:noProof/>
            <w:webHidden/>
          </w:rPr>
        </w:r>
        <w:r w:rsidR="00961F0C">
          <w:rPr>
            <w:noProof/>
            <w:webHidden/>
          </w:rPr>
          <w:fldChar w:fldCharType="separate"/>
        </w:r>
        <w:r w:rsidR="0055207A">
          <w:rPr>
            <w:noProof/>
            <w:webHidden/>
          </w:rPr>
          <w:t>6</w:t>
        </w:r>
        <w:r w:rsidR="00961F0C">
          <w:rPr>
            <w:noProof/>
            <w:webHidden/>
          </w:rPr>
          <w:fldChar w:fldCharType="end"/>
        </w:r>
      </w:hyperlink>
    </w:p>
    <w:p w14:paraId="4D12E3C9" w14:textId="3A9247F2"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23" w:history="1">
        <w:r w:rsidR="00961F0C" w:rsidRPr="00583DD5">
          <w:rPr>
            <w:rStyle w:val="ae"/>
            <w:noProof/>
          </w:rPr>
          <w:t>1.6</w:t>
        </w:r>
        <w:r w:rsidR="00961F0C">
          <w:rPr>
            <w:rFonts w:asciiTheme="minorHAnsi" w:eastAsiaTheme="minorEastAsia" w:hAnsiTheme="minorHAnsi" w:cstheme="minorBidi"/>
            <w:smallCaps w:val="0"/>
            <w:noProof/>
            <w:sz w:val="21"/>
            <w:szCs w:val="22"/>
          </w:rPr>
          <w:tab/>
        </w:r>
        <w:r w:rsidR="00961F0C" w:rsidRPr="00583DD5">
          <w:rPr>
            <w:rStyle w:val="ae"/>
            <w:noProof/>
          </w:rPr>
          <w:t>思考题</w:t>
        </w:r>
        <w:r w:rsidR="00961F0C">
          <w:rPr>
            <w:noProof/>
            <w:webHidden/>
          </w:rPr>
          <w:tab/>
        </w:r>
        <w:r w:rsidR="00961F0C">
          <w:rPr>
            <w:noProof/>
            <w:webHidden/>
          </w:rPr>
          <w:fldChar w:fldCharType="begin"/>
        </w:r>
        <w:r w:rsidR="00961F0C">
          <w:rPr>
            <w:noProof/>
            <w:webHidden/>
          </w:rPr>
          <w:instrText xml:space="preserve"> PAGEREF _Toc179417723 \h </w:instrText>
        </w:r>
        <w:r w:rsidR="00961F0C">
          <w:rPr>
            <w:noProof/>
            <w:webHidden/>
          </w:rPr>
        </w:r>
        <w:r w:rsidR="00961F0C">
          <w:rPr>
            <w:noProof/>
            <w:webHidden/>
          </w:rPr>
          <w:fldChar w:fldCharType="separate"/>
        </w:r>
        <w:r w:rsidR="0055207A">
          <w:rPr>
            <w:noProof/>
            <w:webHidden/>
          </w:rPr>
          <w:t>7</w:t>
        </w:r>
        <w:r w:rsidR="00961F0C">
          <w:rPr>
            <w:noProof/>
            <w:webHidden/>
          </w:rPr>
          <w:fldChar w:fldCharType="end"/>
        </w:r>
      </w:hyperlink>
    </w:p>
    <w:p w14:paraId="68B973D4" w14:textId="3B829B0D" w:rsidR="00961F0C" w:rsidRDefault="00B3597E">
      <w:pPr>
        <w:pStyle w:val="TOC1"/>
        <w:tabs>
          <w:tab w:val="left" w:pos="420"/>
          <w:tab w:val="right" w:leader="dot" w:pos="8296"/>
        </w:tabs>
        <w:rPr>
          <w:rFonts w:asciiTheme="minorHAnsi" w:eastAsiaTheme="minorEastAsia" w:hAnsiTheme="minorHAnsi" w:cstheme="minorBidi"/>
          <w:b w:val="0"/>
          <w:bCs w:val="0"/>
          <w:caps w:val="0"/>
          <w:noProof/>
          <w:sz w:val="21"/>
          <w:szCs w:val="22"/>
        </w:rPr>
      </w:pPr>
      <w:hyperlink w:anchor="_Toc179417724" w:history="1">
        <w:r w:rsidR="00961F0C" w:rsidRPr="00583DD5">
          <w:rPr>
            <w:rStyle w:val="ae"/>
            <w:noProof/>
          </w:rPr>
          <w:t>2.</w:t>
        </w:r>
        <w:r w:rsidR="00961F0C">
          <w:rPr>
            <w:rFonts w:asciiTheme="minorHAnsi" w:eastAsiaTheme="minorEastAsia" w:hAnsiTheme="minorHAnsi" w:cstheme="minorBidi"/>
            <w:b w:val="0"/>
            <w:bCs w:val="0"/>
            <w:caps w:val="0"/>
            <w:noProof/>
            <w:sz w:val="21"/>
            <w:szCs w:val="22"/>
          </w:rPr>
          <w:tab/>
        </w:r>
        <w:r w:rsidR="00961F0C" w:rsidRPr="00583DD5">
          <w:rPr>
            <w:rStyle w:val="ae"/>
            <w:noProof/>
          </w:rPr>
          <w:t>WAVE</w:t>
        </w:r>
        <w:r w:rsidR="00961F0C" w:rsidRPr="00583DD5">
          <w:rPr>
            <w:rStyle w:val="ae"/>
            <w:noProof/>
          </w:rPr>
          <w:t>文件格式分析</w:t>
        </w:r>
        <w:r w:rsidR="00961F0C">
          <w:rPr>
            <w:noProof/>
            <w:webHidden/>
          </w:rPr>
          <w:tab/>
        </w:r>
        <w:r w:rsidR="00961F0C">
          <w:rPr>
            <w:noProof/>
            <w:webHidden/>
          </w:rPr>
          <w:fldChar w:fldCharType="begin"/>
        </w:r>
        <w:r w:rsidR="00961F0C">
          <w:rPr>
            <w:noProof/>
            <w:webHidden/>
          </w:rPr>
          <w:instrText xml:space="preserve"> PAGEREF _Toc179417724 \h </w:instrText>
        </w:r>
        <w:r w:rsidR="00961F0C">
          <w:rPr>
            <w:noProof/>
            <w:webHidden/>
          </w:rPr>
        </w:r>
        <w:r w:rsidR="00961F0C">
          <w:rPr>
            <w:noProof/>
            <w:webHidden/>
          </w:rPr>
          <w:fldChar w:fldCharType="separate"/>
        </w:r>
        <w:r w:rsidR="0055207A">
          <w:rPr>
            <w:noProof/>
            <w:webHidden/>
          </w:rPr>
          <w:t>8</w:t>
        </w:r>
        <w:r w:rsidR="00961F0C">
          <w:rPr>
            <w:noProof/>
            <w:webHidden/>
          </w:rPr>
          <w:fldChar w:fldCharType="end"/>
        </w:r>
      </w:hyperlink>
    </w:p>
    <w:p w14:paraId="2D9D75BE" w14:textId="6D2F9032"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25" w:history="1">
        <w:r w:rsidR="00961F0C" w:rsidRPr="00583DD5">
          <w:rPr>
            <w:rStyle w:val="ae"/>
            <w:noProof/>
          </w:rPr>
          <w:t>2.1</w:t>
        </w:r>
        <w:r w:rsidR="00961F0C">
          <w:rPr>
            <w:rFonts w:asciiTheme="minorHAnsi" w:eastAsiaTheme="minorEastAsia" w:hAnsiTheme="minorHAnsi" w:cstheme="minorBidi"/>
            <w:smallCaps w:val="0"/>
            <w:noProof/>
            <w:sz w:val="21"/>
            <w:szCs w:val="22"/>
          </w:rPr>
          <w:tab/>
        </w:r>
        <w:r w:rsidR="00961F0C" w:rsidRPr="00583DD5">
          <w:rPr>
            <w:rStyle w:val="ae"/>
            <w:noProof/>
          </w:rPr>
          <w:t>实验目的</w:t>
        </w:r>
        <w:r w:rsidR="00961F0C">
          <w:rPr>
            <w:noProof/>
            <w:webHidden/>
          </w:rPr>
          <w:tab/>
        </w:r>
        <w:r w:rsidR="00961F0C">
          <w:rPr>
            <w:noProof/>
            <w:webHidden/>
          </w:rPr>
          <w:fldChar w:fldCharType="begin"/>
        </w:r>
        <w:r w:rsidR="00961F0C">
          <w:rPr>
            <w:noProof/>
            <w:webHidden/>
          </w:rPr>
          <w:instrText xml:space="preserve"> PAGEREF _Toc179417725 \h </w:instrText>
        </w:r>
        <w:r w:rsidR="00961F0C">
          <w:rPr>
            <w:noProof/>
            <w:webHidden/>
          </w:rPr>
        </w:r>
        <w:r w:rsidR="00961F0C">
          <w:rPr>
            <w:noProof/>
            <w:webHidden/>
          </w:rPr>
          <w:fldChar w:fldCharType="separate"/>
        </w:r>
        <w:r w:rsidR="0055207A">
          <w:rPr>
            <w:noProof/>
            <w:webHidden/>
          </w:rPr>
          <w:t>8</w:t>
        </w:r>
        <w:r w:rsidR="00961F0C">
          <w:rPr>
            <w:noProof/>
            <w:webHidden/>
          </w:rPr>
          <w:fldChar w:fldCharType="end"/>
        </w:r>
      </w:hyperlink>
    </w:p>
    <w:p w14:paraId="0CBAB8D1" w14:textId="43FCDD11"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26" w:history="1">
        <w:r w:rsidR="00961F0C" w:rsidRPr="00583DD5">
          <w:rPr>
            <w:rStyle w:val="ae"/>
            <w:noProof/>
          </w:rPr>
          <w:t>2.2</w:t>
        </w:r>
        <w:r w:rsidR="00961F0C">
          <w:rPr>
            <w:rFonts w:asciiTheme="minorHAnsi" w:eastAsiaTheme="minorEastAsia" w:hAnsiTheme="minorHAnsi" w:cstheme="minorBidi"/>
            <w:smallCaps w:val="0"/>
            <w:noProof/>
            <w:sz w:val="21"/>
            <w:szCs w:val="22"/>
          </w:rPr>
          <w:tab/>
        </w:r>
        <w:r w:rsidR="00961F0C" w:rsidRPr="00583DD5">
          <w:rPr>
            <w:rStyle w:val="ae"/>
            <w:noProof/>
          </w:rPr>
          <w:t>预备知识</w:t>
        </w:r>
        <w:r w:rsidR="00961F0C">
          <w:rPr>
            <w:noProof/>
            <w:webHidden/>
          </w:rPr>
          <w:tab/>
        </w:r>
        <w:r w:rsidR="00961F0C">
          <w:rPr>
            <w:noProof/>
            <w:webHidden/>
          </w:rPr>
          <w:fldChar w:fldCharType="begin"/>
        </w:r>
        <w:r w:rsidR="00961F0C">
          <w:rPr>
            <w:noProof/>
            <w:webHidden/>
          </w:rPr>
          <w:instrText xml:space="preserve"> PAGEREF _Toc179417726 \h </w:instrText>
        </w:r>
        <w:r w:rsidR="00961F0C">
          <w:rPr>
            <w:noProof/>
            <w:webHidden/>
          </w:rPr>
        </w:r>
        <w:r w:rsidR="00961F0C">
          <w:rPr>
            <w:noProof/>
            <w:webHidden/>
          </w:rPr>
          <w:fldChar w:fldCharType="separate"/>
        </w:r>
        <w:r w:rsidR="0055207A">
          <w:rPr>
            <w:noProof/>
            <w:webHidden/>
          </w:rPr>
          <w:t>8</w:t>
        </w:r>
        <w:r w:rsidR="00961F0C">
          <w:rPr>
            <w:noProof/>
            <w:webHidden/>
          </w:rPr>
          <w:fldChar w:fldCharType="end"/>
        </w:r>
      </w:hyperlink>
    </w:p>
    <w:p w14:paraId="7250E5A4" w14:textId="2A2EB8A3"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27" w:history="1">
        <w:r w:rsidR="00961F0C" w:rsidRPr="00583DD5">
          <w:rPr>
            <w:rStyle w:val="ae"/>
            <w:noProof/>
          </w:rPr>
          <w:t>2.3</w:t>
        </w:r>
        <w:r w:rsidR="00961F0C">
          <w:rPr>
            <w:rFonts w:asciiTheme="minorHAnsi" w:eastAsiaTheme="minorEastAsia" w:hAnsiTheme="minorHAnsi" w:cstheme="minorBidi"/>
            <w:smallCaps w:val="0"/>
            <w:noProof/>
            <w:sz w:val="21"/>
            <w:szCs w:val="22"/>
          </w:rPr>
          <w:tab/>
        </w:r>
        <w:r w:rsidR="00961F0C" w:rsidRPr="00583DD5">
          <w:rPr>
            <w:rStyle w:val="ae"/>
            <w:noProof/>
          </w:rPr>
          <w:t>实验原理</w:t>
        </w:r>
        <w:r w:rsidR="00961F0C">
          <w:rPr>
            <w:noProof/>
            <w:webHidden/>
          </w:rPr>
          <w:tab/>
        </w:r>
        <w:r w:rsidR="00961F0C">
          <w:rPr>
            <w:noProof/>
            <w:webHidden/>
          </w:rPr>
          <w:fldChar w:fldCharType="begin"/>
        </w:r>
        <w:r w:rsidR="00961F0C">
          <w:rPr>
            <w:noProof/>
            <w:webHidden/>
          </w:rPr>
          <w:instrText xml:space="preserve"> PAGEREF _Toc179417727 \h </w:instrText>
        </w:r>
        <w:r w:rsidR="00961F0C">
          <w:rPr>
            <w:noProof/>
            <w:webHidden/>
          </w:rPr>
        </w:r>
        <w:r w:rsidR="00961F0C">
          <w:rPr>
            <w:noProof/>
            <w:webHidden/>
          </w:rPr>
          <w:fldChar w:fldCharType="separate"/>
        </w:r>
        <w:r w:rsidR="0055207A">
          <w:rPr>
            <w:noProof/>
            <w:webHidden/>
          </w:rPr>
          <w:t>8</w:t>
        </w:r>
        <w:r w:rsidR="00961F0C">
          <w:rPr>
            <w:noProof/>
            <w:webHidden/>
          </w:rPr>
          <w:fldChar w:fldCharType="end"/>
        </w:r>
      </w:hyperlink>
    </w:p>
    <w:p w14:paraId="2486BBDE" w14:textId="64B88D1C"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28" w:history="1">
        <w:r w:rsidR="00961F0C" w:rsidRPr="00583DD5">
          <w:rPr>
            <w:rStyle w:val="ae"/>
            <w:noProof/>
          </w:rPr>
          <w:t>2.3.1</w:t>
        </w:r>
        <w:r w:rsidR="00961F0C">
          <w:rPr>
            <w:rFonts w:asciiTheme="minorHAnsi" w:eastAsiaTheme="minorEastAsia" w:hAnsiTheme="minorHAnsi" w:cstheme="minorBidi"/>
            <w:i w:val="0"/>
            <w:iCs w:val="0"/>
            <w:noProof/>
            <w:sz w:val="21"/>
            <w:szCs w:val="22"/>
          </w:rPr>
          <w:tab/>
        </w:r>
        <w:r w:rsidR="00961F0C" w:rsidRPr="00583DD5">
          <w:rPr>
            <w:rStyle w:val="ae"/>
            <w:noProof/>
          </w:rPr>
          <w:t>Windows</w:t>
        </w:r>
        <w:r w:rsidR="00961F0C" w:rsidRPr="00583DD5">
          <w:rPr>
            <w:rStyle w:val="ae"/>
            <w:noProof/>
          </w:rPr>
          <w:t>中的低级多媒体函数</w:t>
        </w:r>
        <w:r w:rsidR="00961F0C">
          <w:rPr>
            <w:noProof/>
            <w:webHidden/>
          </w:rPr>
          <w:tab/>
        </w:r>
        <w:r w:rsidR="00961F0C">
          <w:rPr>
            <w:noProof/>
            <w:webHidden/>
          </w:rPr>
          <w:fldChar w:fldCharType="begin"/>
        </w:r>
        <w:r w:rsidR="00961F0C">
          <w:rPr>
            <w:noProof/>
            <w:webHidden/>
          </w:rPr>
          <w:instrText xml:space="preserve"> PAGEREF _Toc179417728 \h </w:instrText>
        </w:r>
        <w:r w:rsidR="00961F0C">
          <w:rPr>
            <w:noProof/>
            <w:webHidden/>
          </w:rPr>
        </w:r>
        <w:r w:rsidR="00961F0C">
          <w:rPr>
            <w:noProof/>
            <w:webHidden/>
          </w:rPr>
          <w:fldChar w:fldCharType="separate"/>
        </w:r>
        <w:r w:rsidR="0055207A">
          <w:rPr>
            <w:noProof/>
            <w:webHidden/>
          </w:rPr>
          <w:t>8</w:t>
        </w:r>
        <w:r w:rsidR="00961F0C">
          <w:rPr>
            <w:noProof/>
            <w:webHidden/>
          </w:rPr>
          <w:fldChar w:fldCharType="end"/>
        </w:r>
      </w:hyperlink>
    </w:p>
    <w:p w14:paraId="5FE1EDB7" w14:textId="029E57E4"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29" w:history="1">
        <w:r w:rsidR="00961F0C" w:rsidRPr="00583DD5">
          <w:rPr>
            <w:rStyle w:val="ae"/>
            <w:noProof/>
          </w:rPr>
          <w:t>2.3.2</w:t>
        </w:r>
        <w:r w:rsidR="00961F0C">
          <w:rPr>
            <w:rFonts w:asciiTheme="minorHAnsi" w:eastAsiaTheme="minorEastAsia" w:hAnsiTheme="minorHAnsi" w:cstheme="minorBidi"/>
            <w:i w:val="0"/>
            <w:iCs w:val="0"/>
            <w:noProof/>
            <w:sz w:val="21"/>
            <w:szCs w:val="22"/>
          </w:rPr>
          <w:tab/>
        </w:r>
        <w:r w:rsidR="00961F0C" w:rsidRPr="00583DD5">
          <w:rPr>
            <w:rStyle w:val="ae"/>
            <w:noProof/>
          </w:rPr>
          <w:t>Wave</w:t>
        </w:r>
        <w:r w:rsidR="00961F0C" w:rsidRPr="00583DD5">
          <w:rPr>
            <w:rStyle w:val="ae"/>
            <w:noProof/>
          </w:rPr>
          <w:t>文件的结构</w:t>
        </w:r>
        <w:r w:rsidR="00961F0C">
          <w:rPr>
            <w:noProof/>
            <w:webHidden/>
          </w:rPr>
          <w:tab/>
        </w:r>
        <w:r w:rsidR="00961F0C">
          <w:rPr>
            <w:noProof/>
            <w:webHidden/>
          </w:rPr>
          <w:fldChar w:fldCharType="begin"/>
        </w:r>
        <w:r w:rsidR="00961F0C">
          <w:rPr>
            <w:noProof/>
            <w:webHidden/>
          </w:rPr>
          <w:instrText xml:space="preserve"> PAGEREF _Toc179417729 \h </w:instrText>
        </w:r>
        <w:r w:rsidR="00961F0C">
          <w:rPr>
            <w:noProof/>
            <w:webHidden/>
          </w:rPr>
        </w:r>
        <w:r w:rsidR="00961F0C">
          <w:rPr>
            <w:noProof/>
            <w:webHidden/>
          </w:rPr>
          <w:fldChar w:fldCharType="separate"/>
        </w:r>
        <w:r w:rsidR="0055207A">
          <w:rPr>
            <w:noProof/>
            <w:webHidden/>
          </w:rPr>
          <w:t>8</w:t>
        </w:r>
        <w:r w:rsidR="00961F0C">
          <w:rPr>
            <w:noProof/>
            <w:webHidden/>
          </w:rPr>
          <w:fldChar w:fldCharType="end"/>
        </w:r>
      </w:hyperlink>
    </w:p>
    <w:p w14:paraId="79697CEA" w14:textId="4EA04B80"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30" w:history="1">
        <w:r w:rsidR="00961F0C" w:rsidRPr="00583DD5">
          <w:rPr>
            <w:rStyle w:val="ae"/>
            <w:noProof/>
          </w:rPr>
          <w:t>2.4</w:t>
        </w:r>
        <w:r w:rsidR="00961F0C">
          <w:rPr>
            <w:rFonts w:asciiTheme="minorHAnsi" w:eastAsiaTheme="minorEastAsia" w:hAnsiTheme="minorHAnsi" w:cstheme="minorBidi"/>
            <w:smallCaps w:val="0"/>
            <w:noProof/>
            <w:sz w:val="21"/>
            <w:szCs w:val="22"/>
          </w:rPr>
          <w:tab/>
        </w:r>
        <w:r w:rsidR="00961F0C" w:rsidRPr="00583DD5">
          <w:rPr>
            <w:rStyle w:val="ae"/>
            <w:noProof/>
          </w:rPr>
          <w:t>示例代码说明</w:t>
        </w:r>
        <w:r w:rsidR="00961F0C">
          <w:rPr>
            <w:noProof/>
            <w:webHidden/>
          </w:rPr>
          <w:tab/>
        </w:r>
        <w:r w:rsidR="00961F0C">
          <w:rPr>
            <w:noProof/>
            <w:webHidden/>
          </w:rPr>
          <w:fldChar w:fldCharType="begin"/>
        </w:r>
        <w:r w:rsidR="00961F0C">
          <w:rPr>
            <w:noProof/>
            <w:webHidden/>
          </w:rPr>
          <w:instrText xml:space="preserve"> PAGEREF _Toc179417730 \h </w:instrText>
        </w:r>
        <w:r w:rsidR="00961F0C">
          <w:rPr>
            <w:noProof/>
            <w:webHidden/>
          </w:rPr>
        </w:r>
        <w:r w:rsidR="00961F0C">
          <w:rPr>
            <w:noProof/>
            <w:webHidden/>
          </w:rPr>
          <w:fldChar w:fldCharType="separate"/>
        </w:r>
        <w:r w:rsidR="0055207A">
          <w:rPr>
            <w:noProof/>
            <w:webHidden/>
          </w:rPr>
          <w:t>9</w:t>
        </w:r>
        <w:r w:rsidR="00961F0C">
          <w:rPr>
            <w:noProof/>
            <w:webHidden/>
          </w:rPr>
          <w:fldChar w:fldCharType="end"/>
        </w:r>
      </w:hyperlink>
    </w:p>
    <w:p w14:paraId="5EEA0B60" w14:textId="3F4EE478"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31" w:history="1">
        <w:r w:rsidR="00961F0C" w:rsidRPr="00583DD5">
          <w:rPr>
            <w:rStyle w:val="ae"/>
            <w:noProof/>
          </w:rPr>
          <w:t>2.5</w:t>
        </w:r>
        <w:r w:rsidR="00961F0C">
          <w:rPr>
            <w:rFonts w:asciiTheme="minorHAnsi" w:eastAsiaTheme="minorEastAsia" w:hAnsiTheme="minorHAnsi" w:cstheme="minorBidi"/>
            <w:smallCaps w:val="0"/>
            <w:noProof/>
            <w:sz w:val="21"/>
            <w:szCs w:val="22"/>
          </w:rPr>
          <w:tab/>
        </w:r>
        <w:r w:rsidR="00961F0C" w:rsidRPr="00583DD5">
          <w:rPr>
            <w:rStyle w:val="ae"/>
            <w:noProof/>
          </w:rPr>
          <w:t>实验要求</w:t>
        </w:r>
        <w:r w:rsidR="00961F0C">
          <w:rPr>
            <w:noProof/>
            <w:webHidden/>
          </w:rPr>
          <w:tab/>
        </w:r>
        <w:r w:rsidR="00961F0C">
          <w:rPr>
            <w:noProof/>
            <w:webHidden/>
          </w:rPr>
          <w:fldChar w:fldCharType="begin"/>
        </w:r>
        <w:r w:rsidR="00961F0C">
          <w:rPr>
            <w:noProof/>
            <w:webHidden/>
          </w:rPr>
          <w:instrText xml:space="preserve"> PAGEREF _Toc179417731 \h </w:instrText>
        </w:r>
        <w:r w:rsidR="00961F0C">
          <w:rPr>
            <w:noProof/>
            <w:webHidden/>
          </w:rPr>
        </w:r>
        <w:r w:rsidR="00961F0C">
          <w:rPr>
            <w:noProof/>
            <w:webHidden/>
          </w:rPr>
          <w:fldChar w:fldCharType="separate"/>
        </w:r>
        <w:r w:rsidR="0055207A">
          <w:rPr>
            <w:noProof/>
            <w:webHidden/>
          </w:rPr>
          <w:t>11</w:t>
        </w:r>
        <w:r w:rsidR="00961F0C">
          <w:rPr>
            <w:noProof/>
            <w:webHidden/>
          </w:rPr>
          <w:fldChar w:fldCharType="end"/>
        </w:r>
      </w:hyperlink>
    </w:p>
    <w:p w14:paraId="53C35125" w14:textId="153CFB24"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32" w:history="1">
        <w:r w:rsidR="00961F0C" w:rsidRPr="00583DD5">
          <w:rPr>
            <w:rStyle w:val="ae"/>
            <w:noProof/>
          </w:rPr>
          <w:t>2.6</w:t>
        </w:r>
        <w:r w:rsidR="00961F0C">
          <w:rPr>
            <w:rFonts w:asciiTheme="minorHAnsi" w:eastAsiaTheme="minorEastAsia" w:hAnsiTheme="minorHAnsi" w:cstheme="minorBidi"/>
            <w:smallCaps w:val="0"/>
            <w:noProof/>
            <w:sz w:val="21"/>
            <w:szCs w:val="22"/>
          </w:rPr>
          <w:tab/>
        </w:r>
        <w:r w:rsidR="00961F0C" w:rsidRPr="00583DD5">
          <w:rPr>
            <w:rStyle w:val="ae"/>
            <w:noProof/>
          </w:rPr>
          <w:t>思考题</w:t>
        </w:r>
        <w:r w:rsidR="00961F0C">
          <w:rPr>
            <w:noProof/>
            <w:webHidden/>
          </w:rPr>
          <w:tab/>
        </w:r>
        <w:r w:rsidR="00961F0C">
          <w:rPr>
            <w:noProof/>
            <w:webHidden/>
          </w:rPr>
          <w:fldChar w:fldCharType="begin"/>
        </w:r>
        <w:r w:rsidR="00961F0C">
          <w:rPr>
            <w:noProof/>
            <w:webHidden/>
          </w:rPr>
          <w:instrText xml:space="preserve"> PAGEREF _Toc179417732 \h </w:instrText>
        </w:r>
        <w:r w:rsidR="00961F0C">
          <w:rPr>
            <w:noProof/>
            <w:webHidden/>
          </w:rPr>
        </w:r>
        <w:r w:rsidR="00961F0C">
          <w:rPr>
            <w:noProof/>
            <w:webHidden/>
          </w:rPr>
          <w:fldChar w:fldCharType="separate"/>
        </w:r>
        <w:r w:rsidR="0055207A">
          <w:rPr>
            <w:noProof/>
            <w:webHidden/>
          </w:rPr>
          <w:t>11</w:t>
        </w:r>
        <w:r w:rsidR="00961F0C">
          <w:rPr>
            <w:noProof/>
            <w:webHidden/>
          </w:rPr>
          <w:fldChar w:fldCharType="end"/>
        </w:r>
      </w:hyperlink>
    </w:p>
    <w:p w14:paraId="070CC82B" w14:textId="19748D3E" w:rsidR="00961F0C" w:rsidRDefault="00B3597E">
      <w:pPr>
        <w:pStyle w:val="TOC1"/>
        <w:tabs>
          <w:tab w:val="left" w:pos="420"/>
          <w:tab w:val="right" w:leader="dot" w:pos="8296"/>
        </w:tabs>
        <w:rPr>
          <w:rFonts w:asciiTheme="minorHAnsi" w:eastAsiaTheme="minorEastAsia" w:hAnsiTheme="minorHAnsi" w:cstheme="minorBidi"/>
          <w:b w:val="0"/>
          <w:bCs w:val="0"/>
          <w:caps w:val="0"/>
          <w:noProof/>
          <w:sz w:val="21"/>
          <w:szCs w:val="22"/>
        </w:rPr>
      </w:pPr>
      <w:hyperlink w:anchor="_Toc179417733" w:history="1">
        <w:r w:rsidR="00961F0C" w:rsidRPr="00583DD5">
          <w:rPr>
            <w:rStyle w:val="ae"/>
            <w:noProof/>
          </w:rPr>
          <w:t>3.</w:t>
        </w:r>
        <w:r w:rsidR="00961F0C">
          <w:rPr>
            <w:rFonts w:asciiTheme="minorHAnsi" w:eastAsiaTheme="minorEastAsia" w:hAnsiTheme="minorHAnsi" w:cstheme="minorBidi"/>
            <w:b w:val="0"/>
            <w:bCs w:val="0"/>
            <w:caps w:val="0"/>
            <w:noProof/>
            <w:sz w:val="21"/>
            <w:szCs w:val="22"/>
          </w:rPr>
          <w:tab/>
        </w:r>
        <w:r w:rsidR="00961F0C" w:rsidRPr="00583DD5">
          <w:rPr>
            <w:rStyle w:val="ae"/>
            <w:noProof/>
          </w:rPr>
          <w:t>基于</w:t>
        </w:r>
        <w:r w:rsidR="00961F0C" w:rsidRPr="00583DD5">
          <w:rPr>
            <w:rStyle w:val="ae"/>
            <w:noProof/>
          </w:rPr>
          <w:t>WindowsAPI</w:t>
        </w:r>
        <w:r w:rsidR="00961F0C" w:rsidRPr="00583DD5">
          <w:rPr>
            <w:rStyle w:val="ae"/>
            <w:noProof/>
          </w:rPr>
          <w:t>的视频捕捉</w:t>
        </w:r>
        <w:r w:rsidR="00961F0C">
          <w:rPr>
            <w:noProof/>
            <w:webHidden/>
          </w:rPr>
          <w:tab/>
        </w:r>
        <w:r w:rsidR="00961F0C">
          <w:rPr>
            <w:noProof/>
            <w:webHidden/>
          </w:rPr>
          <w:fldChar w:fldCharType="begin"/>
        </w:r>
        <w:r w:rsidR="00961F0C">
          <w:rPr>
            <w:noProof/>
            <w:webHidden/>
          </w:rPr>
          <w:instrText xml:space="preserve"> PAGEREF _Toc179417733 \h </w:instrText>
        </w:r>
        <w:r w:rsidR="00961F0C">
          <w:rPr>
            <w:noProof/>
            <w:webHidden/>
          </w:rPr>
        </w:r>
        <w:r w:rsidR="00961F0C">
          <w:rPr>
            <w:noProof/>
            <w:webHidden/>
          </w:rPr>
          <w:fldChar w:fldCharType="separate"/>
        </w:r>
        <w:r w:rsidR="0055207A">
          <w:rPr>
            <w:noProof/>
            <w:webHidden/>
          </w:rPr>
          <w:t>12</w:t>
        </w:r>
        <w:r w:rsidR="00961F0C">
          <w:rPr>
            <w:noProof/>
            <w:webHidden/>
          </w:rPr>
          <w:fldChar w:fldCharType="end"/>
        </w:r>
      </w:hyperlink>
    </w:p>
    <w:p w14:paraId="1067D74A" w14:textId="70965577"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34" w:history="1">
        <w:r w:rsidR="00961F0C" w:rsidRPr="00583DD5">
          <w:rPr>
            <w:rStyle w:val="ae"/>
            <w:noProof/>
          </w:rPr>
          <w:t>3.1</w:t>
        </w:r>
        <w:r w:rsidR="00961F0C">
          <w:rPr>
            <w:rFonts w:asciiTheme="minorHAnsi" w:eastAsiaTheme="minorEastAsia" w:hAnsiTheme="minorHAnsi" w:cstheme="minorBidi"/>
            <w:smallCaps w:val="0"/>
            <w:noProof/>
            <w:sz w:val="21"/>
            <w:szCs w:val="22"/>
          </w:rPr>
          <w:tab/>
        </w:r>
        <w:r w:rsidR="00961F0C" w:rsidRPr="00583DD5">
          <w:rPr>
            <w:rStyle w:val="ae"/>
            <w:noProof/>
          </w:rPr>
          <w:t>实验目的</w:t>
        </w:r>
        <w:r w:rsidR="00961F0C">
          <w:rPr>
            <w:noProof/>
            <w:webHidden/>
          </w:rPr>
          <w:tab/>
        </w:r>
        <w:r w:rsidR="00961F0C">
          <w:rPr>
            <w:noProof/>
            <w:webHidden/>
          </w:rPr>
          <w:fldChar w:fldCharType="begin"/>
        </w:r>
        <w:r w:rsidR="00961F0C">
          <w:rPr>
            <w:noProof/>
            <w:webHidden/>
          </w:rPr>
          <w:instrText xml:space="preserve"> PAGEREF _Toc179417734 \h </w:instrText>
        </w:r>
        <w:r w:rsidR="00961F0C">
          <w:rPr>
            <w:noProof/>
            <w:webHidden/>
          </w:rPr>
        </w:r>
        <w:r w:rsidR="00961F0C">
          <w:rPr>
            <w:noProof/>
            <w:webHidden/>
          </w:rPr>
          <w:fldChar w:fldCharType="separate"/>
        </w:r>
        <w:r w:rsidR="0055207A">
          <w:rPr>
            <w:noProof/>
            <w:webHidden/>
          </w:rPr>
          <w:t>12</w:t>
        </w:r>
        <w:r w:rsidR="00961F0C">
          <w:rPr>
            <w:noProof/>
            <w:webHidden/>
          </w:rPr>
          <w:fldChar w:fldCharType="end"/>
        </w:r>
      </w:hyperlink>
    </w:p>
    <w:p w14:paraId="7ABAF82A" w14:textId="52A800E3"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35" w:history="1">
        <w:r w:rsidR="00961F0C" w:rsidRPr="00583DD5">
          <w:rPr>
            <w:rStyle w:val="ae"/>
            <w:noProof/>
          </w:rPr>
          <w:t>3.2</w:t>
        </w:r>
        <w:r w:rsidR="00961F0C">
          <w:rPr>
            <w:rFonts w:asciiTheme="minorHAnsi" w:eastAsiaTheme="minorEastAsia" w:hAnsiTheme="minorHAnsi" w:cstheme="minorBidi"/>
            <w:smallCaps w:val="0"/>
            <w:noProof/>
            <w:sz w:val="21"/>
            <w:szCs w:val="22"/>
          </w:rPr>
          <w:tab/>
        </w:r>
        <w:r w:rsidR="00961F0C" w:rsidRPr="00583DD5">
          <w:rPr>
            <w:rStyle w:val="ae"/>
            <w:noProof/>
          </w:rPr>
          <w:t>预备知识</w:t>
        </w:r>
        <w:r w:rsidR="00961F0C">
          <w:rPr>
            <w:noProof/>
            <w:webHidden/>
          </w:rPr>
          <w:tab/>
        </w:r>
        <w:r w:rsidR="00961F0C">
          <w:rPr>
            <w:noProof/>
            <w:webHidden/>
          </w:rPr>
          <w:fldChar w:fldCharType="begin"/>
        </w:r>
        <w:r w:rsidR="00961F0C">
          <w:rPr>
            <w:noProof/>
            <w:webHidden/>
          </w:rPr>
          <w:instrText xml:space="preserve"> PAGEREF _Toc179417735 \h </w:instrText>
        </w:r>
        <w:r w:rsidR="00961F0C">
          <w:rPr>
            <w:noProof/>
            <w:webHidden/>
          </w:rPr>
        </w:r>
        <w:r w:rsidR="00961F0C">
          <w:rPr>
            <w:noProof/>
            <w:webHidden/>
          </w:rPr>
          <w:fldChar w:fldCharType="separate"/>
        </w:r>
        <w:r w:rsidR="0055207A">
          <w:rPr>
            <w:noProof/>
            <w:webHidden/>
          </w:rPr>
          <w:t>12</w:t>
        </w:r>
        <w:r w:rsidR="00961F0C">
          <w:rPr>
            <w:noProof/>
            <w:webHidden/>
          </w:rPr>
          <w:fldChar w:fldCharType="end"/>
        </w:r>
      </w:hyperlink>
    </w:p>
    <w:p w14:paraId="71CF4BA1" w14:textId="5E4E8441"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36" w:history="1">
        <w:r w:rsidR="00961F0C" w:rsidRPr="00583DD5">
          <w:rPr>
            <w:rStyle w:val="ae"/>
            <w:noProof/>
          </w:rPr>
          <w:t>3.3</w:t>
        </w:r>
        <w:r w:rsidR="00961F0C">
          <w:rPr>
            <w:rFonts w:asciiTheme="minorHAnsi" w:eastAsiaTheme="minorEastAsia" w:hAnsiTheme="minorHAnsi" w:cstheme="minorBidi"/>
            <w:smallCaps w:val="0"/>
            <w:noProof/>
            <w:sz w:val="21"/>
            <w:szCs w:val="22"/>
          </w:rPr>
          <w:tab/>
        </w:r>
        <w:r w:rsidR="00961F0C" w:rsidRPr="00583DD5">
          <w:rPr>
            <w:rStyle w:val="ae"/>
            <w:noProof/>
          </w:rPr>
          <w:t>实验原理</w:t>
        </w:r>
        <w:r w:rsidR="00961F0C">
          <w:rPr>
            <w:noProof/>
            <w:webHidden/>
          </w:rPr>
          <w:tab/>
        </w:r>
        <w:r w:rsidR="00961F0C">
          <w:rPr>
            <w:noProof/>
            <w:webHidden/>
          </w:rPr>
          <w:fldChar w:fldCharType="begin"/>
        </w:r>
        <w:r w:rsidR="00961F0C">
          <w:rPr>
            <w:noProof/>
            <w:webHidden/>
          </w:rPr>
          <w:instrText xml:space="preserve"> PAGEREF _Toc179417736 \h </w:instrText>
        </w:r>
        <w:r w:rsidR="00961F0C">
          <w:rPr>
            <w:noProof/>
            <w:webHidden/>
          </w:rPr>
        </w:r>
        <w:r w:rsidR="00961F0C">
          <w:rPr>
            <w:noProof/>
            <w:webHidden/>
          </w:rPr>
          <w:fldChar w:fldCharType="separate"/>
        </w:r>
        <w:r w:rsidR="0055207A">
          <w:rPr>
            <w:noProof/>
            <w:webHidden/>
          </w:rPr>
          <w:t>12</w:t>
        </w:r>
        <w:r w:rsidR="00961F0C">
          <w:rPr>
            <w:noProof/>
            <w:webHidden/>
          </w:rPr>
          <w:fldChar w:fldCharType="end"/>
        </w:r>
      </w:hyperlink>
    </w:p>
    <w:p w14:paraId="389560BE" w14:textId="50DB9901"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37" w:history="1">
        <w:r w:rsidR="00961F0C" w:rsidRPr="00583DD5">
          <w:rPr>
            <w:rStyle w:val="ae"/>
            <w:noProof/>
          </w:rPr>
          <w:t>3.3.1</w:t>
        </w:r>
        <w:r w:rsidR="00961F0C">
          <w:rPr>
            <w:rFonts w:asciiTheme="minorHAnsi" w:eastAsiaTheme="minorEastAsia" w:hAnsiTheme="minorHAnsi" w:cstheme="minorBidi"/>
            <w:i w:val="0"/>
            <w:iCs w:val="0"/>
            <w:noProof/>
            <w:sz w:val="21"/>
            <w:szCs w:val="22"/>
          </w:rPr>
          <w:tab/>
        </w:r>
        <w:r w:rsidR="00961F0C" w:rsidRPr="00583DD5">
          <w:rPr>
            <w:rStyle w:val="ae"/>
            <w:noProof/>
          </w:rPr>
          <w:t>视频捕捉卡</w:t>
        </w:r>
        <w:r w:rsidR="00961F0C" w:rsidRPr="00583DD5">
          <w:rPr>
            <w:rStyle w:val="ae"/>
            <w:noProof/>
          </w:rPr>
          <w:t>/</w:t>
        </w:r>
        <w:r w:rsidR="00961F0C" w:rsidRPr="00583DD5">
          <w:rPr>
            <w:rStyle w:val="ae"/>
            <w:noProof/>
          </w:rPr>
          <w:t>摄像头编程</w:t>
        </w:r>
        <w:r w:rsidR="00961F0C">
          <w:rPr>
            <w:noProof/>
            <w:webHidden/>
          </w:rPr>
          <w:tab/>
        </w:r>
        <w:r w:rsidR="00961F0C">
          <w:rPr>
            <w:noProof/>
            <w:webHidden/>
          </w:rPr>
          <w:fldChar w:fldCharType="begin"/>
        </w:r>
        <w:r w:rsidR="00961F0C">
          <w:rPr>
            <w:noProof/>
            <w:webHidden/>
          </w:rPr>
          <w:instrText xml:space="preserve"> PAGEREF _Toc179417737 \h </w:instrText>
        </w:r>
        <w:r w:rsidR="00961F0C">
          <w:rPr>
            <w:noProof/>
            <w:webHidden/>
          </w:rPr>
        </w:r>
        <w:r w:rsidR="00961F0C">
          <w:rPr>
            <w:noProof/>
            <w:webHidden/>
          </w:rPr>
          <w:fldChar w:fldCharType="separate"/>
        </w:r>
        <w:r w:rsidR="0055207A">
          <w:rPr>
            <w:noProof/>
            <w:webHidden/>
          </w:rPr>
          <w:t>12</w:t>
        </w:r>
        <w:r w:rsidR="00961F0C">
          <w:rPr>
            <w:noProof/>
            <w:webHidden/>
          </w:rPr>
          <w:fldChar w:fldCharType="end"/>
        </w:r>
      </w:hyperlink>
    </w:p>
    <w:p w14:paraId="55AD193C" w14:textId="20029F81"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38" w:history="1">
        <w:r w:rsidR="00961F0C" w:rsidRPr="00583DD5">
          <w:rPr>
            <w:rStyle w:val="ae"/>
            <w:noProof/>
          </w:rPr>
          <w:t>3.3.2</w:t>
        </w:r>
        <w:r w:rsidR="00961F0C">
          <w:rPr>
            <w:rFonts w:asciiTheme="minorHAnsi" w:eastAsiaTheme="minorEastAsia" w:hAnsiTheme="minorHAnsi" w:cstheme="minorBidi"/>
            <w:i w:val="0"/>
            <w:iCs w:val="0"/>
            <w:noProof/>
            <w:sz w:val="21"/>
            <w:szCs w:val="22"/>
          </w:rPr>
          <w:tab/>
        </w:r>
        <w:r w:rsidR="00961F0C" w:rsidRPr="00583DD5">
          <w:rPr>
            <w:rStyle w:val="ae"/>
            <w:noProof/>
          </w:rPr>
          <w:t>视频捕获有关的结构体和</w:t>
        </w:r>
        <w:r w:rsidR="00961F0C" w:rsidRPr="00583DD5">
          <w:rPr>
            <w:rStyle w:val="ae"/>
            <w:noProof/>
          </w:rPr>
          <w:t>API</w:t>
        </w:r>
        <w:r w:rsidR="00961F0C">
          <w:rPr>
            <w:noProof/>
            <w:webHidden/>
          </w:rPr>
          <w:tab/>
        </w:r>
        <w:r w:rsidR="00961F0C">
          <w:rPr>
            <w:noProof/>
            <w:webHidden/>
          </w:rPr>
          <w:fldChar w:fldCharType="begin"/>
        </w:r>
        <w:r w:rsidR="00961F0C">
          <w:rPr>
            <w:noProof/>
            <w:webHidden/>
          </w:rPr>
          <w:instrText xml:space="preserve"> PAGEREF _Toc179417738 \h </w:instrText>
        </w:r>
        <w:r w:rsidR="00961F0C">
          <w:rPr>
            <w:noProof/>
            <w:webHidden/>
          </w:rPr>
        </w:r>
        <w:r w:rsidR="00961F0C">
          <w:rPr>
            <w:noProof/>
            <w:webHidden/>
          </w:rPr>
          <w:fldChar w:fldCharType="separate"/>
        </w:r>
        <w:r w:rsidR="0055207A">
          <w:rPr>
            <w:noProof/>
            <w:webHidden/>
          </w:rPr>
          <w:t>12</w:t>
        </w:r>
        <w:r w:rsidR="00961F0C">
          <w:rPr>
            <w:noProof/>
            <w:webHidden/>
          </w:rPr>
          <w:fldChar w:fldCharType="end"/>
        </w:r>
      </w:hyperlink>
    </w:p>
    <w:p w14:paraId="6CAE062F" w14:textId="6CD11292"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39" w:history="1">
        <w:r w:rsidR="00961F0C" w:rsidRPr="00583DD5">
          <w:rPr>
            <w:rStyle w:val="ae"/>
            <w:noProof/>
          </w:rPr>
          <w:t>3.4</w:t>
        </w:r>
        <w:r w:rsidR="00961F0C">
          <w:rPr>
            <w:rFonts w:asciiTheme="minorHAnsi" w:eastAsiaTheme="minorEastAsia" w:hAnsiTheme="minorHAnsi" w:cstheme="minorBidi"/>
            <w:smallCaps w:val="0"/>
            <w:noProof/>
            <w:sz w:val="21"/>
            <w:szCs w:val="22"/>
          </w:rPr>
          <w:tab/>
        </w:r>
        <w:r w:rsidR="00961F0C" w:rsidRPr="00583DD5">
          <w:rPr>
            <w:rStyle w:val="ae"/>
            <w:noProof/>
          </w:rPr>
          <w:t>实验要求</w:t>
        </w:r>
        <w:r w:rsidR="00961F0C">
          <w:rPr>
            <w:noProof/>
            <w:webHidden/>
          </w:rPr>
          <w:tab/>
        </w:r>
        <w:r w:rsidR="00961F0C">
          <w:rPr>
            <w:noProof/>
            <w:webHidden/>
          </w:rPr>
          <w:fldChar w:fldCharType="begin"/>
        </w:r>
        <w:r w:rsidR="00961F0C">
          <w:rPr>
            <w:noProof/>
            <w:webHidden/>
          </w:rPr>
          <w:instrText xml:space="preserve"> PAGEREF _Toc179417739 \h </w:instrText>
        </w:r>
        <w:r w:rsidR="00961F0C">
          <w:rPr>
            <w:noProof/>
            <w:webHidden/>
          </w:rPr>
        </w:r>
        <w:r w:rsidR="00961F0C">
          <w:rPr>
            <w:noProof/>
            <w:webHidden/>
          </w:rPr>
          <w:fldChar w:fldCharType="separate"/>
        </w:r>
        <w:r w:rsidR="0055207A">
          <w:rPr>
            <w:noProof/>
            <w:webHidden/>
          </w:rPr>
          <w:t>14</w:t>
        </w:r>
        <w:r w:rsidR="00961F0C">
          <w:rPr>
            <w:noProof/>
            <w:webHidden/>
          </w:rPr>
          <w:fldChar w:fldCharType="end"/>
        </w:r>
      </w:hyperlink>
    </w:p>
    <w:p w14:paraId="6B302EC9" w14:textId="5CA75A8C"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40" w:history="1">
        <w:r w:rsidR="00961F0C" w:rsidRPr="00583DD5">
          <w:rPr>
            <w:rStyle w:val="ae"/>
            <w:noProof/>
          </w:rPr>
          <w:t>3.5</w:t>
        </w:r>
        <w:r w:rsidR="00961F0C">
          <w:rPr>
            <w:rFonts w:asciiTheme="minorHAnsi" w:eastAsiaTheme="minorEastAsia" w:hAnsiTheme="minorHAnsi" w:cstheme="minorBidi"/>
            <w:smallCaps w:val="0"/>
            <w:noProof/>
            <w:sz w:val="21"/>
            <w:szCs w:val="22"/>
          </w:rPr>
          <w:tab/>
        </w:r>
        <w:r w:rsidR="00961F0C" w:rsidRPr="00583DD5">
          <w:rPr>
            <w:rStyle w:val="ae"/>
            <w:noProof/>
          </w:rPr>
          <w:t>示例代码说明</w:t>
        </w:r>
        <w:r w:rsidR="00961F0C">
          <w:rPr>
            <w:noProof/>
            <w:webHidden/>
          </w:rPr>
          <w:tab/>
        </w:r>
        <w:r w:rsidR="00961F0C">
          <w:rPr>
            <w:noProof/>
            <w:webHidden/>
          </w:rPr>
          <w:fldChar w:fldCharType="begin"/>
        </w:r>
        <w:r w:rsidR="00961F0C">
          <w:rPr>
            <w:noProof/>
            <w:webHidden/>
          </w:rPr>
          <w:instrText xml:space="preserve"> PAGEREF _Toc179417740 \h </w:instrText>
        </w:r>
        <w:r w:rsidR="00961F0C">
          <w:rPr>
            <w:noProof/>
            <w:webHidden/>
          </w:rPr>
        </w:r>
        <w:r w:rsidR="00961F0C">
          <w:rPr>
            <w:noProof/>
            <w:webHidden/>
          </w:rPr>
          <w:fldChar w:fldCharType="separate"/>
        </w:r>
        <w:r w:rsidR="0055207A">
          <w:rPr>
            <w:noProof/>
            <w:webHidden/>
          </w:rPr>
          <w:t>14</w:t>
        </w:r>
        <w:r w:rsidR="00961F0C">
          <w:rPr>
            <w:noProof/>
            <w:webHidden/>
          </w:rPr>
          <w:fldChar w:fldCharType="end"/>
        </w:r>
      </w:hyperlink>
    </w:p>
    <w:p w14:paraId="327FBCA6" w14:textId="715954D2"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41" w:history="1">
        <w:r w:rsidR="00961F0C" w:rsidRPr="00583DD5">
          <w:rPr>
            <w:rStyle w:val="ae"/>
            <w:noProof/>
          </w:rPr>
          <w:t>3.6</w:t>
        </w:r>
        <w:r w:rsidR="00961F0C">
          <w:rPr>
            <w:rFonts w:asciiTheme="minorHAnsi" w:eastAsiaTheme="minorEastAsia" w:hAnsiTheme="minorHAnsi" w:cstheme="minorBidi"/>
            <w:smallCaps w:val="0"/>
            <w:noProof/>
            <w:sz w:val="21"/>
            <w:szCs w:val="22"/>
          </w:rPr>
          <w:tab/>
        </w:r>
        <w:r w:rsidR="00961F0C" w:rsidRPr="00583DD5">
          <w:rPr>
            <w:rStyle w:val="ae"/>
            <w:noProof/>
          </w:rPr>
          <w:t>思考题</w:t>
        </w:r>
        <w:r w:rsidR="00961F0C">
          <w:rPr>
            <w:noProof/>
            <w:webHidden/>
          </w:rPr>
          <w:tab/>
        </w:r>
        <w:r w:rsidR="00961F0C">
          <w:rPr>
            <w:noProof/>
            <w:webHidden/>
          </w:rPr>
          <w:fldChar w:fldCharType="begin"/>
        </w:r>
        <w:r w:rsidR="00961F0C">
          <w:rPr>
            <w:noProof/>
            <w:webHidden/>
          </w:rPr>
          <w:instrText xml:space="preserve"> PAGEREF _Toc179417741 \h </w:instrText>
        </w:r>
        <w:r w:rsidR="00961F0C">
          <w:rPr>
            <w:noProof/>
            <w:webHidden/>
          </w:rPr>
        </w:r>
        <w:r w:rsidR="00961F0C">
          <w:rPr>
            <w:noProof/>
            <w:webHidden/>
          </w:rPr>
          <w:fldChar w:fldCharType="separate"/>
        </w:r>
        <w:r w:rsidR="0055207A">
          <w:rPr>
            <w:noProof/>
            <w:webHidden/>
          </w:rPr>
          <w:t>16</w:t>
        </w:r>
        <w:r w:rsidR="00961F0C">
          <w:rPr>
            <w:noProof/>
            <w:webHidden/>
          </w:rPr>
          <w:fldChar w:fldCharType="end"/>
        </w:r>
      </w:hyperlink>
    </w:p>
    <w:p w14:paraId="6974E7DF" w14:textId="333E13F0" w:rsidR="00961F0C" w:rsidRDefault="00B3597E">
      <w:pPr>
        <w:pStyle w:val="TOC1"/>
        <w:tabs>
          <w:tab w:val="left" w:pos="420"/>
          <w:tab w:val="right" w:leader="dot" w:pos="8296"/>
        </w:tabs>
        <w:rPr>
          <w:rFonts w:asciiTheme="minorHAnsi" w:eastAsiaTheme="minorEastAsia" w:hAnsiTheme="minorHAnsi" w:cstheme="minorBidi"/>
          <w:b w:val="0"/>
          <w:bCs w:val="0"/>
          <w:caps w:val="0"/>
          <w:noProof/>
          <w:sz w:val="21"/>
          <w:szCs w:val="22"/>
        </w:rPr>
      </w:pPr>
      <w:hyperlink w:anchor="_Toc179417742" w:history="1">
        <w:r w:rsidR="00961F0C" w:rsidRPr="00583DD5">
          <w:rPr>
            <w:rStyle w:val="ae"/>
            <w:noProof/>
          </w:rPr>
          <w:t>4.</w:t>
        </w:r>
        <w:r w:rsidR="00961F0C">
          <w:rPr>
            <w:rFonts w:asciiTheme="minorHAnsi" w:eastAsiaTheme="minorEastAsia" w:hAnsiTheme="minorHAnsi" w:cstheme="minorBidi"/>
            <w:b w:val="0"/>
            <w:bCs w:val="0"/>
            <w:caps w:val="0"/>
            <w:noProof/>
            <w:sz w:val="21"/>
            <w:szCs w:val="22"/>
          </w:rPr>
          <w:tab/>
        </w:r>
        <w:r w:rsidR="00961F0C" w:rsidRPr="00583DD5">
          <w:rPr>
            <w:rStyle w:val="ae"/>
            <w:noProof/>
          </w:rPr>
          <w:t>JPEG</w:t>
        </w:r>
        <w:r w:rsidR="00961F0C" w:rsidRPr="00583DD5">
          <w:rPr>
            <w:rStyle w:val="ae"/>
            <w:noProof/>
          </w:rPr>
          <w:t>静图像压缩</w:t>
        </w:r>
        <w:r w:rsidR="00961F0C">
          <w:rPr>
            <w:noProof/>
            <w:webHidden/>
          </w:rPr>
          <w:tab/>
        </w:r>
        <w:r w:rsidR="00961F0C">
          <w:rPr>
            <w:noProof/>
            <w:webHidden/>
          </w:rPr>
          <w:fldChar w:fldCharType="begin"/>
        </w:r>
        <w:r w:rsidR="00961F0C">
          <w:rPr>
            <w:noProof/>
            <w:webHidden/>
          </w:rPr>
          <w:instrText xml:space="preserve"> PAGEREF _Toc179417742 \h </w:instrText>
        </w:r>
        <w:r w:rsidR="00961F0C">
          <w:rPr>
            <w:noProof/>
            <w:webHidden/>
          </w:rPr>
        </w:r>
        <w:r w:rsidR="00961F0C">
          <w:rPr>
            <w:noProof/>
            <w:webHidden/>
          </w:rPr>
          <w:fldChar w:fldCharType="separate"/>
        </w:r>
        <w:r w:rsidR="0055207A">
          <w:rPr>
            <w:noProof/>
            <w:webHidden/>
          </w:rPr>
          <w:t>17</w:t>
        </w:r>
        <w:r w:rsidR="00961F0C">
          <w:rPr>
            <w:noProof/>
            <w:webHidden/>
          </w:rPr>
          <w:fldChar w:fldCharType="end"/>
        </w:r>
      </w:hyperlink>
    </w:p>
    <w:p w14:paraId="44F03F5C" w14:textId="74497C1B"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43" w:history="1">
        <w:r w:rsidR="00961F0C" w:rsidRPr="00583DD5">
          <w:rPr>
            <w:rStyle w:val="ae"/>
            <w:noProof/>
          </w:rPr>
          <w:t>4.1</w:t>
        </w:r>
        <w:r w:rsidR="00961F0C">
          <w:rPr>
            <w:rFonts w:asciiTheme="minorHAnsi" w:eastAsiaTheme="minorEastAsia" w:hAnsiTheme="minorHAnsi" w:cstheme="minorBidi"/>
            <w:smallCaps w:val="0"/>
            <w:noProof/>
            <w:sz w:val="21"/>
            <w:szCs w:val="22"/>
          </w:rPr>
          <w:tab/>
        </w:r>
        <w:r w:rsidR="00961F0C" w:rsidRPr="00583DD5">
          <w:rPr>
            <w:rStyle w:val="ae"/>
            <w:noProof/>
          </w:rPr>
          <w:t>实验目的</w:t>
        </w:r>
        <w:r w:rsidR="00961F0C">
          <w:rPr>
            <w:noProof/>
            <w:webHidden/>
          </w:rPr>
          <w:tab/>
        </w:r>
        <w:r w:rsidR="00961F0C">
          <w:rPr>
            <w:noProof/>
            <w:webHidden/>
          </w:rPr>
          <w:fldChar w:fldCharType="begin"/>
        </w:r>
        <w:r w:rsidR="00961F0C">
          <w:rPr>
            <w:noProof/>
            <w:webHidden/>
          </w:rPr>
          <w:instrText xml:space="preserve"> PAGEREF _Toc179417743 \h </w:instrText>
        </w:r>
        <w:r w:rsidR="00961F0C">
          <w:rPr>
            <w:noProof/>
            <w:webHidden/>
          </w:rPr>
        </w:r>
        <w:r w:rsidR="00961F0C">
          <w:rPr>
            <w:noProof/>
            <w:webHidden/>
          </w:rPr>
          <w:fldChar w:fldCharType="separate"/>
        </w:r>
        <w:r w:rsidR="0055207A">
          <w:rPr>
            <w:noProof/>
            <w:webHidden/>
          </w:rPr>
          <w:t>17</w:t>
        </w:r>
        <w:r w:rsidR="00961F0C">
          <w:rPr>
            <w:noProof/>
            <w:webHidden/>
          </w:rPr>
          <w:fldChar w:fldCharType="end"/>
        </w:r>
      </w:hyperlink>
    </w:p>
    <w:p w14:paraId="4FBB9519" w14:textId="07316047"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44" w:history="1">
        <w:r w:rsidR="00961F0C" w:rsidRPr="00583DD5">
          <w:rPr>
            <w:rStyle w:val="ae"/>
            <w:noProof/>
          </w:rPr>
          <w:t>4.2</w:t>
        </w:r>
        <w:r w:rsidR="00961F0C">
          <w:rPr>
            <w:rFonts w:asciiTheme="minorHAnsi" w:eastAsiaTheme="minorEastAsia" w:hAnsiTheme="minorHAnsi" w:cstheme="minorBidi"/>
            <w:smallCaps w:val="0"/>
            <w:noProof/>
            <w:sz w:val="21"/>
            <w:szCs w:val="22"/>
          </w:rPr>
          <w:tab/>
        </w:r>
        <w:r w:rsidR="00961F0C" w:rsidRPr="00583DD5">
          <w:rPr>
            <w:rStyle w:val="ae"/>
            <w:noProof/>
          </w:rPr>
          <w:t>实验原理</w:t>
        </w:r>
        <w:r w:rsidR="00961F0C">
          <w:rPr>
            <w:noProof/>
            <w:webHidden/>
          </w:rPr>
          <w:tab/>
        </w:r>
        <w:r w:rsidR="00961F0C">
          <w:rPr>
            <w:noProof/>
            <w:webHidden/>
          </w:rPr>
          <w:fldChar w:fldCharType="begin"/>
        </w:r>
        <w:r w:rsidR="00961F0C">
          <w:rPr>
            <w:noProof/>
            <w:webHidden/>
          </w:rPr>
          <w:instrText xml:space="preserve"> PAGEREF _Toc179417744 \h </w:instrText>
        </w:r>
        <w:r w:rsidR="00961F0C">
          <w:rPr>
            <w:noProof/>
            <w:webHidden/>
          </w:rPr>
        </w:r>
        <w:r w:rsidR="00961F0C">
          <w:rPr>
            <w:noProof/>
            <w:webHidden/>
          </w:rPr>
          <w:fldChar w:fldCharType="separate"/>
        </w:r>
        <w:r w:rsidR="0055207A">
          <w:rPr>
            <w:noProof/>
            <w:webHidden/>
          </w:rPr>
          <w:t>17</w:t>
        </w:r>
        <w:r w:rsidR="00961F0C">
          <w:rPr>
            <w:noProof/>
            <w:webHidden/>
          </w:rPr>
          <w:fldChar w:fldCharType="end"/>
        </w:r>
      </w:hyperlink>
    </w:p>
    <w:p w14:paraId="6A53B067" w14:textId="20D89DFE"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45" w:history="1">
        <w:r w:rsidR="00961F0C" w:rsidRPr="00583DD5">
          <w:rPr>
            <w:rStyle w:val="ae"/>
            <w:noProof/>
          </w:rPr>
          <w:t>4.3</w:t>
        </w:r>
        <w:r w:rsidR="00961F0C">
          <w:rPr>
            <w:rFonts w:asciiTheme="minorHAnsi" w:eastAsiaTheme="minorEastAsia" w:hAnsiTheme="minorHAnsi" w:cstheme="minorBidi"/>
            <w:smallCaps w:val="0"/>
            <w:noProof/>
            <w:sz w:val="21"/>
            <w:szCs w:val="22"/>
          </w:rPr>
          <w:tab/>
        </w:r>
        <w:r w:rsidR="00961F0C" w:rsidRPr="00583DD5">
          <w:rPr>
            <w:rStyle w:val="ae"/>
            <w:noProof/>
          </w:rPr>
          <w:t>实验内容</w:t>
        </w:r>
        <w:r w:rsidR="00961F0C">
          <w:rPr>
            <w:noProof/>
            <w:webHidden/>
          </w:rPr>
          <w:tab/>
        </w:r>
        <w:r w:rsidR="00961F0C">
          <w:rPr>
            <w:noProof/>
            <w:webHidden/>
          </w:rPr>
          <w:fldChar w:fldCharType="begin"/>
        </w:r>
        <w:r w:rsidR="00961F0C">
          <w:rPr>
            <w:noProof/>
            <w:webHidden/>
          </w:rPr>
          <w:instrText xml:space="preserve"> PAGEREF _Toc179417745 \h </w:instrText>
        </w:r>
        <w:r w:rsidR="00961F0C">
          <w:rPr>
            <w:noProof/>
            <w:webHidden/>
          </w:rPr>
        </w:r>
        <w:r w:rsidR="00961F0C">
          <w:rPr>
            <w:noProof/>
            <w:webHidden/>
          </w:rPr>
          <w:fldChar w:fldCharType="separate"/>
        </w:r>
        <w:r w:rsidR="0055207A">
          <w:rPr>
            <w:noProof/>
            <w:webHidden/>
          </w:rPr>
          <w:t>17</w:t>
        </w:r>
        <w:r w:rsidR="00961F0C">
          <w:rPr>
            <w:noProof/>
            <w:webHidden/>
          </w:rPr>
          <w:fldChar w:fldCharType="end"/>
        </w:r>
      </w:hyperlink>
    </w:p>
    <w:p w14:paraId="27A354D5" w14:textId="631A9EC9"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46" w:history="1">
        <w:r w:rsidR="00961F0C" w:rsidRPr="00583DD5">
          <w:rPr>
            <w:rStyle w:val="ae"/>
            <w:noProof/>
          </w:rPr>
          <w:t>4.3.1</w:t>
        </w:r>
        <w:r w:rsidR="00961F0C">
          <w:rPr>
            <w:rFonts w:asciiTheme="minorHAnsi" w:eastAsiaTheme="minorEastAsia" w:hAnsiTheme="minorHAnsi" w:cstheme="minorBidi"/>
            <w:i w:val="0"/>
            <w:iCs w:val="0"/>
            <w:noProof/>
            <w:sz w:val="21"/>
            <w:szCs w:val="22"/>
          </w:rPr>
          <w:tab/>
        </w:r>
        <w:r w:rsidR="00961F0C" w:rsidRPr="00583DD5">
          <w:rPr>
            <w:rStyle w:val="ae"/>
            <w:noProof/>
          </w:rPr>
          <w:t xml:space="preserve">DCT </w:t>
        </w:r>
        <w:r w:rsidR="00961F0C" w:rsidRPr="00583DD5">
          <w:rPr>
            <w:rStyle w:val="ae"/>
            <w:noProof/>
          </w:rPr>
          <w:t>变换</w:t>
        </w:r>
        <w:r w:rsidR="00961F0C">
          <w:rPr>
            <w:noProof/>
            <w:webHidden/>
          </w:rPr>
          <w:tab/>
        </w:r>
        <w:r w:rsidR="00961F0C">
          <w:rPr>
            <w:noProof/>
            <w:webHidden/>
          </w:rPr>
          <w:fldChar w:fldCharType="begin"/>
        </w:r>
        <w:r w:rsidR="00961F0C">
          <w:rPr>
            <w:noProof/>
            <w:webHidden/>
          </w:rPr>
          <w:instrText xml:space="preserve"> PAGEREF _Toc179417746 \h </w:instrText>
        </w:r>
        <w:r w:rsidR="00961F0C">
          <w:rPr>
            <w:noProof/>
            <w:webHidden/>
          </w:rPr>
        </w:r>
        <w:r w:rsidR="00961F0C">
          <w:rPr>
            <w:noProof/>
            <w:webHidden/>
          </w:rPr>
          <w:fldChar w:fldCharType="separate"/>
        </w:r>
        <w:r w:rsidR="0055207A">
          <w:rPr>
            <w:noProof/>
            <w:webHidden/>
          </w:rPr>
          <w:t>17</w:t>
        </w:r>
        <w:r w:rsidR="00961F0C">
          <w:rPr>
            <w:noProof/>
            <w:webHidden/>
          </w:rPr>
          <w:fldChar w:fldCharType="end"/>
        </w:r>
      </w:hyperlink>
    </w:p>
    <w:p w14:paraId="3FFA3B0F" w14:textId="34AFBDE1"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47" w:history="1">
        <w:r w:rsidR="00961F0C" w:rsidRPr="00583DD5">
          <w:rPr>
            <w:rStyle w:val="ae"/>
            <w:noProof/>
          </w:rPr>
          <w:t>4.3.2</w:t>
        </w:r>
        <w:r w:rsidR="00961F0C">
          <w:rPr>
            <w:rFonts w:asciiTheme="minorHAnsi" w:eastAsiaTheme="minorEastAsia" w:hAnsiTheme="minorHAnsi" w:cstheme="minorBidi"/>
            <w:i w:val="0"/>
            <w:iCs w:val="0"/>
            <w:noProof/>
            <w:sz w:val="21"/>
            <w:szCs w:val="22"/>
          </w:rPr>
          <w:tab/>
        </w:r>
        <w:r w:rsidR="00961F0C" w:rsidRPr="00583DD5">
          <w:rPr>
            <w:rStyle w:val="ae"/>
            <w:noProof/>
          </w:rPr>
          <w:t>量化</w:t>
        </w:r>
        <w:r w:rsidR="00961F0C">
          <w:rPr>
            <w:noProof/>
            <w:webHidden/>
          </w:rPr>
          <w:tab/>
        </w:r>
        <w:r w:rsidR="00961F0C">
          <w:rPr>
            <w:noProof/>
            <w:webHidden/>
          </w:rPr>
          <w:fldChar w:fldCharType="begin"/>
        </w:r>
        <w:r w:rsidR="00961F0C">
          <w:rPr>
            <w:noProof/>
            <w:webHidden/>
          </w:rPr>
          <w:instrText xml:space="preserve"> PAGEREF _Toc179417747 \h </w:instrText>
        </w:r>
        <w:r w:rsidR="00961F0C">
          <w:rPr>
            <w:noProof/>
            <w:webHidden/>
          </w:rPr>
        </w:r>
        <w:r w:rsidR="00961F0C">
          <w:rPr>
            <w:noProof/>
            <w:webHidden/>
          </w:rPr>
          <w:fldChar w:fldCharType="separate"/>
        </w:r>
        <w:r w:rsidR="0055207A">
          <w:rPr>
            <w:noProof/>
            <w:webHidden/>
          </w:rPr>
          <w:t>18</w:t>
        </w:r>
        <w:r w:rsidR="00961F0C">
          <w:rPr>
            <w:noProof/>
            <w:webHidden/>
          </w:rPr>
          <w:fldChar w:fldCharType="end"/>
        </w:r>
      </w:hyperlink>
    </w:p>
    <w:p w14:paraId="7DB87374" w14:textId="7FE7E1AC"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48" w:history="1">
        <w:r w:rsidR="00961F0C" w:rsidRPr="00583DD5">
          <w:rPr>
            <w:rStyle w:val="ae"/>
            <w:noProof/>
          </w:rPr>
          <w:t>4.3.3</w:t>
        </w:r>
        <w:r w:rsidR="00961F0C">
          <w:rPr>
            <w:rFonts w:asciiTheme="minorHAnsi" w:eastAsiaTheme="minorEastAsia" w:hAnsiTheme="minorHAnsi" w:cstheme="minorBidi"/>
            <w:i w:val="0"/>
            <w:iCs w:val="0"/>
            <w:noProof/>
            <w:sz w:val="21"/>
            <w:szCs w:val="22"/>
          </w:rPr>
          <w:tab/>
        </w:r>
        <w:r w:rsidR="00961F0C" w:rsidRPr="00583DD5">
          <w:rPr>
            <w:rStyle w:val="ae"/>
            <w:noProof/>
          </w:rPr>
          <w:t>熵编码</w:t>
        </w:r>
        <w:r w:rsidR="00961F0C">
          <w:rPr>
            <w:noProof/>
            <w:webHidden/>
          </w:rPr>
          <w:tab/>
        </w:r>
        <w:r w:rsidR="00961F0C">
          <w:rPr>
            <w:noProof/>
            <w:webHidden/>
          </w:rPr>
          <w:fldChar w:fldCharType="begin"/>
        </w:r>
        <w:r w:rsidR="00961F0C">
          <w:rPr>
            <w:noProof/>
            <w:webHidden/>
          </w:rPr>
          <w:instrText xml:space="preserve"> PAGEREF _Toc179417748 \h </w:instrText>
        </w:r>
        <w:r w:rsidR="00961F0C">
          <w:rPr>
            <w:noProof/>
            <w:webHidden/>
          </w:rPr>
        </w:r>
        <w:r w:rsidR="00961F0C">
          <w:rPr>
            <w:noProof/>
            <w:webHidden/>
          </w:rPr>
          <w:fldChar w:fldCharType="separate"/>
        </w:r>
        <w:r w:rsidR="0055207A">
          <w:rPr>
            <w:noProof/>
            <w:webHidden/>
          </w:rPr>
          <w:t>18</w:t>
        </w:r>
        <w:r w:rsidR="00961F0C">
          <w:rPr>
            <w:noProof/>
            <w:webHidden/>
          </w:rPr>
          <w:fldChar w:fldCharType="end"/>
        </w:r>
      </w:hyperlink>
    </w:p>
    <w:p w14:paraId="28323482" w14:textId="372124DC"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49" w:history="1">
        <w:r w:rsidR="00961F0C" w:rsidRPr="00583DD5">
          <w:rPr>
            <w:rStyle w:val="ae"/>
            <w:noProof/>
          </w:rPr>
          <w:t>4.4</w:t>
        </w:r>
        <w:r w:rsidR="00961F0C">
          <w:rPr>
            <w:rFonts w:asciiTheme="minorHAnsi" w:eastAsiaTheme="minorEastAsia" w:hAnsiTheme="minorHAnsi" w:cstheme="minorBidi"/>
            <w:smallCaps w:val="0"/>
            <w:noProof/>
            <w:sz w:val="21"/>
            <w:szCs w:val="22"/>
          </w:rPr>
          <w:tab/>
        </w:r>
        <w:r w:rsidR="00961F0C" w:rsidRPr="00583DD5">
          <w:rPr>
            <w:rStyle w:val="ae"/>
            <w:noProof/>
          </w:rPr>
          <w:t>实验要求</w:t>
        </w:r>
        <w:r w:rsidR="00961F0C">
          <w:rPr>
            <w:noProof/>
            <w:webHidden/>
          </w:rPr>
          <w:tab/>
        </w:r>
        <w:r w:rsidR="00961F0C">
          <w:rPr>
            <w:noProof/>
            <w:webHidden/>
          </w:rPr>
          <w:fldChar w:fldCharType="begin"/>
        </w:r>
        <w:r w:rsidR="00961F0C">
          <w:rPr>
            <w:noProof/>
            <w:webHidden/>
          </w:rPr>
          <w:instrText xml:space="preserve"> PAGEREF _Toc179417749 \h </w:instrText>
        </w:r>
        <w:r w:rsidR="00961F0C">
          <w:rPr>
            <w:noProof/>
            <w:webHidden/>
          </w:rPr>
        </w:r>
        <w:r w:rsidR="00961F0C">
          <w:rPr>
            <w:noProof/>
            <w:webHidden/>
          </w:rPr>
          <w:fldChar w:fldCharType="separate"/>
        </w:r>
        <w:r w:rsidR="0055207A">
          <w:rPr>
            <w:noProof/>
            <w:webHidden/>
          </w:rPr>
          <w:t>19</w:t>
        </w:r>
        <w:r w:rsidR="00961F0C">
          <w:rPr>
            <w:noProof/>
            <w:webHidden/>
          </w:rPr>
          <w:fldChar w:fldCharType="end"/>
        </w:r>
      </w:hyperlink>
    </w:p>
    <w:p w14:paraId="2915335F" w14:textId="63B643C9"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50" w:history="1">
        <w:r w:rsidR="00961F0C" w:rsidRPr="00583DD5">
          <w:rPr>
            <w:rStyle w:val="ae"/>
            <w:noProof/>
          </w:rPr>
          <w:t>4.5</w:t>
        </w:r>
        <w:r w:rsidR="00961F0C">
          <w:rPr>
            <w:rFonts w:asciiTheme="minorHAnsi" w:eastAsiaTheme="minorEastAsia" w:hAnsiTheme="minorHAnsi" w:cstheme="minorBidi"/>
            <w:smallCaps w:val="0"/>
            <w:noProof/>
            <w:sz w:val="21"/>
            <w:szCs w:val="22"/>
          </w:rPr>
          <w:tab/>
        </w:r>
        <w:r w:rsidR="00961F0C" w:rsidRPr="00583DD5">
          <w:rPr>
            <w:rStyle w:val="ae"/>
            <w:noProof/>
          </w:rPr>
          <w:t>示例代码</w:t>
        </w:r>
        <w:r w:rsidR="00961F0C">
          <w:rPr>
            <w:noProof/>
            <w:webHidden/>
          </w:rPr>
          <w:tab/>
        </w:r>
        <w:r w:rsidR="00961F0C">
          <w:rPr>
            <w:noProof/>
            <w:webHidden/>
          </w:rPr>
          <w:fldChar w:fldCharType="begin"/>
        </w:r>
        <w:r w:rsidR="00961F0C">
          <w:rPr>
            <w:noProof/>
            <w:webHidden/>
          </w:rPr>
          <w:instrText xml:space="preserve"> PAGEREF _Toc179417750 \h </w:instrText>
        </w:r>
        <w:r w:rsidR="00961F0C">
          <w:rPr>
            <w:noProof/>
            <w:webHidden/>
          </w:rPr>
        </w:r>
        <w:r w:rsidR="00961F0C">
          <w:rPr>
            <w:noProof/>
            <w:webHidden/>
          </w:rPr>
          <w:fldChar w:fldCharType="separate"/>
        </w:r>
        <w:r w:rsidR="0055207A">
          <w:rPr>
            <w:noProof/>
            <w:webHidden/>
          </w:rPr>
          <w:t>19</w:t>
        </w:r>
        <w:r w:rsidR="00961F0C">
          <w:rPr>
            <w:noProof/>
            <w:webHidden/>
          </w:rPr>
          <w:fldChar w:fldCharType="end"/>
        </w:r>
      </w:hyperlink>
    </w:p>
    <w:p w14:paraId="2D609CAE" w14:textId="3622036F"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51" w:history="1">
        <w:r w:rsidR="00961F0C" w:rsidRPr="00583DD5">
          <w:rPr>
            <w:rStyle w:val="ae"/>
            <w:noProof/>
          </w:rPr>
          <w:t>4.5.1</w:t>
        </w:r>
        <w:r w:rsidR="00961F0C">
          <w:rPr>
            <w:rFonts w:asciiTheme="minorHAnsi" w:eastAsiaTheme="minorEastAsia" w:hAnsiTheme="minorHAnsi" w:cstheme="minorBidi"/>
            <w:i w:val="0"/>
            <w:iCs w:val="0"/>
            <w:noProof/>
            <w:sz w:val="21"/>
            <w:szCs w:val="22"/>
          </w:rPr>
          <w:tab/>
        </w:r>
        <w:r w:rsidR="00961F0C" w:rsidRPr="00583DD5">
          <w:rPr>
            <w:rStyle w:val="ae"/>
            <w:noProof/>
          </w:rPr>
          <w:t>示例程序的</w:t>
        </w:r>
        <w:r w:rsidR="00961F0C" w:rsidRPr="00583DD5">
          <w:rPr>
            <w:rStyle w:val="ae"/>
            <w:noProof/>
          </w:rPr>
          <w:t>JPEG</w:t>
        </w:r>
        <w:r w:rsidR="00961F0C" w:rsidRPr="00583DD5">
          <w:rPr>
            <w:rStyle w:val="ae"/>
            <w:noProof/>
          </w:rPr>
          <w:t>图像编码过程</w:t>
        </w:r>
        <w:r w:rsidR="00961F0C">
          <w:rPr>
            <w:noProof/>
            <w:webHidden/>
          </w:rPr>
          <w:tab/>
        </w:r>
        <w:r w:rsidR="00961F0C">
          <w:rPr>
            <w:noProof/>
            <w:webHidden/>
          </w:rPr>
          <w:fldChar w:fldCharType="begin"/>
        </w:r>
        <w:r w:rsidR="00961F0C">
          <w:rPr>
            <w:noProof/>
            <w:webHidden/>
          </w:rPr>
          <w:instrText xml:space="preserve"> PAGEREF _Toc179417751 \h </w:instrText>
        </w:r>
        <w:r w:rsidR="00961F0C">
          <w:rPr>
            <w:noProof/>
            <w:webHidden/>
          </w:rPr>
        </w:r>
        <w:r w:rsidR="00961F0C">
          <w:rPr>
            <w:noProof/>
            <w:webHidden/>
          </w:rPr>
          <w:fldChar w:fldCharType="separate"/>
        </w:r>
        <w:r w:rsidR="0055207A">
          <w:rPr>
            <w:noProof/>
            <w:webHidden/>
          </w:rPr>
          <w:t>19</w:t>
        </w:r>
        <w:r w:rsidR="00961F0C">
          <w:rPr>
            <w:noProof/>
            <w:webHidden/>
          </w:rPr>
          <w:fldChar w:fldCharType="end"/>
        </w:r>
      </w:hyperlink>
    </w:p>
    <w:p w14:paraId="6E677887" w14:textId="2C482485"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52" w:history="1">
        <w:r w:rsidR="00961F0C" w:rsidRPr="00583DD5">
          <w:rPr>
            <w:rStyle w:val="ae"/>
            <w:noProof/>
          </w:rPr>
          <w:t>4.5.2</w:t>
        </w:r>
        <w:r w:rsidR="00961F0C">
          <w:rPr>
            <w:rFonts w:asciiTheme="minorHAnsi" w:eastAsiaTheme="minorEastAsia" w:hAnsiTheme="minorHAnsi" w:cstheme="minorBidi"/>
            <w:i w:val="0"/>
            <w:iCs w:val="0"/>
            <w:noProof/>
            <w:sz w:val="21"/>
            <w:szCs w:val="22"/>
          </w:rPr>
          <w:tab/>
        </w:r>
        <w:r w:rsidR="00961F0C" w:rsidRPr="00583DD5">
          <w:rPr>
            <w:rStyle w:val="ae"/>
            <w:noProof/>
          </w:rPr>
          <w:t>示例程序文件介绍</w:t>
        </w:r>
        <w:r w:rsidR="00961F0C">
          <w:rPr>
            <w:noProof/>
            <w:webHidden/>
          </w:rPr>
          <w:tab/>
        </w:r>
        <w:r w:rsidR="00961F0C">
          <w:rPr>
            <w:noProof/>
            <w:webHidden/>
          </w:rPr>
          <w:fldChar w:fldCharType="begin"/>
        </w:r>
        <w:r w:rsidR="00961F0C">
          <w:rPr>
            <w:noProof/>
            <w:webHidden/>
          </w:rPr>
          <w:instrText xml:space="preserve"> PAGEREF _Toc179417752 \h </w:instrText>
        </w:r>
        <w:r w:rsidR="00961F0C">
          <w:rPr>
            <w:noProof/>
            <w:webHidden/>
          </w:rPr>
        </w:r>
        <w:r w:rsidR="00961F0C">
          <w:rPr>
            <w:noProof/>
            <w:webHidden/>
          </w:rPr>
          <w:fldChar w:fldCharType="separate"/>
        </w:r>
        <w:r w:rsidR="0055207A">
          <w:rPr>
            <w:noProof/>
            <w:webHidden/>
          </w:rPr>
          <w:t>20</w:t>
        </w:r>
        <w:r w:rsidR="00961F0C">
          <w:rPr>
            <w:noProof/>
            <w:webHidden/>
          </w:rPr>
          <w:fldChar w:fldCharType="end"/>
        </w:r>
      </w:hyperlink>
    </w:p>
    <w:p w14:paraId="1287D186" w14:textId="3739F853"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53" w:history="1">
        <w:r w:rsidR="00961F0C" w:rsidRPr="00583DD5">
          <w:rPr>
            <w:rStyle w:val="ae"/>
            <w:noProof/>
          </w:rPr>
          <w:t>4.6</w:t>
        </w:r>
        <w:r w:rsidR="00961F0C">
          <w:rPr>
            <w:rFonts w:asciiTheme="minorHAnsi" w:eastAsiaTheme="minorEastAsia" w:hAnsiTheme="minorHAnsi" w:cstheme="minorBidi"/>
            <w:smallCaps w:val="0"/>
            <w:noProof/>
            <w:sz w:val="21"/>
            <w:szCs w:val="22"/>
          </w:rPr>
          <w:tab/>
        </w:r>
        <w:r w:rsidR="00961F0C" w:rsidRPr="00583DD5">
          <w:rPr>
            <w:rStyle w:val="ae"/>
            <w:noProof/>
          </w:rPr>
          <w:t>思考题</w:t>
        </w:r>
        <w:r w:rsidR="00961F0C">
          <w:rPr>
            <w:noProof/>
            <w:webHidden/>
          </w:rPr>
          <w:tab/>
        </w:r>
        <w:r w:rsidR="00961F0C">
          <w:rPr>
            <w:noProof/>
            <w:webHidden/>
          </w:rPr>
          <w:fldChar w:fldCharType="begin"/>
        </w:r>
        <w:r w:rsidR="00961F0C">
          <w:rPr>
            <w:noProof/>
            <w:webHidden/>
          </w:rPr>
          <w:instrText xml:space="preserve"> PAGEREF _Toc179417753 \h </w:instrText>
        </w:r>
        <w:r w:rsidR="00961F0C">
          <w:rPr>
            <w:noProof/>
            <w:webHidden/>
          </w:rPr>
        </w:r>
        <w:r w:rsidR="00961F0C">
          <w:rPr>
            <w:noProof/>
            <w:webHidden/>
          </w:rPr>
          <w:fldChar w:fldCharType="separate"/>
        </w:r>
        <w:r w:rsidR="0055207A">
          <w:rPr>
            <w:noProof/>
            <w:webHidden/>
          </w:rPr>
          <w:t>20</w:t>
        </w:r>
        <w:r w:rsidR="00961F0C">
          <w:rPr>
            <w:noProof/>
            <w:webHidden/>
          </w:rPr>
          <w:fldChar w:fldCharType="end"/>
        </w:r>
      </w:hyperlink>
    </w:p>
    <w:p w14:paraId="7F7DCC88" w14:textId="637B2E76" w:rsidR="00961F0C" w:rsidRDefault="00B3597E">
      <w:pPr>
        <w:pStyle w:val="TOC1"/>
        <w:tabs>
          <w:tab w:val="left" w:pos="420"/>
          <w:tab w:val="right" w:leader="dot" w:pos="8296"/>
        </w:tabs>
        <w:rPr>
          <w:rFonts w:asciiTheme="minorHAnsi" w:eastAsiaTheme="minorEastAsia" w:hAnsiTheme="minorHAnsi" w:cstheme="minorBidi"/>
          <w:b w:val="0"/>
          <w:bCs w:val="0"/>
          <w:caps w:val="0"/>
          <w:noProof/>
          <w:sz w:val="21"/>
          <w:szCs w:val="22"/>
        </w:rPr>
      </w:pPr>
      <w:hyperlink w:anchor="_Toc179417754" w:history="1">
        <w:r w:rsidR="00961F0C" w:rsidRPr="00583DD5">
          <w:rPr>
            <w:rStyle w:val="ae"/>
            <w:noProof/>
          </w:rPr>
          <w:t>5.</w:t>
        </w:r>
        <w:r w:rsidR="00961F0C">
          <w:rPr>
            <w:rFonts w:asciiTheme="minorHAnsi" w:eastAsiaTheme="minorEastAsia" w:hAnsiTheme="minorHAnsi" w:cstheme="minorBidi"/>
            <w:b w:val="0"/>
            <w:bCs w:val="0"/>
            <w:caps w:val="0"/>
            <w:noProof/>
            <w:sz w:val="21"/>
            <w:szCs w:val="22"/>
          </w:rPr>
          <w:tab/>
        </w:r>
        <w:r w:rsidR="00961F0C" w:rsidRPr="00583DD5">
          <w:rPr>
            <w:rStyle w:val="ae"/>
            <w:noProof/>
          </w:rPr>
          <w:t>Android</w:t>
        </w:r>
        <w:r w:rsidR="00961F0C" w:rsidRPr="00583DD5">
          <w:rPr>
            <w:rStyle w:val="ae"/>
            <w:noProof/>
          </w:rPr>
          <w:t>下的音频编程</w:t>
        </w:r>
        <w:r w:rsidR="00961F0C">
          <w:rPr>
            <w:noProof/>
            <w:webHidden/>
          </w:rPr>
          <w:tab/>
        </w:r>
        <w:r w:rsidR="00961F0C">
          <w:rPr>
            <w:noProof/>
            <w:webHidden/>
          </w:rPr>
          <w:fldChar w:fldCharType="begin"/>
        </w:r>
        <w:r w:rsidR="00961F0C">
          <w:rPr>
            <w:noProof/>
            <w:webHidden/>
          </w:rPr>
          <w:instrText xml:space="preserve"> PAGEREF _Toc179417754 \h </w:instrText>
        </w:r>
        <w:r w:rsidR="00961F0C">
          <w:rPr>
            <w:noProof/>
            <w:webHidden/>
          </w:rPr>
        </w:r>
        <w:r w:rsidR="00961F0C">
          <w:rPr>
            <w:noProof/>
            <w:webHidden/>
          </w:rPr>
          <w:fldChar w:fldCharType="separate"/>
        </w:r>
        <w:r w:rsidR="0055207A">
          <w:rPr>
            <w:noProof/>
            <w:webHidden/>
          </w:rPr>
          <w:t>21</w:t>
        </w:r>
        <w:r w:rsidR="00961F0C">
          <w:rPr>
            <w:noProof/>
            <w:webHidden/>
          </w:rPr>
          <w:fldChar w:fldCharType="end"/>
        </w:r>
      </w:hyperlink>
    </w:p>
    <w:p w14:paraId="181C68DB" w14:textId="6129FD3A"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55" w:history="1">
        <w:r w:rsidR="00961F0C" w:rsidRPr="00583DD5">
          <w:rPr>
            <w:rStyle w:val="ae"/>
            <w:noProof/>
          </w:rPr>
          <w:t>5.1</w:t>
        </w:r>
        <w:r w:rsidR="00961F0C">
          <w:rPr>
            <w:rFonts w:asciiTheme="minorHAnsi" w:eastAsiaTheme="minorEastAsia" w:hAnsiTheme="minorHAnsi" w:cstheme="minorBidi"/>
            <w:smallCaps w:val="0"/>
            <w:noProof/>
            <w:sz w:val="21"/>
            <w:szCs w:val="22"/>
          </w:rPr>
          <w:tab/>
        </w:r>
        <w:r w:rsidR="00961F0C" w:rsidRPr="00583DD5">
          <w:rPr>
            <w:rStyle w:val="ae"/>
            <w:noProof/>
          </w:rPr>
          <w:t>实验目的</w:t>
        </w:r>
        <w:r w:rsidR="00961F0C">
          <w:rPr>
            <w:noProof/>
            <w:webHidden/>
          </w:rPr>
          <w:tab/>
        </w:r>
        <w:r w:rsidR="00961F0C">
          <w:rPr>
            <w:noProof/>
            <w:webHidden/>
          </w:rPr>
          <w:fldChar w:fldCharType="begin"/>
        </w:r>
        <w:r w:rsidR="00961F0C">
          <w:rPr>
            <w:noProof/>
            <w:webHidden/>
          </w:rPr>
          <w:instrText xml:space="preserve"> PAGEREF _Toc179417755 \h </w:instrText>
        </w:r>
        <w:r w:rsidR="00961F0C">
          <w:rPr>
            <w:noProof/>
            <w:webHidden/>
          </w:rPr>
        </w:r>
        <w:r w:rsidR="00961F0C">
          <w:rPr>
            <w:noProof/>
            <w:webHidden/>
          </w:rPr>
          <w:fldChar w:fldCharType="separate"/>
        </w:r>
        <w:r w:rsidR="0055207A">
          <w:rPr>
            <w:noProof/>
            <w:webHidden/>
          </w:rPr>
          <w:t>21</w:t>
        </w:r>
        <w:r w:rsidR="00961F0C">
          <w:rPr>
            <w:noProof/>
            <w:webHidden/>
          </w:rPr>
          <w:fldChar w:fldCharType="end"/>
        </w:r>
      </w:hyperlink>
    </w:p>
    <w:p w14:paraId="14EF5F52" w14:textId="34F9D862"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56" w:history="1">
        <w:r w:rsidR="00961F0C" w:rsidRPr="00583DD5">
          <w:rPr>
            <w:rStyle w:val="ae"/>
            <w:noProof/>
          </w:rPr>
          <w:t>5.2</w:t>
        </w:r>
        <w:r w:rsidR="00961F0C">
          <w:rPr>
            <w:rFonts w:asciiTheme="minorHAnsi" w:eastAsiaTheme="minorEastAsia" w:hAnsiTheme="minorHAnsi" w:cstheme="minorBidi"/>
            <w:smallCaps w:val="0"/>
            <w:noProof/>
            <w:sz w:val="21"/>
            <w:szCs w:val="22"/>
          </w:rPr>
          <w:tab/>
        </w:r>
        <w:r w:rsidR="00961F0C" w:rsidRPr="00583DD5">
          <w:rPr>
            <w:rStyle w:val="ae"/>
            <w:noProof/>
          </w:rPr>
          <w:t>预备知识</w:t>
        </w:r>
        <w:r w:rsidR="00961F0C">
          <w:rPr>
            <w:noProof/>
            <w:webHidden/>
          </w:rPr>
          <w:tab/>
        </w:r>
        <w:r w:rsidR="00961F0C">
          <w:rPr>
            <w:noProof/>
            <w:webHidden/>
          </w:rPr>
          <w:fldChar w:fldCharType="begin"/>
        </w:r>
        <w:r w:rsidR="00961F0C">
          <w:rPr>
            <w:noProof/>
            <w:webHidden/>
          </w:rPr>
          <w:instrText xml:space="preserve"> PAGEREF _Toc179417756 \h </w:instrText>
        </w:r>
        <w:r w:rsidR="00961F0C">
          <w:rPr>
            <w:noProof/>
            <w:webHidden/>
          </w:rPr>
        </w:r>
        <w:r w:rsidR="00961F0C">
          <w:rPr>
            <w:noProof/>
            <w:webHidden/>
          </w:rPr>
          <w:fldChar w:fldCharType="separate"/>
        </w:r>
        <w:r w:rsidR="0055207A">
          <w:rPr>
            <w:noProof/>
            <w:webHidden/>
          </w:rPr>
          <w:t>21</w:t>
        </w:r>
        <w:r w:rsidR="00961F0C">
          <w:rPr>
            <w:noProof/>
            <w:webHidden/>
          </w:rPr>
          <w:fldChar w:fldCharType="end"/>
        </w:r>
      </w:hyperlink>
    </w:p>
    <w:p w14:paraId="3E288463" w14:textId="3B348A78"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57" w:history="1">
        <w:r w:rsidR="00961F0C" w:rsidRPr="00583DD5">
          <w:rPr>
            <w:rStyle w:val="ae"/>
            <w:noProof/>
          </w:rPr>
          <w:t>5.3</w:t>
        </w:r>
        <w:r w:rsidR="00961F0C">
          <w:rPr>
            <w:rFonts w:asciiTheme="minorHAnsi" w:eastAsiaTheme="minorEastAsia" w:hAnsiTheme="minorHAnsi" w:cstheme="minorBidi"/>
            <w:smallCaps w:val="0"/>
            <w:noProof/>
            <w:sz w:val="21"/>
            <w:szCs w:val="22"/>
          </w:rPr>
          <w:tab/>
        </w:r>
        <w:r w:rsidR="00961F0C" w:rsidRPr="00583DD5">
          <w:rPr>
            <w:rStyle w:val="ae"/>
            <w:noProof/>
          </w:rPr>
          <w:t>实验原理</w:t>
        </w:r>
        <w:r w:rsidR="00961F0C">
          <w:rPr>
            <w:noProof/>
            <w:webHidden/>
          </w:rPr>
          <w:tab/>
        </w:r>
        <w:r w:rsidR="00961F0C">
          <w:rPr>
            <w:noProof/>
            <w:webHidden/>
          </w:rPr>
          <w:fldChar w:fldCharType="begin"/>
        </w:r>
        <w:r w:rsidR="00961F0C">
          <w:rPr>
            <w:noProof/>
            <w:webHidden/>
          </w:rPr>
          <w:instrText xml:space="preserve"> PAGEREF _Toc179417757 \h </w:instrText>
        </w:r>
        <w:r w:rsidR="00961F0C">
          <w:rPr>
            <w:noProof/>
            <w:webHidden/>
          </w:rPr>
        </w:r>
        <w:r w:rsidR="00961F0C">
          <w:rPr>
            <w:noProof/>
            <w:webHidden/>
          </w:rPr>
          <w:fldChar w:fldCharType="separate"/>
        </w:r>
        <w:r w:rsidR="0055207A">
          <w:rPr>
            <w:noProof/>
            <w:webHidden/>
          </w:rPr>
          <w:t>21</w:t>
        </w:r>
        <w:r w:rsidR="00961F0C">
          <w:rPr>
            <w:noProof/>
            <w:webHidden/>
          </w:rPr>
          <w:fldChar w:fldCharType="end"/>
        </w:r>
      </w:hyperlink>
    </w:p>
    <w:p w14:paraId="336B9B43" w14:textId="45F724A6"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58" w:history="1">
        <w:r w:rsidR="00961F0C" w:rsidRPr="00583DD5">
          <w:rPr>
            <w:rStyle w:val="ae"/>
            <w:noProof/>
          </w:rPr>
          <w:t>5.3.1</w:t>
        </w:r>
        <w:r w:rsidR="00961F0C">
          <w:rPr>
            <w:rFonts w:asciiTheme="minorHAnsi" w:eastAsiaTheme="minorEastAsia" w:hAnsiTheme="minorHAnsi" w:cstheme="minorBidi"/>
            <w:i w:val="0"/>
            <w:iCs w:val="0"/>
            <w:noProof/>
            <w:sz w:val="21"/>
            <w:szCs w:val="22"/>
          </w:rPr>
          <w:tab/>
        </w:r>
        <w:r w:rsidR="00961F0C" w:rsidRPr="00583DD5">
          <w:rPr>
            <w:rStyle w:val="ae"/>
            <w:noProof/>
          </w:rPr>
          <w:t>Android APIs</w:t>
        </w:r>
        <w:r w:rsidR="00961F0C" w:rsidRPr="00583DD5">
          <w:rPr>
            <w:rStyle w:val="ae"/>
            <w:noProof/>
          </w:rPr>
          <w:t>对多媒体的支持</w:t>
        </w:r>
        <w:r w:rsidR="00961F0C">
          <w:rPr>
            <w:noProof/>
            <w:webHidden/>
          </w:rPr>
          <w:tab/>
        </w:r>
        <w:r w:rsidR="00961F0C">
          <w:rPr>
            <w:noProof/>
            <w:webHidden/>
          </w:rPr>
          <w:fldChar w:fldCharType="begin"/>
        </w:r>
        <w:r w:rsidR="00961F0C">
          <w:rPr>
            <w:noProof/>
            <w:webHidden/>
          </w:rPr>
          <w:instrText xml:space="preserve"> PAGEREF _Toc179417758 \h </w:instrText>
        </w:r>
        <w:r w:rsidR="00961F0C">
          <w:rPr>
            <w:noProof/>
            <w:webHidden/>
          </w:rPr>
        </w:r>
        <w:r w:rsidR="00961F0C">
          <w:rPr>
            <w:noProof/>
            <w:webHidden/>
          </w:rPr>
          <w:fldChar w:fldCharType="separate"/>
        </w:r>
        <w:r w:rsidR="0055207A">
          <w:rPr>
            <w:noProof/>
            <w:webHidden/>
          </w:rPr>
          <w:t>21</w:t>
        </w:r>
        <w:r w:rsidR="00961F0C">
          <w:rPr>
            <w:noProof/>
            <w:webHidden/>
          </w:rPr>
          <w:fldChar w:fldCharType="end"/>
        </w:r>
      </w:hyperlink>
    </w:p>
    <w:p w14:paraId="42303640" w14:textId="5446D8FD"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59" w:history="1">
        <w:r w:rsidR="00961F0C" w:rsidRPr="00583DD5">
          <w:rPr>
            <w:rStyle w:val="ae"/>
            <w:noProof/>
          </w:rPr>
          <w:t>5.3.2</w:t>
        </w:r>
        <w:r w:rsidR="00961F0C">
          <w:rPr>
            <w:rFonts w:asciiTheme="minorHAnsi" w:eastAsiaTheme="minorEastAsia" w:hAnsiTheme="minorHAnsi" w:cstheme="minorBidi"/>
            <w:i w:val="0"/>
            <w:iCs w:val="0"/>
            <w:noProof/>
            <w:sz w:val="21"/>
            <w:szCs w:val="22"/>
          </w:rPr>
          <w:tab/>
        </w:r>
        <w:r w:rsidR="00961F0C" w:rsidRPr="00583DD5">
          <w:rPr>
            <w:rStyle w:val="ae"/>
            <w:noProof/>
          </w:rPr>
          <w:t>WAVE</w:t>
        </w:r>
        <w:r w:rsidR="00961F0C" w:rsidRPr="00583DD5">
          <w:rPr>
            <w:rStyle w:val="ae"/>
            <w:noProof/>
          </w:rPr>
          <w:t>文件格式</w:t>
        </w:r>
        <w:r w:rsidR="00961F0C">
          <w:rPr>
            <w:noProof/>
            <w:webHidden/>
          </w:rPr>
          <w:tab/>
        </w:r>
        <w:r w:rsidR="00961F0C">
          <w:rPr>
            <w:noProof/>
            <w:webHidden/>
          </w:rPr>
          <w:fldChar w:fldCharType="begin"/>
        </w:r>
        <w:r w:rsidR="00961F0C">
          <w:rPr>
            <w:noProof/>
            <w:webHidden/>
          </w:rPr>
          <w:instrText xml:space="preserve"> PAGEREF _Toc179417759 \h </w:instrText>
        </w:r>
        <w:r w:rsidR="00961F0C">
          <w:rPr>
            <w:noProof/>
            <w:webHidden/>
          </w:rPr>
        </w:r>
        <w:r w:rsidR="00961F0C">
          <w:rPr>
            <w:noProof/>
            <w:webHidden/>
          </w:rPr>
          <w:fldChar w:fldCharType="separate"/>
        </w:r>
        <w:r w:rsidR="0055207A">
          <w:rPr>
            <w:noProof/>
            <w:webHidden/>
          </w:rPr>
          <w:t>22</w:t>
        </w:r>
        <w:r w:rsidR="00961F0C">
          <w:rPr>
            <w:noProof/>
            <w:webHidden/>
          </w:rPr>
          <w:fldChar w:fldCharType="end"/>
        </w:r>
      </w:hyperlink>
    </w:p>
    <w:p w14:paraId="4E9E1814" w14:textId="284D7349"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60" w:history="1">
        <w:r w:rsidR="00961F0C" w:rsidRPr="00583DD5">
          <w:rPr>
            <w:rStyle w:val="ae"/>
            <w:noProof/>
          </w:rPr>
          <w:t>5.3.3</w:t>
        </w:r>
        <w:r w:rsidR="00961F0C">
          <w:rPr>
            <w:rFonts w:asciiTheme="minorHAnsi" w:eastAsiaTheme="minorEastAsia" w:hAnsiTheme="minorHAnsi" w:cstheme="minorBidi"/>
            <w:i w:val="0"/>
            <w:iCs w:val="0"/>
            <w:noProof/>
            <w:sz w:val="21"/>
            <w:szCs w:val="22"/>
          </w:rPr>
          <w:tab/>
        </w:r>
        <w:r w:rsidR="00961F0C" w:rsidRPr="00583DD5">
          <w:rPr>
            <w:rStyle w:val="ae"/>
            <w:noProof/>
          </w:rPr>
          <w:t>android.media</w:t>
        </w:r>
        <w:r w:rsidR="00961F0C" w:rsidRPr="00583DD5">
          <w:rPr>
            <w:rStyle w:val="ae"/>
            <w:noProof/>
          </w:rPr>
          <w:t>声音播放的几个类</w:t>
        </w:r>
        <w:r w:rsidR="00961F0C">
          <w:rPr>
            <w:noProof/>
            <w:webHidden/>
          </w:rPr>
          <w:tab/>
        </w:r>
        <w:r w:rsidR="00961F0C">
          <w:rPr>
            <w:noProof/>
            <w:webHidden/>
          </w:rPr>
          <w:fldChar w:fldCharType="begin"/>
        </w:r>
        <w:r w:rsidR="00961F0C">
          <w:rPr>
            <w:noProof/>
            <w:webHidden/>
          </w:rPr>
          <w:instrText xml:space="preserve"> PAGEREF _Toc179417760 \h </w:instrText>
        </w:r>
        <w:r w:rsidR="00961F0C">
          <w:rPr>
            <w:noProof/>
            <w:webHidden/>
          </w:rPr>
        </w:r>
        <w:r w:rsidR="00961F0C">
          <w:rPr>
            <w:noProof/>
            <w:webHidden/>
          </w:rPr>
          <w:fldChar w:fldCharType="separate"/>
        </w:r>
        <w:r w:rsidR="0055207A">
          <w:rPr>
            <w:noProof/>
            <w:webHidden/>
          </w:rPr>
          <w:t>23</w:t>
        </w:r>
        <w:r w:rsidR="00961F0C">
          <w:rPr>
            <w:noProof/>
            <w:webHidden/>
          </w:rPr>
          <w:fldChar w:fldCharType="end"/>
        </w:r>
      </w:hyperlink>
    </w:p>
    <w:p w14:paraId="220EA783" w14:textId="1535C45D"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61" w:history="1">
        <w:r w:rsidR="00961F0C" w:rsidRPr="00583DD5">
          <w:rPr>
            <w:rStyle w:val="ae"/>
            <w:noProof/>
          </w:rPr>
          <w:t>5.3.4</w:t>
        </w:r>
        <w:r w:rsidR="00961F0C">
          <w:rPr>
            <w:rFonts w:asciiTheme="minorHAnsi" w:eastAsiaTheme="minorEastAsia" w:hAnsiTheme="minorHAnsi" w:cstheme="minorBidi"/>
            <w:i w:val="0"/>
            <w:iCs w:val="0"/>
            <w:noProof/>
            <w:sz w:val="21"/>
            <w:szCs w:val="22"/>
          </w:rPr>
          <w:tab/>
        </w:r>
        <w:r w:rsidR="00961F0C" w:rsidRPr="00583DD5">
          <w:rPr>
            <w:rStyle w:val="ae"/>
            <w:noProof/>
          </w:rPr>
          <w:t>android.meida</w:t>
        </w:r>
        <w:r w:rsidR="00961F0C" w:rsidRPr="00583DD5">
          <w:rPr>
            <w:rStyle w:val="ae"/>
            <w:noProof/>
          </w:rPr>
          <w:t>录制声音的类</w:t>
        </w:r>
        <w:r w:rsidR="00961F0C">
          <w:rPr>
            <w:noProof/>
            <w:webHidden/>
          </w:rPr>
          <w:tab/>
        </w:r>
        <w:r w:rsidR="00961F0C">
          <w:rPr>
            <w:noProof/>
            <w:webHidden/>
          </w:rPr>
          <w:fldChar w:fldCharType="begin"/>
        </w:r>
        <w:r w:rsidR="00961F0C">
          <w:rPr>
            <w:noProof/>
            <w:webHidden/>
          </w:rPr>
          <w:instrText xml:space="preserve"> PAGEREF _Toc179417761 \h </w:instrText>
        </w:r>
        <w:r w:rsidR="00961F0C">
          <w:rPr>
            <w:noProof/>
            <w:webHidden/>
          </w:rPr>
        </w:r>
        <w:r w:rsidR="00961F0C">
          <w:rPr>
            <w:noProof/>
            <w:webHidden/>
          </w:rPr>
          <w:fldChar w:fldCharType="separate"/>
        </w:r>
        <w:r w:rsidR="0055207A">
          <w:rPr>
            <w:noProof/>
            <w:webHidden/>
          </w:rPr>
          <w:t>23</w:t>
        </w:r>
        <w:r w:rsidR="00961F0C">
          <w:rPr>
            <w:noProof/>
            <w:webHidden/>
          </w:rPr>
          <w:fldChar w:fldCharType="end"/>
        </w:r>
      </w:hyperlink>
    </w:p>
    <w:p w14:paraId="273D03D0" w14:textId="7D25F3E8"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62" w:history="1">
        <w:r w:rsidR="00961F0C" w:rsidRPr="00583DD5">
          <w:rPr>
            <w:rStyle w:val="ae"/>
            <w:noProof/>
          </w:rPr>
          <w:t>5.4</w:t>
        </w:r>
        <w:r w:rsidR="00961F0C">
          <w:rPr>
            <w:rFonts w:asciiTheme="minorHAnsi" w:eastAsiaTheme="minorEastAsia" w:hAnsiTheme="minorHAnsi" w:cstheme="minorBidi"/>
            <w:smallCaps w:val="0"/>
            <w:noProof/>
            <w:sz w:val="21"/>
            <w:szCs w:val="22"/>
          </w:rPr>
          <w:tab/>
        </w:r>
        <w:r w:rsidR="00961F0C" w:rsidRPr="00583DD5">
          <w:rPr>
            <w:rStyle w:val="ae"/>
            <w:noProof/>
          </w:rPr>
          <w:t>示例说明</w:t>
        </w:r>
        <w:r w:rsidR="00961F0C">
          <w:rPr>
            <w:noProof/>
            <w:webHidden/>
          </w:rPr>
          <w:tab/>
        </w:r>
        <w:r w:rsidR="00961F0C">
          <w:rPr>
            <w:noProof/>
            <w:webHidden/>
          </w:rPr>
          <w:fldChar w:fldCharType="begin"/>
        </w:r>
        <w:r w:rsidR="00961F0C">
          <w:rPr>
            <w:noProof/>
            <w:webHidden/>
          </w:rPr>
          <w:instrText xml:space="preserve"> PAGEREF _Toc179417762 \h </w:instrText>
        </w:r>
        <w:r w:rsidR="00961F0C">
          <w:rPr>
            <w:noProof/>
            <w:webHidden/>
          </w:rPr>
        </w:r>
        <w:r w:rsidR="00961F0C">
          <w:rPr>
            <w:noProof/>
            <w:webHidden/>
          </w:rPr>
          <w:fldChar w:fldCharType="separate"/>
        </w:r>
        <w:r w:rsidR="0055207A">
          <w:rPr>
            <w:noProof/>
            <w:webHidden/>
          </w:rPr>
          <w:t>24</w:t>
        </w:r>
        <w:r w:rsidR="00961F0C">
          <w:rPr>
            <w:noProof/>
            <w:webHidden/>
          </w:rPr>
          <w:fldChar w:fldCharType="end"/>
        </w:r>
      </w:hyperlink>
    </w:p>
    <w:p w14:paraId="6AC81761" w14:textId="23604CDA"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63" w:history="1">
        <w:r w:rsidR="00961F0C" w:rsidRPr="00583DD5">
          <w:rPr>
            <w:rStyle w:val="ae"/>
            <w:noProof/>
          </w:rPr>
          <w:t>5.4.1</w:t>
        </w:r>
        <w:r w:rsidR="00961F0C">
          <w:rPr>
            <w:rFonts w:asciiTheme="minorHAnsi" w:eastAsiaTheme="minorEastAsia" w:hAnsiTheme="minorHAnsi" w:cstheme="minorBidi"/>
            <w:i w:val="0"/>
            <w:iCs w:val="0"/>
            <w:noProof/>
            <w:sz w:val="21"/>
            <w:szCs w:val="22"/>
          </w:rPr>
          <w:tab/>
        </w:r>
        <w:r w:rsidR="00961F0C" w:rsidRPr="00583DD5">
          <w:rPr>
            <w:rStyle w:val="ae"/>
            <w:noProof/>
          </w:rPr>
          <w:t>示例运行效果</w:t>
        </w:r>
        <w:r w:rsidR="00961F0C">
          <w:rPr>
            <w:noProof/>
            <w:webHidden/>
          </w:rPr>
          <w:tab/>
        </w:r>
        <w:r w:rsidR="00961F0C">
          <w:rPr>
            <w:noProof/>
            <w:webHidden/>
          </w:rPr>
          <w:fldChar w:fldCharType="begin"/>
        </w:r>
        <w:r w:rsidR="00961F0C">
          <w:rPr>
            <w:noProof/>
            <w:webHidden/>
          </w:rPr>
          <w:instrText xml:space="preserve"> PAGEREF _Toc179417763 \h </w:instrText>
        </w:r>
        <w:r w:rsidR="00961F0C">
          <w:rPr>
            <w:noProof/>
            <w:webHidden/>
          </w:rPr>
        </w:r>
        <w:r w:rsidR="00961F0C">
          <w:rPr>
            <w:noProof/>
            <w:webHidden/>
          </w:rPr>
          <w:fldChar w:fldCharType="separate"/>
        </w:r>
        <w:r w:rsidR="0055207A">
          <w:rPr>
            <w:noProof/>
            <w:webHidden/>
          </w:rPr>
          <w:t>24</w:t>
        </w:r>
        <w:r w:rsidR="00961F0C">
          <w:rPr>
            <w:noProof/>
            <w:webHidden/>
          </w:rPr>
          <w:fldChar w:fldCharType="end"/>
        </w:r>
      </w:hyperlink>
    </w:p>
    <w:p w14:paraId="1935D5C2" w14:textId="4CD121AD"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64" w:history="1">
        <w:r w:rsidR="00961F0C" w:rsidRPr="00583DD5">
          <w:rPr>
            <w:rStyle w:val="ae"/>
            <w:noProof/>
          </w:rPr>
          <w:t>5.5</w:t>
        </w:r>
        <w:r w:rsidR="00961F0C">
          <w:rPr>
            <w:rFonts w:asciiTheme="minorHAnsi" w:eastAsiaTheme="minorEastAsia" w:hAnsiTheme="minorHAnsi" w:cstheme="minorBidi"/>
            <w:smallCaps w:val="0"/>
            <w:noProof/>
            <w:sz w:val="21"/>
            <w:szCs w:val="22"/>
          </w:rPr>
          <w:tab/>
        </w:r>
        <w:r w:rsidR="00961F0C" w:rsidRPr="00583DD5">
          <w:rPr>
            <w:rStyle w:val="ae"/>
            <w:noProof/>
          </w:rPr>
          <w:t>实验要求</w:t>
        </w:r>
        <w:r w:rsidR="00961F0C">
          <w:rPr>
            <w:noProof/>
            <w:webHidden/>
          </w:rPr>
          <w:tab/>
        </w:r>
        <w:r w:rsidR="00961F0C">
          <w:rPr>
            <w:noProof/>
            <w:webHidden/>
          </w:rPr>
          <w:fldChar w:fldCharType="begin"/>
        </w:r>
        <w:r w:rsidR="00961F0C">
          <w:rPr>
            <w:noProof/>
            <w:webHidden/>
          </w:rPr>
          <w:instrText xml:space="preserve"> PAGEREF _Toc179417764 \h </w:instrText>
        </w:r>
        <w:r w:rsidR="00961F0C">
          <w:rPr>
            <w:noProof/>
            <w:webHidden/>
          </w:rPr>
        </w:r>
        <w:r w:rsidR="00961F0C">
          <w:rPr>
            <w:noProof/>
            <w:webHidden/>
          </w:rPr>
          <w:fldChar w:fldCharType="separate"/>
        </w:r>
        <w:r w:rsidR="0055207A">
          <w:rPr>
            <w:noProof/>
            <w:webHidden/>
          </w:rPr>
          <w:t>25</w:t>
        </w:r>
        <w:r w:rsidR="00961F0C">
          <w:rPr>
            <w:noProof/>
            <w:webHidden/>
          </w:rPr>
          <w:fldChar w:fldCharType="end"/>
        </w:r>
      </w:hyperlink>
    </w:p>
    <w:p w14:paraId="41562E25" w14:textId="104A906E"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65" w:history="1">
        <w:r w:rsidR="00961F0C" w:rsidRPr="00583DD5">
          <w:rPr>
            <w:rStyle w:val="ae"/>
            <w:noProof/>
          </w:rPr>
          <w:t>5.6</w:t>
        </w:r>
        <w:r w:rsidR="00961F0C">
          <w:rPr>
            <w:rFonts w:asciiTheme="minorHAnsi" w:eastAsiaTheme="minorEastAsia" w:hAnsiTheme="minorHAnsi" w:cstheme="minorBidi"/>
            <w:smallCaps w:val="0"/>
            <w:noProof/>
            <w:sz w:val="21"/>
            <w:szCs w:val="22"/>
          </w:rPr>
          <w:tab/>
        </w:r>
        <w:r w:rsidR="00961F0C" w:rsidRPr="00583DD5">
          <w:rPr>
            <w:rStyle w:val="ae"/>
            <w:noProof/>
          </w:rPr>
          <w:t>思考题</w:t>
        </w:r>
        <w:r w:rsidR="00961F0C">
          <w:rPr>
            <w:noProof/>
            <w:webHidden/>
          </w:rPr>
          <w:tab/>
        </w:r>
        <w:r w:rsidR="00961F0C">
          <w:rPr>
            <w:noProof/>
            <w:webHidden/>
          </w:rPr>
          <w:fldChar w:fldCharType="begin"/>
        </w:r>
        <w:r w:rsidR="00961F0C">
          <w:rPr>
            <w:noProof/>
            <w:webHidden/>
          </w:rPr>
          <w:instrText xml:space="preserve"> PAGEREF _Toc179417765 \h </w:instrText>
        </w:r>
        <w:r w:rsidR="00961F0C">
          <w:rPr>
            <w:noProof/>
            <w:webHidden/>
          </w:rPr>
        </w:r>
        <w:r w:rsidR="00961F0C">
          <w:rPr>
            <w:noProof/>
            <w:webHidden/>
          </w:rPr>
          <w:fldChar w:fldCharType="separate"/>
        </w:r>
        <w:r w:rsidR="0055207A">
          <w:rPr>
            <w:noProof/>
            <w:webHidden/>
          </w:rPr>
          <w:t>25</w:t>
        </w:r>
        <w:r w:rsidR="00961F0C">
          <w:rPr>
            <w:noProof/>
            <w:webHidden/>
          </w:rPr>
          <w:fldChar w:fldCharType="end"/>
        </w:r>
      </w:hyperlink>
    </w:p>
    <w:p w14:paraId="223523E6" w14:textId="0FFA23F5"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66" w:history="1">
        <w:r w:rsidR="00961F0C" w:rsidRPr="00583DD5">
          <w:rPr>
            <w:rStyle w:val="ae"/>
            <w:noProof/>
          </w:rPr>
          <w:t>5.7</w:t>
        </w:r>
        <w:r w:rsidR="00961F0C">
          <w:rPr>
            <w:rFonts w:asciiTheme="minorHAnsi" w:eastAsiaTheme="minorEastAsia" w:hAnsiTheme="minorHAnsi" w:cstheme="minorBidi"/>
            <w:smallCaps w:val="0"/>
            <w:noProof/>
            <w:sz w:val="21"/>
            <w:szCs w:val="22"/>
          </w:rPr>
          <w:tab/>
        </w:r>
        <w:r w:rsidR="00961F0C" w:rsidRPr="00583DD5">
          <w:rPr>
            <w:rStyle w:val="ae"/>
            <w:noProof/>
          </w:rPr>
          <w:t>参考文献</w:t>
        </w:r>
        <w:r w:rsidR="00961F0C">
          <w:rPr>
            <w:noProof/>
            <w:webHidden/>
          </w:rPr>
          <w:tab/>
        </w:r>
        <w:r w:rsidR="00961F0C">
          <w:rPr>
            <w:noProof/>
            <w:webHidden/>
          </w:rPr>
          <w:fldChar w:fldCharType="begin"/>
        </w:r>
        <w:r w:rsidR="00961F0C">
          <w:rPr>
            <w:noProof/>
            <w:webHidden/>
          </w:rPr>
          <w:instrText xml:space="preserve"> PAGEREF _Toc179417766 \h </w:instrText>
        </w:r>
        <w:r w:rsidR="00961F0C">
          <w:rPr>
            <w:noProof/>
            <w:webHidden/>
          </w:rPr>
        </w:r>
        <w:r w:rsidR="00961F0C">
          <w:rPr>
            <w:noProof/>
            <w:webHidden/>
          </w:rPr>
          <w:fldChar w:fldCharType="separate"/>
        </w:r>
        <w:r w:rsidR="0055207A">
          <w:rPr>
            <w:noProof/>
            <w:webHidden/>
          </w:rPr>
          <w:t>26</w:t>
        </w:r>
        <w:r w:rsidR="00961F0C">
          <w:rPr>
            <w:noProof/>
            <w:webHidden/>
          </w:rPr>
          <w:fldChar w:fldCharType="end"/>
        </w:r>
      </w:hyperlink>
    </w:p>
    <w:p w14:paraId="6BAEFBF4" w14:textId="28BA3E73" w:rsidR="00961F0C" w:rsidRDefault="00B3597E">
      <w:pPr>
        <w:pStyle w:val="TOC1"/>
        <w:tabs>
          <w:tab w:val="left" w:pos="420"/>
          <w:tab w:val="right" w:leader="dot" w:pos="8296"/>
        </w:tabs>
        <w:rPr>
          <w:rFonts w:asciiTheme="minorHAnsi" w:eastAsiaTheme="minorEastAsia" w:hAnsiTheme="minorHAnsi" w:cstheme="minorBidi"/>
          <w:b w:val="0"/>
          <w:bCs w:val="0"/>
          <w:caps w:val="0"/>
          <w:noProof/>
          <w:sz w:val="21"/>
          <w:szCs w:val="22"/>
        </w:rPr>
      </w:pPr>
      <w:hyperlink w:anchor="_Toc179417767" w:history="1">
        <w:r w:rsidR="00961F0C" w:rsidRPr="00583DD5">
          <w:rPr>
            <w:rStyle w:val="ae"/>
            <w:noProof/>
          </w:rPr>
          <w:t>6.</w:t>
        </w:r>
        <w:r w:rsidR="00961F0C">
          <w:rPr>
            <w:rFonts w:asciiTheme="minorHAnsi" w:eastAsiaTheme="minorEastAsia" w:hAnsiTheme="minorHAnsi" w:cstheme="minorBidi"/>
            <w:b w:val="0"/>
            <w:bCs w:val="0"/>
            <w:caps w:val="0"/>
            <w:noProof/>
            <w:sz w:val="21"/>
            <w:szCs w:val="22"/>
          </w:rPr>
          <w:tab/>
        </w:r>
        <w:r w:rsidR="00961F0C" w:rsidRPr="00583DD5">
          <w:rPr>
            <w:rStyle w:val="ae"/>
            <w:noProof/>
          </w:rPr>
          <w:t>Android</w:t>
        </w:r>
        <w:r w:rsidR="00961F0C" w:rsidRPr="00583DD5">
          <w:rPr>
            <w:rStyle w:val="ae"/>
            <w:noProof/>
          </w:rPr>
          <w:t>下的摄像头编程</w:t>
        </w:r>
        <w:r w:rsidR="00961F0C">
          <w:rPr>
            <w:noProof/>
            <w:webHidden/>
          </w:rPr>
          <w:tab/>
        </w:r>
        <w:r w:rsidR="00961F0C">
          <w:rPr>
            <w:noProof/>
            <w:webHidden/>
          </w:rPr>
          <w:fldChar w:fldCharType="begin"/>
        </w:r>
        <w:r w:rsidR="00961F0C">
          <w:rPr>
            <w:noProof/>
            <w:webHidden/>
          </w:rPr>
          <w:instrText xml:space="preserve"> PAGEREF _Toc179417767 \h </w:instrText>
        </w:r>
        <w:r w:rsidR="00961F0C">
          <w:rPr>
            <w:noProof/>
            <w:webHidden/>
          </w:rPr>
        </w:r>
        <w:r w:rsidR="00961F0C">
          <w:rPr>
            <w:noProof/>
            <w:webHidden/>
          </w:rPr>
          <w:fldChar w:fldCharType="separate"/>
        </w:r>
        <w:r w:rsidR="0055207A">
          <w:rPr>
            <w:noProof/>
            <w:webHidden/>
          </w:rPr>
          <w:t>27</w:t>
        </w:r>
        <w:r w:rsidR="00961F0C">
          <w:rPr>
            <w:noProof/>
            <w:webHidden/>
          </w:rPr>
          <w:fldChar w:fldCharType="end"/>
        </w:r>
      </w:hyperlink>
    </w:p>
    <w:p w14:paraId="3304B1D5" w14:textId="243FDB77"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68" w:history="1">
        <w:r w:rsidR="00961F0C" w:rsidRPr="00583DD5">
          <w:rPr>
            <w:rStyle w:val="ae"/>
            <w:noProof/>
          </w:rPr>
          <w:t>6.1</w:t>
        </w:r>
        <w:r w:rsidR="00961F0C">
          <w:rPr>
            <w:rFonts w:asciiTheme="minorHAnsi" w:eastAsiaTheme="minorEastAsia" w:hAnsiTheme="minorHAnsi" w:cstheme="minorBidi"/>
            <w:smallCaps w:val="0"/>
            <w:noProof/>
            <w:sz w:val="21"/>
            <w:szCs w:val="22"/>
          </w:rPr>
          <w:tab/>
        </w:r>
        <w:r w:rsidR="00961F0C" w:rsidRPr="00583DD5">
          <w:rPr>
            <w:rStyle w:val="ae"/>
            <w:noProof/>
          </w:rPr>
          <w:t>实验目的</w:t>
        </w:r>
        <w:r w:rsidR="00961F0C">
          <w:rPr>
            <w:noProof/>
            <w:webHidden/>
          </w:rPr>
          <w:tab/>
        </w:r>
        <w:r w:rsidR="00961F0C">
          <w:rPr>
            <w:noProof/>
            <w:webHidden/>
          </w:rPr>
          <w:fldChar w:fldCharType="begin"/>
        </w:r>
        <w:r w:rsidR="00961F0C">
          <w:rPr>
            <w:noProof/>
            <w:webHidden/>
          </w:rPr>
          <w:instrText xml:space="preserve"> PAGEREF _Toc179417768 \h </w:instrText>
        </w:r>
        <w:r w:rsidR="00961F0C">
          <w:rPr>
            <w:noProof/>
            <w:webHidden/>
          </w:rPr>
        </w:r>
        <w:r w:rsidR="00961F0C">
          <w:rPr>
            <w:noProof/>
            <w:webHidden/>
          </w:rPr>
          <w:fldChar w:fldCharType="separate"/>
        </w:r>
        <w:r w:rsidR="0055207A">
          <w:rPr>
            <w:noProof/>
            <w:webHidden/>
          </w:rPr>
          <w:t>27</w:t>
        </w:r>
        <w:r w:rsidR="00961F0C">
          <w:rPr>
            <w:noProof/>
            <w:webHidden/>
          </w:rPr>
          <w:fldChar w:fldCharType="end"/>
        </w:r>
      </w:hyperlink>
    </w:p>
    <w:p w14:paraId="56270B53" w14:textId="013DBE85"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69" w:history="1">
        <w:r w:rsidR="00961F0C" w:rsidRPr="00583DD5">
          <w:rPr>
            <w:rStyle w:val="ae"/>
            <w:noProof/>
          </w:rPr>
          <w:t>6.2</w:t>
        </w:r>
        <w:r w:rsidR="00961F0C">
          <w:rPr>
            <w:rFonts w:asciiTheme="minorHAnsi" w:eastAsiaTheme="minorEastAsia" w:hAnsiTheme="minorHAnsi" w:cstheme="minorBidi"/>
            <w:smallCaps w:val="0"/>
            <w:noProof/>
            <w:sz w:val="21"/>
            <w:szCs w:val="22"/>
          </w:rPr>
          <w:tab/>
        </w:r>
        <w:r w:rsidR="00961F0C" w:rsidRPr="00583DD5">
          <w:rPr>
            <w:rStyle w:val="ae"/>
            <w:noProof/>
          </w:rPr>
          <w:t>实验原理</w:t>
        </w:r>
        <w:r w:rsidR="00961F0C">
          <w:rPr>
            <w:noProof/>
            <w:webHidden/>
          </w:rPr>
          <w:tab/>
        </w:r>
        <w:r w:rsidR="00961F0C">
          <w:rPr>
            <w:noProof/>
            <w:webHidden/>
          </w:rPr>
          <w:fldChar w:fldCharType="begin"/>
        </w:r>
        <w:r w:rsidR="00961F0C">
          <w:rPr>
            <w:noProof/>
            <w:webHidden/>
          </w:rPr>
          <w:instrText xml:space="preserve"> PAGEREF _Toc179417769 \h </w:instrText>
        </w:r>
        <w:r w:rsidR="00961F0C">
          <w:rPr>
            <w:noProof/>
            <w:webHidden/>
          </w:rPr>
        </w:r>
        <w:r w:rsidR="00961F0C">
          <w:rPr>
            <w:noProof/>
            <w:webHidden/>
          </w:rPr>
          <w:fldChar w:fldCharType="separate"/>
        </w:r>
        <w:r w:rsidR="0055207A">
          <w:rPr>
            <w:noProof/>
            <w:webHidden/>
          </w:rPr>
          <w:t>27</w:t>
        </w:r>
        <w:r w:rsidR="00961F0C">
          <w:rPr>
            <w:noProof/>
            <w:webHidden/>
          </w:rPr>
          <w:fldChar w:fldCharType="end"/>
        </w:r>
      </w:hyperlink>
    </w:p>
    <w:p w14:paraId="32EA4BEA" w14:textId="1DD4521F"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70" w:history="1">
        <w:r w:rsidR="00961F0C" w:rsidRPr="00583DD5">
          <w:rPr>
            <w:rStyle w:val="ae"/>
            <w:noProof/>
          </w:rPr>
          <w:t>6.2.1</w:t>
        </w:r>
        <w:r w:rsidR="00961F0C">
          <w:rPr>
            <w:rFonts w:asciiTheme="minorHAnsi" w:eastAsiaTheme="minorEastAsia" w:hAnsiTheme="minorHAnsi" w:cstheme="minorBidi"/>
            <w:i w:val="0"/>
            <w:iCs w:val="0"/>
            <w:noProof/>
            <w:sz w:val="21"/>
            <w:szCs w:val="22"/>
          </w:rPr>
          <w:tab/>
        </w:r>
        <w:r w:rsidR="00961F0C" w:rsidRPr="00583DD5">
          <w:rPr>
            <w:rStyle w:val="ae"/>
            <w:noProof/>
          </w:rPr>
          <w:t>android.hardware</w:t>
        </w:r>
        <w:r w:rsidR="00961F0C">
          <w:rPr>
            <w:noProof/>
            <w:webHidden/>
          </w:rPr>
          <w:tab/>
        </w:r>
        <w:r w:rsidR="00961F0C">
          <w:rPr>
            <w:noProof/>
            <w:webHidden/>
          </w:rPr>
          <w:fldChar w:fldCharType="begin"/>
        </w:r>
        <w:r w:rsidR="00961F0C">
          <w:rPr>
            <w:noProof/>
            <w:webHidden/>
          </w:rPr>
          <w:instrText xml:space="preserve"> PAGEREF _Toc179417770 \h </w:instrText>
        </w:r>
        <w:r w:rsidR="00961F0C">
          <w:rPr>
            <w:noProof/>
            <w:webHidden/>
          </w:rPr>
        </w:r>
        <w:r w:rsidR="00961F0C">
          <w:rPr>
            <w:noProof/>
            <w:webHidden/>
          </w:rPr>
          <w:fldChar w:fldCharType="separate"/>
        </w:r>
        <w:r w:rsidR="0055207A">
          <w:rPr>
            <w:noProof/>
            <w:webHidden/>
          </w:rPr>
          <w:t>27</w:t>
        </w:r>
        <w:r w:rsidR="00961F0C">
          <w:rPr>
            <w:noProof/>
            <w:webHidden/>
          </w:rPr>
          <w:fldChar w:fldCharType="end"/>
        </w:r>
      </w:hyperlink>
    </w:p>
    <w:p w14:paraId="616F24E6" w14:textId="5FBE6792"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71" w:history="1">
        <w:r w:rsidR="00961F0C" w:rsidRPr="00583DD5">
          <w:rPr>
            <w:rStyle w:val="ae"/>
            <w:noProof/>
          </w:rPr>
          <w:t>6.2.2</w:t>
        </w:r>
        <w:r w:rsidR="00961F0C">
          <w:rPr>
            <w:rFonts w:asciiTheme="minorHAnsi" w:eastAsiaTheme="minorEastAsia" w:hAnsiTheme="minorHAnsi" w:cstheme="minorBidi"/>
            <w:i w:val="0"/>
            <w:iCs w:val="0"/>
            <w:noProof/>
            <w:sz w:val="21"/>
            <w:szCs w:val="22"/>
          </w:rPr>
          <w:tab/>
        </w:r>
        <w:r w:rsidR="00961F0C" w:rsidRPr="00583DD5">
          <w:rPr>
            <w:rStyle w:val="ae"/>
            <w:noProof/>
          </w:rPr>
          <w:t>android.hardware.Camera</w:t>
        </w:r>
        <w:r w:rsidR="00961F0C" w:rsidRPr="00583DD5">
          <w:rPr>
            <w:rStyle w:val="ae"/>
            <w:noProof/>
          </w:rPr>
          <w:t>类</w:t>
        </w:r>
        <w:r w:rsidR="00961F0C">
          <w:rPr>
            <w:noProof/>
            <w:webHidden/>
          </w:rPr>
          <w:tab/>
        </w:r>
        <w:r w:rsidR="00961F0C">
          <w:rPr>
            <w:noProof/>
            <w:webHidden/>
          </w:rPr>
          <w:fldChar w:fldCharType="begin"/>
        </w:r>
        <w:r w:rsidR="00961F0C">
          <w:rPr>
            <w:noProof/>
            <w:webHidden/>
          </w:rPr>
          <w:instrText xml:space="preserve"> PAGEREF _Toc179417771 \h </w:instrText>
        </w:r>
        <w:r w:rsidR="00961F0C">
          <w:rPr>
            <w:noProof/>
            <w:webHidden/>
          </w:rPr>
        </w:r>
        <w:r w:rsidR="00961F0C">
          <w:rPr>
            <w:noProof/>
            <w:webHidden/>
          </w:rPr>
          <w:fldChar w:fldCharType="separate"/>
        </w:r>
        <w:r w:rsidR="0055207A">
          <w:rPr>
            <w:noProof/>
            <w:webHidden/>
          </w:rPr>
          <w:t>27</w:t>
        </w:r>
        <w:r w:rsidR="00961F0C">
          <w:rPr>
            <w:noProof/>
            <w:webHidden/>
          </w:rPr>
          <w:fldChar w:fldCharType="end"/>
        </w:r>
      </w:hyperlink>
    </w:p>
    <w:p w14:paraId="7FE78409" w14:textId="367074B8"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72" w:history="1">
        <w:r w:rsidR="00961F0C" w:rsidRPr="00583DD5">
          <w:rPr>
            <w:rStyle w:val="ae"/>
            <w:rFonts w:ascii="Arial" w:hAnsi="Arial" w:cs="Arial"/>
            <w:noProof/>
          </w:rPr>
          <w:t>6.2.3</w:t>
        </w:r>
        <w:r w:rsidR="00961F0C">
          <w:rPr>
            <w:rFonts w:asciiTheme="minorHAnsi" w:eastAsiaTheme="minorEastAsia" w:hAnsiTheme="minorHAnsi" w:cstheme="minorBidi"/>
            <w:i w:val="0"/>
            <w:iCs w:val="0"/>
            <w:noProof/>
            <w:sz w:val="21"/>
            <w:szCs w:val="22"/>
          </w:rPr>
          <w:tab/>
        </w:r>
        <w:r w:rsidR="00961F0C" w:rsidRPr="00583DD5">
          <w:rPr>
            <w:rStyle w:val="ae"/>
            <w:noProof/>
            <w:shd w:val="clear" w:color="auto" w:fill="F9F2F4"/>
          </w:rPr>
          <w:t>Camera2</w:t>
        </w:r>
        <w:r w:rsidR="00961F0C" w:rsidRPr="00583DD5">
          <w:rPr>
            <w:rStyle w:val="ae"/>
            <w:rFonts w:ascii="Arial" w:hAnsi="Arial" w:cs="Arial"/>
            <w:noProof/>
          </w:rPr>
          <w:t>类说明</w:t>
        </w:r>
        <w:r w:rsidR="00961F0C">
          <w:rPr>
            <w:noProof/>
            <w:webHidden/>
          </w:rPr>
          <w:tab/>
        </w:r>
        <w:r w:rsidR="00961F0C">
          <w:rPr>
            <w:noProof/>
            <w:webHidden/>
          </w:rPr>
          <w:fldChar w:fldCharType="begin"/>
        </w:r>
        <w:r w:rsidR="00961F0C">
          <w:rPr>
            <w:noProof/>
            <w:webHidden/>
          </w:rPr>
          <w:instrText xml:space="preserve"> PAGEREF _Toc179417772 \h </w:instrText>
        </w:r>
        <w:r w:rsidR="00961F0C">
          <w:rPr>
            <w:noProof/>
            <w:webHidden/>
          </w:rPr>
        </w:r>
        <w:r w:rsidR="00961F0C">
          <w:rPr>
            <w:noProof/>
            <w:webHidden/>
          </w:rPr>
          <w:fldChar w:fldCharType="separate"/>
        </w:r>
        <w:r w:rsidR="0055207A">
          <w:rPr>
            <w:noProof/>
            <w:webHidden/>
          </w:rPr>
          <w:t>29</w:t>
        </w:r>
        <w:r w:rsidR="00961F0C">
          <w:rPr>
            <w:noProof/>
            <w:webHidden/>
          </w:rPr>
          <w:fldChar w:fldCharType="end"/>
        </w:r>
      </w:hyperlink>
    </w:p>
    <w:p w14:paraId="6FC15077" w14:textId="4A4E89EB"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73" w:history="1">
        <w:r w:rsidR="00961F0C" w:rsidRPr="00583DD5">
          <w:rPr>
            <w:rStyle w:val="ae"/>
            <w:noProof/>
          </w:rPr>
          <w:t>6.2.4</w:t>
        </w:r>
        <w:r w:rsidR="00961F0C">
          <w:rPr>
            <w:rFonts w:asciiTheme="minorHAnsi" w:eastAsiaTheme="minorEastAsia" w:hAnsiTheme="minorHAnsi" w:cstheme="minorBidi"/>
            <w:i w:val="0"/>
            <w:iCs w:val="0"/>
            <w:noProof/>
            <w:sz w:val="21"/>
            <w:szCs w:val="22"/>
          </w:rPr>
          <w:tab/>
        </w:r>
        <w:r w:rsidR="00961F0C" w:rsidRPr="00583DD5">
          <w:rPr>
            <w:rStyle w:val="ae"/>
            <w:noProof/>
          </w:rPr>
          <w:t>android.hardware.ImageReader</w:t>
        </w:r>
        <w:r w:rsidR="00961F0C" w:rsidRPr="00583DD5">
          <w:rPr>
            <w:rStyle w:val="ae"/>
            <w:noProof/>
          </w:rPr>
          <w:t>类</w:t>
        </w:r>
        <w:r w:rsidR="00961F0C">
          <w:rPr>
            <w:noProof/>
            <w:webHidden/>
          </w:rPr>
          <w:tab/>
        </w:r>
        <w:r w:rsidR="00961F0C">
          <w:rPr>
            <w:noProof/>
            <w:webHidden/>
          </w:rPr>
          <w:fldChar w:fldCharType="begin"/>
        </w:r>
        <w:r w:rsidR="00961F0C">
          <w:rPr>
            <w:noProof/>
            <w:webHidden/>
          </w:rPr>
          <w:instrText xml:space="preserve"> PAGEREF _Toc179417773 \h </w:instrText>
        </w:r>
        <w:r w:rsidR="00961F0C">
          <w:rPr>
            <w:noProof/>
            <w:webHidden/>
          </w:rPr>
        </w:r>
        <w:r w:rsidR="00961F0C">
          <w:rPr>
            <w:noProof/>
            <w:webHidden/>
          </w:rPr>
          <w:fldChar w:fldCharType="separate"/>
        </w:r>
        <w:r w:rsidR="0055207A">
          <w:rPr>
            <w:noProof/>
            <w:webHidden/>
          </w:rPr>
          <w:t>30</w:t>
        </w:r>
        <w:r w:rsidR="00961F0C">
          <w:rPr>
            <w:noProof/>
            <w:webHidden/>
          </w:rPr>
          <w:fldChar w:fldCharType="end"/>
        </w:r>
      </w:hyperlink>
    </w:p>
    <w:p w14:paraId="6638E787" w14:textId="2589C231"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74" w:history="1">
        <w:r w:rsidR="00961F0C" w:rsidRPr="00583DD5">
          <w:rPr>
            <w:rStyle w:val="ae"/>
            <w:noProof/>
          </w:rPr>
          <w:t>6.2.5</w:t>
        </w:r>
        <w:r w:rsidR="00961F0C">
          <w:rPr>
            <w:rFonts w:asciiTheme="minorHAnsi" w:eastAsiaTheme="minorEastAsia" w:hAnsiTheme="minorHAnsi" w:cstheme="minorBidi"/>
            <w:i w:val="0"/>
            <w:iCs w:val="0"/>
            <w:noProof/>
            <w:sz w:val="21"/>
            <w:szCs w:val="22"/>
          </w:rPr>
          <w:tab/>
        </w:r>
        <w:r w:rsidR="00961F0C" w:rsidRPr="00583DD5">
          <w:rPr>
            <w:rStyle w:val="ae"/>
            <w:noProof/>
          </w:rPr>
          <w:t>回调函数</w:t>
        </w:r>
        <w:r w:rsidR="00961F0C">
          <w:rPr>
            <w:noProof/>
            <w:webHidden/>
          </w:rPr>
          <w:tab/>
        </w:r>
        <w:r w:rsidR="00961F0C">
          <w:rPr>
            <w:noProof/>
            <w:webHidden/>
          </w:rPr>
          <w:fldChar w:fldCharType="begin"/>
        </w:r>
        <w:r w:rsidR="00961F0C">
          <w:rPr>
            <w:noProof/>
            <w:webHidden/>
          </w:rPr>
          <w:instrText xml:space="preserve"> PAGEREF _Toc179417774 \h </w:instrText>
        </w:r>
        <w:r w:rsidR="00961F0C">
          <w:rPr>
            <w:noProof/>
            <w:webHidden/>
          </w:rPr>
        </w:r>
        <w:r w:rsidR="00961F0C">
          <w:rPr>
            <w:noProof/>
            <w:webHidden/>
          </w:rPr>
          <w:fldChar w:fldCharType="separate"/>
        </w:r>
        <w:r w:rsidR="0055207A">
          <w:rPr>
            <w:noProof/>
            <w:webHidden/>
          </w:rPr>
          <w:t>30</w:t>
        </w:r>
        <w:r w:rsidR="00961F0C">
          <w:rPr>
            <w:noProof/>
            <w:webHidden/>
          </w:rPr>
          <w:fldChar w:fldCharType="end"/>
        </w:r>
      </w:hyperlink>
    </w:p>
    <w:p w14:paraId="30172173" w14:textId="584D707A"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75" w:history="1">
        <w:r w:rsidR="00961F0C" w:rsidRPr="00583DD5">
          <w:rPr>
            <w:rStyle w:val="ae"/>
            <w:noProof/>
          </w:rPr>
          <w:t>6.3</w:t>
        </w:r>
        <w:r w:rsidR="00961F0C">
          <w:rPr>
            <w:rFonts w:asciiTheme="minorHAnsi" w:eastAsiaTheme="minorEastAsia" w:hAnsiTheme="minorHAnsi" w:cstheme="minorBidi"/>
            <w:smallCaps w:val="0"/>
            <w:noProof/>
            <w:sz w:val="21"/>
            <w:szCs w:val="22"/>
          </w:rPr>
          <w:tab/>
        </w:r>
        <w:r w:rsidR="00961F0C" w:rsidRPr="00583DD5">
          <w:rPr>
            <w:rStyle w:val="ae"/>
            <w:noProof/>
          </w:rPr>
          <w:t>示例说明</w:t>
        </w:r>
        <w:r w:rsidR="00961F0C">
          <w:rPr>
            <w:noProof/>
            <w:webHidden/>
          </w:rPr>
          <w:tab/>
        </w:r>
        <w:r w:rsidR="00961F0C">
          <w:rPr>
            <w:noProof/>
            <w:webHidden/>
          </w:rPr>
          <w:fldChar w:fldCharType="begin"/>
        </w:r>
        <w:r w:rsidR="00961F0C">
          <w:rPr>
            <w:noProof/>
            <w:webHidden/>
          </w:rPr>
          <w:instrText xml:space="preserve"> PAGEREF _Toc179417775 \h </w:instrText>
        </w:r>
        <w:r w:rsidR="00961F0C">
          <w:rPr>
            <w:noProof/>
            <w:webHidden/>
          </w:rPr>
        </w:r>
        <w:r w:rsidR="00961F0C">
          <w:rPr>
            <w:noProof/>
            <w:webHidden/>
          </w:rPr>
          <w:fldChar w:fldCharType="separate"/>
        </w:r>
        <w:r w:rsidR="0055207A">
          <w:rPr>
            <w:noProof/>
            <w:webHidden/>
          </w:rPr>
          <w:t>31</w:t>
        </w:r>
        <w:r w:rsidR="00961F0C">
          <w:rPr>
            <w:noProof/>
            <w:webHidden/>
          </w:rPr>
          <w:fldChar w:fldCharType="end"/>
        </w:r>
      </w:hyperlink>
    </w:p>
    <w:p w14:paraId="026B18D7" w14:textId="29189075"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76" w:history="1">
        <w:r w:rsidR="00961F0C" w:rsidRPr="00583DD5">
          <w:rPr>
            <w:rStyle w:val="ae"/>
            <w:noProof/>
          </w:rPr>
          <w:t>6.3.1</w:t>
        </w:r>
        <w:r w:rsidR="00961F0C">
          <w:rPr>
            <w:rFonts w:asciiTheme="minorHAnsi" w:eastAsiaTheme="minorEastAsia" w:hAnsiTheme="minorHAnsi" w:cstheme="minorBidi"/>
            <w:i w:val="0"/>
            <w:iCs w:val="0"/>
            <w:noProof/>
            <w:sz w:val="21"/>
            <w:szCs w:val="22"/>
          </w:rPr>
          <w:tab/>
        </w:r>
        <w:r w:rsidR="00961F0C" w:rsidRPr="00583DD5">
          <w:rPr>
            <w:rStyle w:val="ae"/>
            <w:noProof/>
          </w:rPr>
          <w:t>示例运行效果</w:t>
        </w:r>
        <w:r w:rsidR="00961F0C">
          <w:rPr>
            <w:noProof/>
            <w:webHidden/>
          </w:rPr>
          <w:tab/>
        </w:r>
        <w:r w:rsidR="00961F0C">
          <w:rPr>
            <w:noProof/>
            <w:webHidden/>
          </w:rPr>
          <w:fldChar w:fldCharType="begin"/>
        </w:r>
        <w:r w:rsidR="00961F0C">
          <w:rPr>
            <w:noProof/>
            <w:webHidden/>
          </w:rPr>
          <w:instrText xml:space="preserve"> PAGEREF _Toc179417776 \h </w:instrText>
        </w:r>
        <w:r w:rsidR="00961F0C">
          <w:rPr>
            <w:noProof/>
            <w:webHidden/>
          </w:rPr>
        </w:r>
        <w:r w:rsidR="00961F0C">
          <w:rPr>
            <w:noProof/>
            <w:webHidden/>
          </w:rPr>
          <w:fldChar w:fldCharType="separate"/>
        </w:r>
        <w:r w:rsidR="0055207A">
          <w:rPr>
            <w:noProof/>
            <w:webHidden/>
          </w:rPr>
          <w:t>31</w:t>
        </w:r>
        <w:r w:rsidR="00961F0C">
          <w:rPr>
            <w:noProof/>
            <w:webHidden/>
          </w:rPr>
          <w:fldChar w:fldCharType="end"/>
        </w:r>
      </w:hyperlink>
    </w:p>
    <w:p w14:paraId="61A49E56" w14:textId="4E70E9D4"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77" w:history="1">
        <w:r w:rsidR="00961F0C" w:rsidRPr="00583DD5">
          <w:rPr>
            <w:rStyle w:val="ae"/>
            <w:noProof/>
          </w:rPr>
          <w:t>6.4</w:t>
        </w:r>
        <w:r w:rsidR="00961F0C">
          <w:rPr>
            <w:rFonts w:asciiTheme="minorHAnsi" w:eastAsiaTheme="minorEastAsia" w:hAnsiTheme="minorHAnsi" w:cstheme="minorBidi"/>
            <w:smallCaps w:val="0"/>
            <w:noProof/>
            <w:sz w:val="21"/>
            <w:szCs w:val="22"/>
          </w:rPr>
          <w:tab/>
        </w:r>
        <w:r w:rsidR="00961F0C" w:rsidRPr="00583DD5">
          <w:rPr>
            <w:rStyle w:val="ae"/>
            <w:noProof/>
          </w:rPr>
          <w:t>实验要求</w:t>
        </w:r>
        <w:r w:rsidR="00961F0C">
          <w:rPr>
            <w:noProof/>
            <w:webHidden/>
          </w:rPr>
          <w:tab/>
        </w:r>
        <w:r w:rsidR="00961F0C">
          <w:rPr>
            <w:noProof/>
            <w:webHidden/>
          </w:rPr>
          <w:fldChar w:fldCharType="begin"/>
        </w:r>
        <w:r w:rsidR="00961F0C">
          <w:rPr>
            <w:noProof/>
            <w:webHidden/>
          </w:rPr>
          <w:instrText xml:space="preserve"> PAGEREF _Toc179417777 \h </w:instrText>
        </w:r>
        <w:r w:rsidR="00961F0C">
          <w:rPr>
            <w:noProof/>
            <w:webHidden/>
          </w:rPr>
        </w:r>
        <w:r w:rsidR="00961F0C">
          <w:rPr>
            <w:noProof/>
            <w:webHidden/>
          </w:rPr>
          <w:fldChar w:fldCharType="separate"/>
        </w:r>
        <w:r w:rsidR="0055207A">
          <w:rPr>
            <w:noProof/>
            <w:webHidden/>
          </w:rPr>
          <w:t>32</w:t>
        </w:r>
        <w:r w:rsidR="00961F0C">
          <w:rPr>
            <w:noProof/>
            <w:webHidden/>
          </w:rPr>
          <w:fldChar w:fldCharType="end"/>
        </w:r>
      </w:hyperlink>
    </w:p>
    <w:p w14:paraId="035B25DC" w14:textId="664BDA28"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78" w:history="1">
        <w:r w:rsidR="00961F0C" w:rsidRPr="00583DD5">
          <w:rPr>
            <w:rStyle w:val="ae"/>
            <w:noProof/>
          </w:rPr>
          <w:t>6.5</w:t>
        </w:r>
        <w:r w:rsidR="00961F0C">
          <w:rPr>
            <w:rFonts w:asciiTheme="minorHAnsi" w:eastAsiaTheme="minorEastAsia" w:hAnsiTheme="minorHAnsi" w:cstheme="minorBidi"/>
            <w:smallCaps w:val="0"/>
            <w:noProof/>
            <w:sz w:val="21"/>
            <w:szCs w:val="22"/>
          </w:rPr>
          <w:tab/>
        </w:r>
        <w:r w:rsidR="00961F0C" w:rsidRPr="00583DD5">
          <w:rPr>
            <w:rStyle w:val="ae"/>
            <w:noProof/>
          </w:rPr>
          <w:t>思考题</w:t>
        </w:r>
        <w:r w:rsidR="00961F0C">
          <w:rPr>
            <w:noProof/>
            <w:webHidden/>
          </w:rPr>
          <w:tab/>
        </w:r>
        <w:r w:rsidR="00961F0C">
          <w:rPr>
            <w:noProof/>
            <w:webHidden/>
          </w:rPr>
          <w:fldChar w:fldCharType="begin"/>
        </w:r>
        <w:r w:rsidR="00961F0C">
          <w:rPr>
            <w:noProof/>
            <w:webHidden/>
          </w:rPr>
          <w:instrText xml:space="preserve"> PAGEREF _Toc179417778 \h </w:instrText>
        </w:r>
        <w:r w:rsidR="00961F0C">
          <w:rPr>
            <w:noProof/>
            <w:webHidden/>
          </w:rPr>
        </w:r>
        <w:r w:rsidR="00961F0C">
          <w:rPr>
            <w:noProof/>
            <w:webHidden/>
          </w:rPr>
          <w:fldChar w:fldCharType="separate"/>
        </w:r>
        <w:r w:rsidR="0055207A">
          <w:rPr>
            <w:noProof/>
            <w:webHidden/>
          </w:rPr>
          <w:t>32</w:t>
        </w:r>
        <w:r w:rsidR="00961F0C">
          <w:rPr>
            <w:noProof/>
            <w:webHidden/>
          </w:rPr>
          <w:fldChar w:fldCharType="end"/>
        </w:r>
      </w:hyperlink>
    </w:p>
    <w:p w14:paraId="5AC82084" w14:textId="3683592A"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79" w:history="1">
        <w:r w:rsidR="00961F0C" w:rsidRPr="00583DD5">
          <w:rPr>
            <w:rStyle w:val="ae"/>
            <w:noProof/>
          </w:rPr>
          <w:t>6.6</w:t>
        </w:r>
        <w:r w:rsidR="00961F0C">
          <w:rPr>
            <w:rFonts w:asciiTheme="minorHAnsi" w:eastAsiaTheme="minorEastAsia" w:hAnsiTheme="minorHAnsi" w:cstheme="minorBidi"/>
            <w:smallCaps w:val="0"/>
            <w:noProof/>
            <w:sz w:val="21"/>
            <w:szCs w:val="22"/>
          </w:rPr>
          <w:tab/>
        </w:r>
        <w:r w:rsidR="00961F0C" w:rsidRPr="00583DD5">
          <w:rPr>
            <w:rStyle w:val="ae"/>
            <w:noProof/>
          </w:rPr>
          <w:t>参考文献</w:t>
        </w:r>
        <w:r w:rsidR="00961F0C">
          <w:rPr>
            <w:noProof/>
            <w:webHidden/>
          </w:rPr>
          <w:tab/>
        </w:r>
        <w:r w:rsidR="00961F0C">
          <w:rPr>
            <w:noProof/>
            <w:webHidden/>
          </w:rPr>
          <w:fldChar w:fldCharType="begin"/>
        </w:r>
        <w:r w:rsidR="00961F0C">
          <w:rPr>
            <w:noProof/>
            <w:webHidden/>
          </w:rPr>
          <w:instrText xml:space="preserve"> PAGEREF _Toc179417779 \h </w:instrText>
        </w:r>
        <w:r w:rsidR="00961F0C">
          <w:rPr>
            <w:noProof/>
            <w:webHidden/>
          </w:rPr>
        </w:r>
        <w:r w:rsidR="00961F0C">
          <w:rPr>
            <w:noProof/>
            <w:webHidden/>
          </w:rPr>
          <w:fldChar w:fldCharType="separate"/>
        </w:r>
        <w:r w:rsidR="0055207A">
          <w:rPr>
            <w:noProof/>
            <w:webHidden/>
          </w:rPr>
          <w:t>32</w:t>
        </w:r>
        <w:r w:rsidR="00961F0C">
          <w:rPr>
            <w:noProof/>
            <w:webHidden/>
          </w:rPr>
          <w:fldChar w:fldCharType="end"/>
        </w:r>
      </w:hyperlink>
    </w:p>
    <w:p w14:paraId="4A945F9D" w14:textId="74956B8C" w:rsidR="00961F0C" w:rsidRDefault="00B3597E">
      <w:pPr>
        <w:pStyle w:val="TOC1"/>
        <w:tabs>
          <w:tab w:val="left" w:pos="420"/>
          <w:tab w:val="right" w:leader="dot" w:pos="8296"/>
        </w:tabs>
        <w:rPr>
          <w:rFonts w:asciiTheme="minorHAnsi" w:eastAsiaTheme="minorEastAsia" w:hAnsiTheme="minorHAnsi" w:cstheme="minorBidi"/>
          <w:b w:val="0"/>
          <w:bCs w:val="0"/>
          <w:caps w:val="0"/>
          <w:noProof/>
          <w:sz w:val="21"/>
          <w:szCs w:val="22"/>
        </w:rPr>
      </w:pPr>
      <w:hyperlink w:anchor="_Toc179417780" w:history="1">
        <w:r w:rsidR="00961F0C" w:rsidRPr="00583DD5">
          <w:rPr>
            <w:rStyle w:val="ae"/>
            <w:noProof/>
          </w:rPr>
          <w:t>7.</w:t>
        </w:r>
        <w:r w:rsidR="00961F0C">
          <w:rPr>
            <w:rFonts w:asciiTheme="minorHAnsi" w:eastAsiaTheme="minorEastAsia" w:hAnsiTheme="minorHAnsi" w:cstheme="minorBidi"/>
            <w:b w:val="0"/>
            <w:bCs w:val="0"/>
            <w:caps w:val="0"/>
            <w:noProof/>
            <w:sz w:val="21"/>
            <w:szCs w:val="22"/>
          </w:rPr>
          <w:tab/>
        </w:r>
        <w:r w:rsidR="00961F0C" w:rsidRPr="00583DD5">
          <w:rPr>
            <w:rStyle w:val="ae"/>
            <w:noProof/>
          </w:rPr>
          <w:t>Android</w:t>
        </w:r>
        <w:r w:rsidR="00961F0C" w:rsidRPr="00583DD5">
          <w:rPr>
            <w:rStyle w:val="ae"/>
            <w:noProof/>
          </w:rPr>
          <w:t>下使用</w:t>
        </w:r>
        <w:r w:rsidR="00961F0C" w:rsidRPr="00583DD5">
          <w:rPr>
            <w:rStyle w:val="ae"/>
            <w:noProof/>
          </w:rPr>
          <w:t>Tensorflow</w:t>
        </w:r>
        <w:r w:rsidR="00961F0C" w:rsidRPr="00583DD5">
          <w:rPr>
            <w:rStyle w:val="ae"/>
            <w:noProof/>
          </w:rPr>
          <w:t>模型</w:t>
        </w:r>
        <w:r w:rsidR="00961F0C">
          <w:rPr>
            <w:noProof/>
            <w:webHidden/>
          </w:rPr>
          <w:tab/>
        </w:r>
        <w:r w:rsidR="00961F0C">
          <w:rPr>
            <w:noProof/>
            <w:webHidden/>
          </w:rPr>
          <w:fldChar w:fldCharType="begin"/>
        </w:r>
        <w:r w:rsidR="00961F0C">
          <w:rPr>
            <w:noProof/>
            <w:webHidden/>
          </w:rPr>
          <w:instrText xml:space="preserve"> PAGEREF _Toc179417780 \h </w:instrText>
        </w:r>
        <w:r w:rsidR="00961F0C">
          <w:rPr>
            <w:noProof/>
            <w:webHidden/>
          </w:rPr>
        </w:r>
        <w:r w:rsidR="00961F0C">
          <w:rPr>
            <w:noProof/>
            <w:webHidden/>
          </w:rPr>
          <w:fldChar w:fldCharType="separate"/>
        </w:r>
        <w:r w:rsidR="0055207A">
          <w:rPr>
            <w:noProof/>
            <w:webHidden/>
          </w:rPr>
          <w:t>34</w:t>
        </w:r>
        <w:r w:rsidR="00961F0C">
          <w:rPr>
            <w:noProof/>
            <w:webHidden/>
          </w:rPr>
          <w:fldChar w:fldCharType="end"/>
        </w:r>
      </w:hyperlink>
    </w:p>
    <w:p w14:paraId="3924E6F2" w14:textId="2BE8D860"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81" w:history="1">
        <w:r w:rsidR="00961F0C" w:rsidRPr="00583DD5">
          <w:rPr>
            <w:rStyle w:val="ae"/>
            <w:noProof/>
          </w:rPr>
          <w:t>7.1</w:t>
        </w:r>
        <w:r w:rsidR="00961F0C">
          <w:rPr>
            <w:rFonts w:asciiTheme="minorHAnsi" w:eastAsiaTheme="minorEastAsia" w:hAnsiTheme="minorHAnsi" w:cstheme="minorBidi"/>
            <w:smallCaps w:val="0"/>
            <w:noProof/>
            <w:sz w:val="21"/>
            <w:szCs w:val="22"/>
          </w:rPr>
          <w:tab/>
        </w:r>
        <w:r w:rsidR="00961F0C" w:rsidRPr="00583DD5">
          <w:rPr>
            <w:rStyle w:val="ae"/>
            <w:noProof/>
          </w:rPr>
          <w:t>实验目的</w:t>
        </w:r>
        <w:r w:rsidR="00961F0C">
          <w:rPr>
            <w:noProof/>
            <w:webHidden/>
          </w:rPr>
          <w:tab/>
        </w:r>
        <w:r w:rsidR="00961F0C">
          <w:rPr>
            <w:noProof/>
            <w:webHidden/>
          </w:rPr>
          <w:fldChar w:fldCharType="begin"/>
        </w:r>
        <w:r w:rsidR="00961F0C">
          <w:rPr>
            <w:noProof/>
            <w:webHidden/>
          </w:rPr>
          <w:instrText xml:space="preserve"> PAGEREF _Toc179417781 \h </w:instrText>
        </w:r>
        <w:r w:rsidR="00961F0C">
          <w:rPr>
            <w:noProof/>
            <w:webHidden/>
          </w:rPr>
        </w:r>
        <w:r w:rsidR="00961F0C">
          <w:rPr>
            <w:noProof/>
            <w:webHidden/>
          </w:rPr>
          <w:fldChar w:fldCharType="separate"/>
        </w:r>
        <w:r w:rsidR="0055207A">
          <w:rPr>
            <w:noProof/>
            <w:webHidden/>
          </w:rPr>
          <w:t>34</w:t>
        </w:r>
        <w:r w:rsidR="00961F0C">
          <w:rPr>
            <w:noProof/>
            <w:webHidden/>
          </w:rPr>
          <w:fldChar w:fldCharType="end"/>
        </w:r>
      </w:hyperlink>
    </w:p>
    <w:p w14:paraId="57BCB4BE" w14:textId="0891FE68"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82" w:history="1">
        <w:r w:rsidR="00961F0C" w:rsidRPr="00583DD5">
          <w:rPr>
            <w:rStyle w:val="ae"/>
            <w:noProof/>
          </w:rPr>
          <w:t>7.2</w:t>
        </w:r>
        <w:r w:rsidR="00961F0C">
          <w:rPr>
            <w:rFonts w:asciiTheme="minorHAnsi" w:eastAsiaTheme="minorEastAsia" w:hAnsiTheme="minorHAnsi" w:cstheme="minorBidi"/>
            <w:smallCaps w:val="0"/>
            <w:noProof/>
            <w:sz w:val="21"/>
            <w:szCs w:val="22"/>
          </w:rPr>
          <w:tab/>
        </w:r>
        <w:r w:rsidR="00961F0C" w:rsidRPr="00583DD5">
          <w:rPr>
            <w:rStyle w:val="ae"/>
            <w:noProof/>
          </w:rPr>
          <w:t>实验原理</w:t>
        </w:r>
        <w:r w:rsidR="00961F0C">
          <w:rPr>
            <w:noProof/>
            <w:webHidden/>
          </w:rPr>
          <w:tab/>
        </w:r>
        <w:r w:rsidR="00961F0C">
          <w:rPr>
            <w:noProof/>
            <w:webHidden/>
          </w:rPr>
          <w:fldChar w:fldCharType="begin"/>
        </w:r>
        <w:r w:rsidR="00961F0C">
          <w:rPr>
            <w:noProof/>
            <w:webHidden/>
          </w:rPr>
          <w:instrText xml:space="preserve"> PAGEREF _Toc179417782 \h </w:instrText>
        </w:r>
        <w:r w:rsidR="00961F0C">
          <w:rPr>
            <w:noProof/>
            <w:webHidden/>
          </w:rPr>
        </w:r>
        <w:r w:rsidR="00961F0C">
          <w:rPr>
            <w:noProof/>
            <w:webHidden/>
          </w:rPr>
          <w:fldChar w:fldCharType="separate"/>
        </w:r>
        <w:r w:rsidR="0055207A">
          <w:rPr>
            <w:noProof/>
            <w:webHidden/>
          </w:rPr>
          <w:t>34</w:t>
        </w:r>
        <w:r w:rsidR="00961F0C">
          <w:rPr>
            <w:noProof/>
            <w:webHidden/>
          </w:rPr>
          <w:fldChar w:fldCharType="end"/>
        </w:r>
      </w:hyperlink>
    </w:p>
    <w:p w14:paraId="7D6ECD43" w14:textId="2B9ED10E"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83" w:history="1">
        <w:r w:rsidR="00961F0C" w:rsidRPr="00583DD5">
          <w:rPr>
            <w:rStyle w:val="ae"/>
            <w:noProof/>
          </w:rPr>
          <w:t>7.2.1</w:t>
        </w:r>
        <w:r w:rsidR="00961F0C">
          <w:rPr>
            <w:rFonts w:asciiTheme="minorHAnsi" w:eastAsiaTheme="minorEastAsia" w:hAnsiTheme="minorHAnsi" w:cstheme="minorBidi"/>
            <w:i w:val="0"/>
            <w:iCs w:val="0"/>
            <w:noProof/>
            <w:sz w:val="21"/>
            <w:szCs w:val="22"/>
          </w:rPr>
          <w:tab/>
        </w:r>
        <w:r w:rsidR="00961F0C" w:rsidRPr="00583DD5">
          <w:rPr>
            <w:rStyle w:val="ae"/>
            <w:noProof/>
          </w:rPr>
          <w:t>Python</w:t>
        </w:r>
        <w:r w:rsidR="00961F0C" w:rsidRPr="00583DD5">
          <w:rPr>
            <w:rStyle w:val="ae"/>
            <w:noProof/>
          </w:rPr>
          <w:t>开发环境</w:t>
        </w:r>
        <w:r w:rsidR="00961F0C" w:rsidRPr="00583DD5">
          <w:rPr>
            <w:rStyle w:val="ae"/>
            <w:noProof/>
          </w:rPr>
          <w:t>Anaconda</w:t>
        </w:r>
        <w:r w:rsidR="00961F0C">
          <w:rPr>
            <w:noProof/>
            <w:webHidden/>
          </w:rPr>
          <w:tab/>
        </w:r>
        <w:r w:rsidR="00961F0C">
          <w:rPr>
            <w:noProof/>
            <w:webHidden/>
          </w:rPr>
          <w:fldChar w:fldCharType="begin"/>
        </w:r>
        <w:r w:rsidR="00961F0C">
          <w:rPr>
            <w:noProof/>
            <w:webHidden/>
          </w:rPr>
          <w:instrText xml:space="preserve"> PAGEREF _Toc179417783 \h </w:instrText>
        </w:r>
        <w:r w:rsidR="00961F0C">
          <w:rPr>
            <w:noProof/>
            <w:webHidden/>
          </w:rPr>
        </w:r>
        <w:r w:rsidR="00961F0C">
          <w:rPr>
            <w:noProof/>
            <w:webHidden/>
          </w:rPr>
          <w:fldChar w:fldCharType="separate"/>
        </w:r>
        <w:r w:rsidR="0055207A">
          <w:rPr>
            <w:noProof/>
            <w:webHidden/>
          </w:rPr>
          <w:t>34</w:t>
        </w:r>
        <w:r w:rsidR="00961F0C">
          <w:rPr>
            <w:noProof/>
            <w:webHidden/>
          </w:rPr>
          <w:fldChar w:fldCharType="end"/>
        </w:r>
      </w:hyperlink>
    </w:p>
    <w:p w14:paraId="1EC5874A" w14:textId="165E3AB6"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84" w:history="1">
        <w:r w:rsidR="00961F0C" w:rsidRPr="00583DD5">
          <w:rPr>
            <w:rStyle w:val="ae"/>
            <w:noProof/>
          </w:rPr>
          <w:t>7.2.2</w:t>
        </w:r>
        <w:r w:rsidR="00961F0C">
          <w:rPr>
            <w:rFonts w:asciiTheme="minorHAnsi" w:eastAsiaTheme="minorEastAsia" w:hAnsiTheme="minorHAnsi" w:cstheme="minorBidi"/>
            <w:i w:val="0"/>
            <w:iCs w:val="0"/>
            <w:noProof/>
            <w:sz w:val="21"/>
            <w:szCs w:val="22"/>
          </w:rPr>
          <w:tab/>
        </w:r>
        <w:r w:rsidR="00961F0C" w:rsidRPr="00583DD5">
          <w:rPr>
            <w:rStyle w:val="ae"/>
            <w:noProof/>
          </w:rPr>
          <w:t>Python</w:t>
        </w:r>
        <w:r w:rsidR="00961F0C" w:rsidRPr="00583DD5">
          <w:rPr>
            <w:rStyle w:val="ae"/>
            <w:noProof/>
          </w:rPr>
          <w:t>下使用</w:t>
        </w:r>
        <w:r w:rsidR="00961F0C" w:rsidRPr="00583DD5">
          <w:rPr>
            <w:rStyle w:val="ae"/>
            <w:noProof/>
          </w:rPr>
          <w:t>Tensorflow</w:t>
        </w:r>
        <w:r w:rsidR="00961F0C">
          <w:rPr>
            <w:noProof/>
            <w:webHidden/>
          </w:rPr>
          <w:tab/>
        </w:r>
        <w:r w:rsidR="00961F0C">
          <w:rPr>
            <w:noProof/>
            <w:webHidden/>
          </w:rPr>
          <w:fldChar w:fldCharType="begin"/>
        </w:r>
        <w:r w:rsidR="00961F0C">
          <w:rPr>
            <w:noProof/>
            <w:webHidden/>
          </w:rPr>
          <w:instrText xml:space="preserve"> PAGEREF _Toc179417784 \h </w:instrText>
        </w:r>
        <w:r w:rsidR="00961F0C">
          <w:rPr>
            <w:noProof/>
            <w:webHidden/>
          </w:rPr>
        </w:r>
        <w:r w:rsidR="00961F0C">
          <w:rPr>
            <w:noProof/>
            <w:webHidden/>
          </w:rPr>
          <w:fldChar w:fldCharType="separate"/>
        </w:r>
        <w:r w:rsidR="0055207A">
          <w:rPr>
            <w:noProof/>
            <w:webHidden/>
          </w:rPr>
          <w:t>34</w:t>
        </w:r>
        <w:r w:rsidR="00961F0C">
          <w:rPr>
            <w:noProof/>
            <w:webHidden/>
          </w:rPr>
          <w:fldChar w:fldCharType="end"/>
        </w:r>
      </w:hyperlink>
    </w:p>
    <w:p w14:paraId="1AE3F6C7" w14:textId="51DF1030"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85" w:history="1">
        <w:r w:rsidR="00961F0C" w:rsidRPr="00583DD5">
          <w:rPr>
            <w:rStyle w:val="ae"/>
            <w:noProof/>
          </w:rPr>
          <w:t>7.2.3</w:t>
        </w:r>
        <w:r w:rsidR="00961F0C">
          <w:rPr>
            <w:rFonts w:asciiTheme="minorHAnsi" w:eastAsiaTheme="minorEastAsia" w:hAnsiTheme="minorHAnsi" w:cstheme="minorBidi"/>
            <w:i w:val="0"/>
            <w:iCs w:val="0"/>
            <w:noProof/>
            <w:sz w:val="21"/>
            <w:szCs w:val="22"/>
          </w:rPr>
          <w:tab/>
        </w:r>
        <w:r w:rsidR="00961F0C" w:rsidRPr="00583DD5">
          <w:rPr>
            <w:rStyle w:val="ae"/>
            <w:noProof/>
          </w:rPr>
          <w:t>Android JNI</w:t>
        </w:r>
        <w:r w:rsidR="00961F0C">
          <w:rPr>
            <w:noProof/>
            <w:webHidden/>
          </w:rPr>
          <w:tab/>
        </w:r>
        <w:r w:rsidR="00961F0C">
          <w:rPr>
            <w:noProof/>
            <w:webHidden/>
          </w:rPr>
          <w:fldChar w:fldCharType="begin"/>
        </w:r>
        <w:r w:rsidR="00961F0C">
          <w:rPr>
            <w:noProof/>
            <w:webHidden/>
          </w:rPr>
          <w:instrText xml:space="preserve"> PAGEREF _Toc179417785 \h </w:instrText>
        </w:r>
        <w:r w:rsidR="00961F0C">
          <w:rPr>
            <w:noProof/>
            <w:webHidden/>
          </w:rPr>
        </w:r>
        <w:r w:rsidR="00961F0C">
          <w:rPr>
            <w:noProof/>
            <w:webHidden/>
          </w:rPr>
          <w:fldChar w:fldCharType="separate"/>
        </w:r>
        <w:r w:rsidR="0055207A">
          <w:rPr>
            <w:noProof/>
            <w:webHidden/>
          </w:rPr>
          <w:t>34</w:t>
        </w:r>
        <w:r w:rsidR="00961F0C">
          <w:rPr>
            <w:noProof/>
            <w:webHidden/>
          </w:rPr>
          <w:fldChar w:fldCharType="end"/>
        </w:r>
      </w:hyperlink>
    </w:p>
    <w:p w14:paraId="367F026A" w14:textId="520363D1"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86" w:history="1">
        <w:r w:rsidR="00961F0C" w:rsidRPr="00583DD5">
          <w:rPr>
            <w:rStyle w:val="ae"/>
            <w:noProof/>
          </w:rPr>
          <w:t>7.2.4</w:t>
        </w:r>
        <w:r w:rsidR="00961F0C">
          <w:rPr>
            <w:rFonts w:asciiTheme="minorHAnsi" w:eastAsiaTheme="minorEastAsia" w:hAnsiTheme="minorHAnsi" w:cstheme="minorBidi"/>
            <w:i w:val="0"/>
            <w:iCs w:val="0"/>
            <w:noProof/>
            <w:sz w:val="21"/>
            <w:szCs w:val="22"/>
          </w:rPr>
          <w:tab/>
        </w:r>
        <w:r w:rsidR="00961F0C" w:rsidRPr="00583DD5">
          <w:rPr>
            <w:rStyle w:val="ae"/>
            <w:noProof/>
          </w:rPr>
          <w:t>在</w:t>
        </w:r>
        <w:r w:rsidR="00961F0C" w:rsidRPr="00583DD5">
          <w:rPr>
            <w:rStyle w:val="ae"/>
            <w:noProof/>
          </w:rPr>
          <w:t>Android</w:t>
        </w:r>
        <w:r w:rsidR="00961F0C" w:rsidRPr="00583DD5">
          <w:rPr>
            <w:rStyle w:val="ae"/>
            <w:noProof/>
          </w:rPr>
          <w:t>上集成</w:t>
        </w:r>
        <w:r w:rsidR="00961F0C" w:rsidRPr="00583DD5">
          <w:rPr>
            <w:rStyle w:val="ae"/>
            <w:noProof/>
          </w:rPr>
          <w:t>Tensorflow</w:t>
        </w:r>
        <w:r w:rsidR="00961F0C">
          <w:rPr>
            <w:noProof/>
            <w:webHidden/>
          </w:rPr>
          <w:tab/>
        </w:r>
        <w:r w:rsidR="00961F0C">
          <w:rPr>
            <w:noProof/>
            <w:webHidden/>
          </w:rPr>
          <w:fldChar w:fldCharType="begin"/>
        </w:r>
        <w:r w:rsidR="00961F0C">
          <w:rPr>
            <w:noProof/>
            <w:webHidden/>
          </w:rPr>
          <w:instrText xml:space="preserve"> PAGEREF _Toc179417786 \h </w:instrText>
        </w:r>
        <w:r w:rsidR="00961F0C">
          <w:rPr>
            <w:noProof/>
            <w:webHidden/>
          </w:rPr>
        </w:r>
        <w:r w:rsidR="00961F0C">
          <w:rPr>
            <w:noProof/>
            <w:webHidden/>
          </w:rPr>
          <w:fldChar w:fldCharType="separate"/>
        </w:r>
        <w:r w:rsidR="0055207A">
          <w:rPr>
            <w:noProof/>
            <w:webHidden/>
          </w:rPr>
          <w:t>35</w:t>
        </w:r>
        <w:r w:rsidR="00961F0C">
          <w:rPr>
            <w:noProof/>
            <w:webHidden/>
          </w:rPr>
          <w:fldChar w:fldCharType="end"/>
        </w:r>
      </w:hyperlink>
    </w:p>
    <w:p w14:paraId="418C7958" w14:textId="4CF26CDF"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87" w:history="1">
        <w:r w:rsidR="00961F0C" w:rsidRPr="00583DD5">
          <w:rPr>
            <w:rStyle w:val="ae"/>
            <w:noProof/>
          </w:rPr>
          <w:t>7.2.5</w:t>
        </w:r>
        <w:r w:rsidR="00961F0C">
          <w:rPr>
            <w:rFonts w:asciiTheme="minorHAnsi" w:eastAsiaTheme="minorEastAsia" w:hAnsiTheme="minorHAnsi" w:cstheme="minorBidi"/>
            <w:i w:val="0"/>
            <w:iCs w:val="0"/>
            <w:noProof/>
            <w:sz w:val="21"/>
            <w:szCs w:val="22"/>
          </w:rPr>
          <w:tab/>
        </w:r>
        <w:r w:rsidR="00961F0C" w:rsidRPr="00583DD5">
          <w:rPr>
            <w:rStyle w:val="ae"/>
            <w:noProof/>
          </w:rPr>
          <w:t>后续</w:t>
        </w:r>
        <w:r w:rsidR="00961F0C" w:rsidRPr="00583DD5">
          <w:rPr>
            <w:rStyle w:val="ae"/>
            <w:noProof/>
          </w:rPr>
          <w:t>Android</w:t>
        </w:r>
        <w:r w:rsidR="00961F0C" w:rsidRPr="00583DD5">
          <w:rPr>
            <w:rStyle w:val="ae"/>
            <w:noProof/>
          </w:rPr>
          <w:t>下对</w:t>
        </w:r>
        <w:r w:rsidR="00961F0C" w:rsidRPr="00583DD5">
          <w:rPr>
            <w:rStyle w:val="ae"/>
            <w:noProof/>
          </w:rPr>
          <w:t>Tensorflow</w:t>
        </w:r>
        <w:r w:rsidR="00961F0C" w:rsidRPr="00583DD5">
          <w:rPr>
            <w:rStyle w:val="ae"/>
            <w:noProof/>
          </w:rPr>
          <w:t>的支持</w:t>
        </w:r>
        <w:r w:rsidR="00961F0C">
          <w:rPr>
            <w:noProof/>
            <w:webHidden/>
          </w:rPr>
          <w:tab/>
        </w:r>
        <w:r w:rsidR="00961F0C">
          <w:rPr>
            <w:noProof/>
            <w:webHidden/>
          </w:rPr>
          <w:fldChar w:fldCharType="begin"/>
        </w:r>
        <w:r w:rsidR="00961F0C">
          <w:rPr>
            <w:noProof/>
            <w:webHidden/>
          </w:rPr>
          <w:instrText xml:space="preserve"> PAGEREF _Toc179417787 \h </w:instrText>
        </w:r>
        <w:r w:rsidR="00961F0C">
          <w:rPr>
            <w:noProof/>
            <w:webHidden/>
          </w:rPr>
        </w:r>
        <w:r w:rsidR="00961F0C">
          <w:rPr>
            <w:noProof/>
            <w:webHidden/>
          </w:rPr>
          <w:fldChar w:fldCharType="separate"/>
        </w:r>
        <w:r w:rsidR="0055207A">
          <w:rPr>
            <w:noProof/>
            <w:webHidden/>
          </w:rPr>
          <w:t>36</w:t>
        </w:r>
        <w:r w:rsidR="00961F0C">
          <w:rPr>
            <w:noProof/>
            <w:webHidden/>
          </w:rPr>
          <w:fldChar w:fldCharType="end"/>
        </w:r>
      </w:hyperlink>
    </w:p>
    <w:p w14:paraId="451800D5" w14:textId="5188B878"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88" w:history="1">
        <w:r w:rsidR="00961F0C" w:rsidRPr="00583DD5">
          <w:rPr>
            <w:rStyle w:val="ae"/>
            <w:noProof/>
          </w:rPr>
          <w:t>7.3</w:t>
        </w:r>
        <w:r w:rsidR="00961F0C">
          <w:rPr>
            <w:rFonts w:asciiTheme="minorHAnsi" w:eastAsiaTheme="minorEastAsia" w:hAnsiTheme="minorHAnsi" w:cstheme="minorBidi"/>
            <w:smallCaps w:val="0"/>
            <w:noProof/>
            <w:sz w:val="21"/>
            <w:szCs w:val="22"/>
          </w:rPr>
          <w:tab/>
        </w:r>
        <w:r w:rsidR="00961F0C" w:rsidRPr="00583DD5">
          <w:rPr>
            <w:rStyle w:val="ae"/>
            <w:noProof/>
          </w:rPr>
          <w:t>实验原理补充更新</w:t>
        </w:r>
        <w:r w:rsidR="00961F0C" w:rsidRPr="00583DD5">
          <w:rPr>
            <w:rStyle w:val="ae"/>
            <w:noProof/>
          </w:rPr>
          <w:t>2024</w:t>
        </w:r>
        <w:r w:rsidR="00961F0C">
          <w:rPr>
            <w:noProof/>
            <w:webHidden/>
          </w:rPr>
          <w:tab/>
        </w:r>
        <w:r w:rsidR="00961F0C">
          <w:rPr>
            <w:noProof/>
            <w:webHidden/>
          </w:rPr>
          <w:fldChar w:fldCharType="begin"/>
        </w:r>
        <w:r w:rsidR="00961F0C">
          <w:rPr>
            <w:noProof/>
            <w:webHidden/>
          </w:rPr>
          <w:instrText xml:space="preserve"> PAGEREF _Toc179417788 \h </w:instrText>
        </w:r>
        <w:r w:rsidR="00961F0C">
          <w:rPr>
            <w:noProof/>
            <w:webHidden/>
          </w:rPr>
        </w:r>
        <w:r w:rsidR="00961F0C">
          <w:rPr>
            <w:noProof/>
            <w:webHidden/>
          </w:rPr>
          <w:fldChar w:fldCharType="separate"/>
        </w:r>
        <w:r w:rsidR="0055207A">
          <w:rPr>
            <w:noProof/>
            <w:webHidden/>
          </w:rPr>
          <w:t>36</w:t>
        </w:r>
        <w:r w:rsidR="00961F0C">
          <w:rPr>
            <w:noProof/>
            <w:webHidden/>
          </w:rPr>
          <w:fldChar w:fldCharType="end"/>
        </w:r>
      </w:hyperlink>
    </w:p>
    <w:p w14:paraId="44E4B961" w14:textId="470DB6C0"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89" w:history="1">
        <w:r w:rsidR="00961F0C" w:rsidRPr="00583DD5">
          <w:rPr>
            <w:rStyle w:val="ae"/>
            <w:noProof/>
          </w:rPr>
          <w:t>7.4</w:t>
        </w:r>
        <w:r w:rsidR="00961F0C">
          <w:rPr>
            <w:rFonts w:asciiTheme="minorHAnsi" w:eastAsiaTheme="minorEastAsia" w:hAnsiTheme="minorHAnsi" w:cstheme="minorBidi"/>
            <w:smallCaps w:val="0"/>
            <w:noProof/>
            <w:sz w:val="21"/>
            <w:szCs w:val="22"/>
          </w:rPr>
          <w:tab/>
        </w:r>
        <w:r w:rsidR="00961F0C" w:rsidRPr="00583DD5">
          <w:rPr>
            <w:rStyle w:val="ae"/>
            <w:noProof/>
          </w:rPr>
          <w:t>示例说明</w:t>
        </w:r>
        <w:r w:rsidR="00961F0C">
          <w:rPr>
            <w:noProof/>
            <w:webHidden/>
          </w:rPr>
          <w:tab/>
        </w:r>
        <w:r w:rsidR="00961F0C">
          <w:rPr>
            <w:noProof/>
            <w:webHidden/>
          </w:rPr>
          <w:fldChar w:fldCharType="begin"/>
        </w:r>
        <w:r w:rsidR="00961F0C">
          <w:rPr>
            <w:noProof/>
            <w:webHidden/>
          </w:rPr>
          <w:instrText xml:space="preserve"> PAGEREF _Toc179417789 \h </w:instrText>
        </w:r>
        <w:r w:rsidR="00961F0C">
          <w:rPr>
            <w:noProof/>
            <w:webHidden/>
          </w:rPr>
        </w:r>
        <w:r w:rsidR="00961F0C">
          <w:rPr>
            <w:noProof/>
            <w:webHidden/>
          </w:rPr>
          <w:fldChar w:fldCharType="separate"/>
        </w:r>
        <w:r w:rsidR="0055207A">
          <w:rPr>
            <w:noProof/>
            <w:webHidden/>
          </w:rPr>
          <w:t>36</w:t>
        </w:r>
        <w:r w:rsidR="00961F0C">
          <w:rPr>
            <w:noProof/>
            <w:webHidden/>
          </w:rPr>
          <w:fldChar w:fldCharType="end"/>
        </w:r>
      </w:hyperlink>
    </w:p>
    <w:p w14:paraId="15A89B74" w14:textId="5CEF39A4"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90" w:history="1">
        <w:r w:rsidR="00961F0C" w:rsidRPr="00583DD5">
          <w:rPr>
            <w:rStyle w:val="ae"/>
            <w:noProof/>
          </w:rPr>
          <w:t>7.5</w:t>
        </w:r>
        <w:r w:rsidR="00961F0C">
          <w:rPr>
            <w:rFonts w:asciiTheme="minorHAnsi" w:eastAsiaTheme="minorEastAsia" w:hAnsiTheme="minorHAnsi" w:cstheme="minorBidi"/>
            <w:smallCaps w:val="0"/>
            <w:noProof/>
            <w:sz w:val="21"/>
            <w:szCs w:val="22"/>
          </w:rPr>
          <w:tab/>
        </w:r>
        <w:r w:rsidR="00961F0C" w:rsidRPr="00583DD5">
          <w:rPr>
            <w:rStyle w:val="ae"/>
            <w:noProof/>
          </w:rPr>
          <w:t>实验要求</w:t>
        </w:r>
        <w:r w:rsidR="00961F0C">
          <w:rPr>
            <w:noProof/>
            <w:webHidden/>
          </w:rPr>
          <w:tab/>
        </w:r>
        <w:r w:rsidR="00961F0C">
          <w:rPr>
            <w:noProof/>
            <w:webHidden/>
          </w:rPr>
          <w:fldChar w:fldCharType="begin"/>
        </w:r>
        <w:r w:rsidR="00961F0C">
          <w:rPr>
            <w:noProof/>
            <w:webHidden/>
          </w:rPr>
          <w:instrText xml:space="preserve"> PAGEREF _Toc179417790 \h </w:instrText>
        </w:r>
        <w:r w:rsidR="00961F0C">
          <w:rPr>
            <w:noProof/>
            <w:webHidden/>
          </w:rPr>
        </w:r>
        <w:r w:rsidR="00961F0C">
          <w:rPr>
            <w:noProof/>
            <w:webHidden/>
          </w:rPr>
          <w:fldChar w:fldCharType="separate"/>
        </w:r>
        <w:r w:rsidR="0055207A">
          <w:rPr>
            <w:noProof/>
            <w:webHidden/>
          </w:rPr>
          <w:t>37</w:t>
        </w:r>
        <w:r w:rsidR="00961F0C">
          <w:rPr>
            <w:noProof/>
            <w:webHidden/>
          </w:rPr>
          <w:fldChar w:fldCharType="end"/>
        </w:r>
      </w:hyperlink>
    </w:p>
    <w:p w14:paraId="0060631F" w14:textId="26A5FCAD"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91" w:history="1">
        <w:r w:rsidR="00961F0C" w:rsidRPr="00583DD5">
          <w:rPr>
            <w:rStyle w:val="ae"/>
            <w:noProof/>
          </w:rPr>
          <w:t>7.5.1</w:t>
        </w:r>
        <w:r w:rsidR="00961F0C">
          <w:rPr>
            <w:rFonts w:asciiTheme="minorHAnsi" w:eastAsiaTheme="minorEastAsia" w:hAnsiTheme="minorHAnsi" w:cstheme="minorBidi"/>
            <w:i w:val="0"/>
            <w:iCs w:val="0"/>
            <w:noProof/>
            <w:sz w:val="21"/>
            <w:szCs w:val="22"/>
          </w:rPr>
          <w:tab/>
        </w:r>
        <w:r w:rsidR="00961F0C" w:rsidRPr="00583DD5">
          <w:rPr>
            <w:rStyle w:val="ae"/>
            <w:noProof/>
          </w:rPr>
          <w:t>Python+Tensorflow</w:t>
        </w:r>
        <w:r w:rsidR="00961F0C" w:rsidRPr="00583DD5">
          <w:rPr>
            <w:rStyle w:val="ae"/>
            <w:noProof/>
          </w:rPr>
          <w:t>环境配置</w:t>
        </w:r>
        <w:r w:rsidR="00961F0C">
          <w:rPr>
            <w:noProof/>
            <w:webHidden/>
          </w:rPr>
          <w:tab/>
        </w:r>
        <w:r w:rsidR="00961F0C">
          <w:rPr>
            <w:noProof/>
            <w:webHidden/>
          </w:rPr>
          <w:fldChar w:fldCharType="begin"/>
        </w:r>
        <w:r w:rsidR="00961F0C">
          <w:rPr>
            <w:noProof/>
            <w:webHidden/>
          </w:rPr>
          <w:instrText xml:space="preserve"> PAGEREF _Toc179417791 \h </w:instrText>
        </w:r>
        <w:r w:rsidR="00961F0C">
          <w:rPr>
            <w:noProof/>
            <w:webHidden/>
          </w:rPr>
        </w:r>
        <w:r w:rsidR="00961F0C">
          <w:rPr>
            <w:noProof/>
            <w:webHidden/>
          </w:rPr>
          <w:fldChar w:fldCharType="separate"/>
        </w:r>
        <w:r w:rsidR="0055207A">
          <w:rPr>
            <w:noProof/>
            <w:webHidden/>
          </w:rPr>
          <w:t>37</w:t>
        </w:r>
        <w:r w:rsidR="00961F0C">
          <w:rPr>
            <w:noProof/>
            <w:webHidden/>
          </w:rPr>
          <w:fldChar w:fldCharType="end"/>
        </w:r>
      </w:hyperlink>
    </w:p>
    <w:p w14:paraId="0CC755A9" w14:textId="1E98D74A"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92" w:history="1">
        <w:r w:rsidR="00961F0C" w:rsidRPr="00583DD5">
          <w:rPr>
            <w:rStyle w:val="ae"/>
            <w:noProof/>
          </w:rPr>
          <w:t>7.5.2</w:t>
        </w:r>
        <w:r w:rsidR="00961F0C">
          <w:rPr>
            <w:rFonts w:asciiTheme="minorHAnsi" w:eastAsiaTheme="minorEastAsia" w:hAnsiTheme="minorHAnsi" w:cstheme="minorBidi"/>
            <w:i w:val="0"/>
            <w:iCs w:val="0"/>
            <w:noProof/>
            <w:sz w:val="21"/>
            <w:szCs w:val="22"/>
          </w:rPr>
          <w:tab/>
        </w:r>
        <w:r w:rsidR="00961F0C" w:rsidRPr="00583DD5">
          <w:rPr>
            <w:rStyle w:val="ae"/>
            <w:noProof/>
          </w:rPr>
          <w:t>Tensorflow</w:t>
        </w:r>
        <w:r w:rsidR="00961F0C" w:rsidRPr="00583DD5">
          <w:rPr>
            <w:rStyle w:val="ae"/>
            <w:noProof/>
          </w:rPr>
          <w:t>例程运行与模型生成</w:t>
        </w:r>
        <w:r w:rsidR="00961F0C">
          <w:rPr>
            <w:noProof/>
            <w:webHidden/>
          </w:rPr>
          <w:tab/>
        </w:r>
        <w:r w:rsidR="00961F0C">
          <w:rPr>
            <w:noProof/>
            <w:webHidden/>
          </w:rPr>
          <w:fldChar w:fldCharType="begin"/>
        </w:r>
        <w:r w:rsidR="00961F0C">
          <w:rPr>
            <w:noProof/>
            <w:webHidden/>
          </w:rPr>
          <w:instrText xml:space="preserve"> PAGEREF _Toc179417792 \h </w:instrText>
        </w:r>
        <w:r w:rsidR="00961F0C">
          <w:rPr>
            <w:noProof/>
            <w:webHidden/>
          </w:rPr>
        </w:r>
        <w:r w:rsidR="00961F0C">
          <w:rPr>
            <w:noProof/>
            <w:webHidden/>
          </w:rPr>
          <w:fldChar w:fldCharType="separate"/>
        </w:r>
        <w:r w:rsidR="0055207A">
          <w:rPr>
            <w:noProof/>
            <w:webHidden/>
          </w:rPr>
          <w:t>37</w:t>
        </w:r>
        <w:r w:rsidR="00961F0C">
          <w:rPr>
            <w:noProof/>
            <w:webHidden/>
          </w:rPr>
          <w:fldChar w:fldCharType="end"/>
        </w:r>
      </w:hyperlink>
    </w:p>
    <w:p w14:paraId="562DED1E" w14:textId="40544DA5"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793" w:history="1">
        <w:r w:rsidR="00961F0C" w:rsidRPr="00583DD5">
          <w:rPr>
            <w:rStyle w:val="ae"/>
            <w:noProof/>
          </w:rPr>
          <w:t>7.5.3</w:t>
        </w:r>
        <w:r w:rsidR="00961F0C">
          <w:rPr>
            <w:rFonts w:asciiTheme="minorHAnsi" w:eastAsiaTheme="minorEastAsia" w:hAnsiTheme="minorHAnsi" w:cstheme="minorBidi"/>
            <w:i w:val="0"/>
            <w:iCs w:val="0"/>
            <w:noProof/>
            <w:sz w:val="21"/>
            <w:szCs w:val="22"/>
          </w:rPr>
          <w:tab/>
        </w:r>
        <w:r w:rsidR="00961F0C" w:rsidRPr="00583DD5">
          <w:rPr>
            <w:rStyle w:val="ae"/>
            <w:noProof/>
          </w:rPr>
          <w:t>将</w:t>
        </w:r>
        <w:r w:rsidR="00961F0C" w:rsidRPr="00583DD5">
          <w:rPr>
            <w:rStyle w:val="ae"/>
            <w:noProof/>
          </w:rPr>
          <w:t>Tensorflow</w:t>
        </w:r>
        <w:r w:rsidR="00961F0C" w:rsidRPr="00583DD5">
          <w:rPr>
            <w:rStyle w:val="ae"/>
            <w:noProof/>
          </w:rPr>
          <w:t>下生成的模型集成到</w:t>
        </w:r>
        <w:r w:rsidR="00961F0C" w:rsidRPr="00583DD5">
          <w:rPr>
            <w:rStyle w:val="ae"/>
            <w:noProof/>
          </w:rPr>
          <w:t>Android</w:t>
        </w:r>
        <w:r w:rsidR="00961F0C" w:rsidRPr="00583DD5">
          <w:rPr>
            <w:rStyle w:val="ae"/>
            <w:noProof/>
          </w:rPr>
          <w:t>项目中</w:t>
        </w:r>
        <w:r w:rsidR="00961F0C">
          <w:rPr>
            <w:noProof/>
            <w:webHidden/>
          </w:rPr>
          <w:tab/>
        </w:r>
        <w:r w:rsidR="00961F0C">
          <w:rPr>
            <w:noProof/>
            <w:webHidden/>
          </w:rPr>
          <w:fldChar w:fldCharType="begin"/>
        </w:r>
        <w:r w:rsidR="00961F0C">
          <w:rPr>
            <w:noProof/>
            <w:webHidden/>
          </w:rPr>
          <w:instrText xml:space="preserve"> PAGEREF _Toc179417793 \h </w:instrText>
        </w:r>
        <w:r w:rsidR="00961F0C">
          <w:rPr>
            <w:noProof/>
            <w:webHidden/>
          </w:rPr>
        </w:r>
        <w:r w:rsidR="00961F0C">
          <w:rPr>
            <w:noProof/>
            <w:webHidden/>
          </w:rPr>
          <w:fldChar w:fldCharType="separate"/>
        </w:r>
        <w:r w:rsidR="0055207A">
          <w:rPr>
            <w:noProof/>
            <w:webHidden/>
          </w:rPr>
          <w:t>37</w:t>
        </w:r>
        <w:r w:rsidR="00961F0C">
          <w:rPr>
            <w:noProof/>
            <w:webHidden/>
          </w:rPr>
          <w:fldChar w:fldCharType="end"/>
        </w:r>
      </w:hyperlink>
    </w:p>
    <w:p w14:paraId="3AEE6D02" w14:textId="3F44D3F7"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94" w:history="1">
        <w:r w:rsidR="00961F0C" w:rsidRPr="00583DD5">
          <w:rPr>
            <w:rStyle w:val="ae"/>
            <w:noProof/>
          </w:rPr>
          <w:t>7.6</w:t>
        </w:r>
        <w:r w:rsidR="00961F0C">
          <w:rPr>
            <w:rFonts w:asciiTheme="minorHAnsi" w:eastAsiaTheme="minorEastAsia" w:hAnsiTheme="minorHAnsi" w:cstheme="minorBidi"/>
            <w:smallCaps w:val="0"/>
            <w:noProof/>
            <w:sz w:val="21"/>
            <w:szCs w:val="22"/>
          </w:rPr>
          <w:tab/>
        </w:r>
        <w:r w:rsidR="00961F0C" w:rsidRPr="00583DD5">
          <w:rPr>
            <w:rStyle w:val="ae"/>
            <w:noProof/>
          </w:rPr>
          <w:t>思考题</w:t>
        </w:r>
        <w:r w:rsidR="00961F0C">
          <w:rPr>
            <w:noProof/>
            <w:webHidden/>
          </w:rPr>
          <w:tab/>
        </w:r>
        <w:r w:rsidR="00961F0C">
          <w:rPr>
            <w:noProof/>
            <w:webHidden/>
          </w:rPr>
          <w:fldChar w:fldCharType="begin"/>
        </w:r>
        <w:r w:rsidR="00961F0C">
          <w:rPr>
            <w:noProof/>
            <w:webHidden/>
          </w:rPr>
          <w:instrText xml:space="preserve"> PAGEREF _Toc179417794 \h </w:instrText>
        </w:r>
        <w:r w:rsidR="00961F0C">
          <w:rPr>
            <w:noProof/>
            <w:webHidden/>
          </w:rPr>
        </w:r>
        <w:r w:rsidR="00961F0C">
          <w:rPr>
            <w:noProof/>
            <w:webHidden/>
          </w:rPr>
          <w:fldChar w:fldCharType="separate"/>
        </w:r>
        <w:r w:rsidR="0055207A">
          <w:rPr>
            <w:noProof/>
            <w:webHidden/>
          </w:rPr>
          <w:t>38</w:t>
        </w:r>
        <w:r w:rsidR="00961F0C">
          <w:rPr>
            <w:noProof/>
            <w:webHidden/>
          </w:rPr>
          <w:fldChar w:fldCharType="end"/>
        </w:r>
      </w:hyperlink>
    </w:p>
    <w:p w14:paraId="67D8BD77" w14:textId="4B57B84D"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95" w:history="1">
        <w:r w:rsidR="00961F0C" w:rsidRPr="00583DD5">
          <w:rPr>
            <w:rStyle w:val="ae"/>
            <w:noProof/>
          </w:rPr>
          <w:t>7.7</w:t>
        </w:r>
        <w:r w:rsidR="00961F0C">
          <w:rPr>
            <w:rFonts w:asciiTheme="minorHAnsi" w:eastAsiaTheme="minorEastAsia" w:hAnsiTheme="minorHAnsi" w:cstheme="minorBidi"/>
            <w:smallCaps w:val="0"/>
            <w:noProof/>
            <w:sz w:val="21"/>
            <w:szCs w:val="22"/>
          </w:rPr>
          <w:tab/>
        </w:r>
        <w:r w:rsidR="00961F0C" w:rsidRPr="00583DD5">
          <w:rPr>
            <w:rStyle w:val="ae"/>
            <w:noProof/>
          </w:rPr>
          <w:t>参考文献</w:t>
        </w:r>
        <w:r w:rsidR="00961F0C">
          <w:rPr>
            <w:noProof/>
            <w:webHidden/>
          </w:rPr>
          <w:tab/>
        </w:r>
        <w:r w:rsidR="00961F0C">
          <w:rPr>
            <w:noProof/>
            <w:webHidden/>
          </w:rPr>
          <w:fldChar w:fldCharType="begin"/>
        </w:r>
        <w:r w:rsidR="00961F0C">
          <w:rPr>
            <w:noProof/>
            <w:webHidden/>
          </w:rPr>
          <w:instrText xml:space="preserve"> PAGEREF _Toc179417795 \h </w:instrText>
        </w:r>
        <w:r w:rsidR="00961F0C">
          <w:rPr>
            <w:noProof/>
            <w:webHidden/>
          </w:rPr>
        </w:r>
        <w:r w:rsidR="00961F0C">
          <w:rPr>
            <w:noProof/>
            <w:webHidden/>
          </w:rPr>
          <w:fldChar w:fldCharType="separate"/>
        </w:r>
        <w:r w:rsidR="0055207A">
          <w:rPr>
            <w:noProof/>
            <w:webHidden/>
          </w:rPr>
          <w:t>38</w:t>
        </w:r>
        <w:r w:rsidR="00961F0C">
          <w:rPr>
            <w:noProof/>
            <w:webHidden/>
          </w:rPr>
          <w:fldChar w:fldCharType="end"/>
        </w:r>
      </w:hyperlink>
    </w:p>
    <w:p w14:paraId="00E972F9" w14:textId="422146E0" w:rsidR="00961F0C" w:rsidRDefault="00B3597E">
      <w:pPr>
        <w:pStyle w:val="TOC1"/>
        <w:tabs>
          <w:tab w:val="left" w:pos="420"/>
          <w:tab w:val="right" w:leader="dot" w:pos="8296"/>
        </w:tabs>
        <w:rPr>
          <w:rFonts w:asciiTheme="minorHAnsi" w:eastAsiaTheme="minorEastAsia" w:hAnsiTheme="minorHAnsi" w:cstheme="minorBidi"/>
          <w:b w:val="0"/>
          <w:bCs w:val="0"/>
          <w:caps w:val="0"/>
          <w:noProof/>
          <w:sz w:val="21"/>
          <w:szCs w:val="22"/>
        </w:rPr>
      </w:pPr>
      <w:hyperlink w:anchor="_Toc179417796" w:history="1">
        <w:r w:rsidR="00961F0C" w:rsidRPr="00583DD5">
          <w:rPr>
            <w:rStyle w:val="ae"/>
            <w:noProof/>
          </w:rPr>
          <w:t>8.</w:t>
        </w:r>
        <w:r w:rsidR="00961F0C">
          <w:rPr>
            <w:rFonts w:asciiTheme="minorHAnsi" w:eastAsiaTheme="minorEastAsia" w:hAnsiTheme="minorHAnsi" w:cstheme="minorBidi"/>
            <w:b w:val="0"/>
            <w:bCs w:val="0"/>
            <w:caps w:val="0"/>
            <w:noProof/>
            <w:sz w:val="21"/>
            <w:szCs w:val="22"/>
          </w:rPr>
          <w:tab/>
        </w:r>
        <w:r w:rsidR="00961F0C" w:rsidRPr="00583DD5">
          <w:rPr>
            <w:rStyle w:val="ae"/>
            <w:noProof/>
          </w:rPr>
          <w:t>SDL+ffmpeg</w:t>
        </w:r>
        <w:r w:rsidR="00961F0C" w:rsidRPr="00583DD5">
          <w:rPr>
            <w:rStyle w:val="ae"/>
            <w:noProof/>
          </w:rPr>
          <w:t>播放</w:t>
        </w:r>
        <w:r w:rsidR="00961F0C" w:rsidRPr="00583DD5">
          <w:rPr>
            <w:rStyle w:val="ae"/>
            <w:noProof/>
          </w:rPr>
          <w:t>mp4</w:t>
        </w:r>
        <w:r w:rsidR="00961F0C">
          <w:rPr>
            <w:noProof/>
            <w:webHidden/>
          </w:rPr>
          <w:tab/>
        </w:r>
        <w:r w:rsidR="00961F0C">
          <w:rPr>
            <w:noProof/>
            <w:webHidden/>
          </w:rPr>
          <w:fldChar w:fldCharType="begin"/>
        </w:r>
        <w:r w:rsidR="00961F0C">
          <w:rPr>
            <w:noProof/>
            <w:webHidden/>
          </w:rPr>
          <w:instrText xml:space="preserve"> PAGEREF _Toc179417796 \h </w:instrText>
        </w:r>
        <w:r w:rsidR="00961F0C">
          <w:rPr>
            <w:noProof/>
            <w:webHidden/>
          </w:rPr>
        </w:r>
        <w:r w:rsidR="00961F0C">
          <w:rPr>
            <w:noProof/>
            <w:webHidden/>
          </w:rPr>
          <w:fldChar w:fldCharType="separate"/>
        </w:r>
        <w:r w:rsidR="0055207A">
          <w:rPr>
            <w:noProof/>
            <w:webHidden/>
          </w:rPr>
          <w:t>39</w:t>
        </w:r>
        <w:r w:rsidR="00961F0C">
          <w:rPr>
            <w:noProof/>
            <w:webHidden/>
          </w:rPr>
          <w:fldChar w:fldCharType="end"/>
        </w:r>
      </w:hyperlink>
    </w:p>
    <w:p w14:paraId="16EC6DC9" w14:textId="164E5CE5"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97" w:history="1">
        <w:r w:rsidR="00961F0C" w:rsidRPr="00583DD5">
          <w:rPr>
            <w:rStyle w:val="ae"/>
            <w:noProof/>
          </w:rPr>
          <w:t>8.1</w:t>
        </w:r>
        <w:r w:rsidR="00961F0C">
          <w:rPr>
            <w:rFonts w:asciiTheme="minorHAnsi" w:eastAsiaTheme="minorEastAsia" w:hAnsiTheme="minorHAnsi" w:cstheme="minorBidi"/>
            <w:smallCaps w:val="0"/>
            <w:noProof/>
            <w:sz w:val="21"/>
            <w:szCs w:val="22"/>
          </w:rPr>
          <w:tab/>
        </w:r>
        <w:r w:rsidR="00961F0C" w:rsidRPr="00583DD5">
          <w:rPr>
            <w:rStyle w:val="ae"/>
            <w:noProof/>
          </w:rPr>
          <w:t>实验目的</w:t>
        </w:r>
        <w:r w:rsidR="00961F0C">
          <w:rPr>
            <w:noProof/>
            <w:webHidden/>
          </w:rPr>
          <w:tab/>
        </w:r>
        <w:r w:rsidR="00961F0C">
          <w:rPr>
            <w:noProof/>
            <w:webHidden/>
          </w:rPr>
          <w:fldChar w:fldCharType="begin"/>
        </w:r>
        <w:r w:rsidR="00961F0C">
          <w:rPr>
            <w:noProof/>
            <w:webHidden/>
          </w:rPr>
          <w:instrText xml:space="preserve"> PAGEREF _Toc179417797 \h </w:instrText>
        </w:r>
        <w:r w:rsidR="00961F0C">
          <w:rPr>
            <w:noProof/>
            <w:webHidden/>
          </w:rPr>
        </w:r>
        <w:r w:rsidR="00961F0C">
          <w:rPr>
            <w:noProof/>
            <w:webHidden/>
          </w:rPr>
          <w:fldChar w:fldCharType="separate"/>
        </w:r>
        <w:r w:rsidR="0055207A">
          <w:rPr>
            <w:noProof/>
            <w:webHidden/>
          </w:rPr>
          <w:t>39</w:t>
        </w:r>
        <w:r w:rsidR="00961F0C">
          <w:rPr>
            <w:noProof/>
            <w:webHidden/>
          </w:rPr>
          <w:fldChar w:fldCharType="end"/>
        </w:r>
      </w:hyperlink>
    </w:p>
    <w:p w14:paraId="073C7BC2" w14:textId="7A643DD6"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798" w:history="1">
        <w:r w:rsidR="00961F0C" w:rsidRPr="00583DD5">
          <w:rPr>
            <w:rStyle w:val="ae"/>
            <w:noProof/>
          </w:rPr>
          <w:t>8.2</w:t>
        </w:r>
        <w:r w:rsidR="00961F0C">
          <w:rPr>
            <w:rFonts w:asciiTheme="minorHAnsi" w:eastAsiaTheme="minorEastAsia" w:hAnsiTheme="minorHAnsi" w:cstheme="minorBidi"/>
            <w:smallCaps w:val="0"/>
            <w:noProof/>
            <w:sz w:val="21"/>
            <w:szCs w:val="22"/>
          </w:rPr>
          <w:tab/>
        </w:r>
        <w:r w:rsidR="00961F0C" w:rsidRPr="00583DD5">
          <w:rPr>
            <w:rStyle w:val="ae"/>
            <w:noProof/>
          </w:rPr>
          <w:t>实验原理</w:t>
        </w:r>
        <w:r w:rsidR="00961F0C">
          <w:rPr>
            <w:noProof/>
            <w:webHidden/>
          </w:rPr>
          <w:tab/>
        </w:r>
        <w:r w:rsidR="00961F0C">
          <w:rPr>
            <w:noProof/>
            <w:webHidden/>
          </w:rPr>
          <w:fldChar w:fldCharType="begin"/>
        </w:r>
        <w:r w:rsidR="00961F0C">
          <w:rPr>
            <w:noProof/>
            <w:webHidden/>
          </w:rPr>
          <w:instrText xml:space="preserve"> PAGEREF _Toc179417798 \h </w:instrText>
        </w:r>
        <w:r w:rsidR="00961F0C">
          <w:rPr>
            <w:noProof/>
            <w:webHidden/>
          </w:rPr>
        </w:r>
        <w:r w:rsidR="00961F0C">
          <w:rPr>
            <w:noProof/>
            <w:webHidden/>
          </w:rPr>
          <w:fldChar w:fldCharType="separate"/>
        </w:r>
        <w:r w:rsidR="0055207A">
          <w:rPr>
            <w:noProof/>
            <w:webHidden/>
          </w:rPr>
          <w:t>39</w:t>
        </w:r>
        <w:r w:rsidR="00961F0C">
          <w:rPr>
            <w:noProof/>
            <w:webHidden/>
          </w:rPr>
          <w:fldChar w:fldCharType="end"/>
        </w:r>
      </w:hyperlink>
    </w:p>
    <w:p w14:paraId="3664883F" w14:textId="488B1F62"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799" w:history="1">
        <w:r w:rsidR="00961F0C" w:rsidRPr="00583DD5">
          <w:rPr>
            <w:rStyle w:val="ae"/>
            <w:noProof/>
          </w:rPr>
          <w:t>8.2.1</w:t>
        </w:r>
        <w:r w:rsidR="00961F0C">
          <w:rPr>
            <w:rFonts w:asciiTheme="minorHAnsi" w:eastAsiaTheme="minorEastAsia" w:hAnsiTheme="minorHAnsi" w:cstheme="minorBidi"/>
            <w:i w:val="0"/>
            <w:iCs w:val="0"/>
            <w:noProof/>
            <w:sz w:val="21"/>
            <w:szCs w:val="22"/>
          </w:rPr>
          <w:tab/>
        </w:r>
        <w:r w:rsidR="00961F0C" w:rsidRPr="00583DD5">
          <w:rPr>
            <w:rStyle w:val="ae"/>
            <w:noProof/>
          </w:rPr>
          <w:t>SDL</w:t>
        </w:r>
        <w:r w:rsidR="00961F0C">
          <w:rPr>
            <w:noProof/>
            <w:webHidden/>
          </w:rPr>
          <w:tab/>
        </w:r>
        <w:r w:rsidR="00961F0C">
          <w:rPr>
            <w:noProof/>
            <w:webHidden/>
          </w:rPr>
          <w:fldChar w:fldCharType="begin"/>
        </w:r>
        <w:r w:rsidR="00961F0C">
          <w:rPr>
            <w:noProof/>
            <w:webHidden/>
          </w:rPr>
          <w:instrText xml:space="preserve"> PAGEREF _Toc179417799 \h </w:instrText>
        </w:r>
        <w:r w:rsidR="00961F0C">
          <w:rPr>
            <w:noProof/>
            <w:webHidden/>
          </w:rPr>
        </w:r>
        <w:r w:rsidR="00961F0C">
          <w:rPr>
            <w:noProof/>
            <w:webHidden/>
          </w:rPr>
          <w:fldChar w:fldCharType="separate"/>
        </w:r>
        <w:r w:rsidR="0055207A">
          <w:rPr>
            <w:noProof/>
            <w:webHidden/>
          </w:rPr>
          <w:t>39</w:t>
        </w:r>
        <w:r w:rsidR="00961F0C">
          <w:rPr>
            <w:noProof/>
            <w:webHidden/>
          </w:rPr>
          <w:fldChar w:fldCharType="end"/>
        </w:r>
      </w:hyperlink>
    </w:p>
    <w:p w14:paraId="49CBB503" w14:textId="5847C910"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800" w:history="1">
        <w:r w:rsidR="00961F0C" w:rsidRPr="00583DD5">
          <w:rPr>
            <w:rStyle w:val="ae"/>
            <w:noProof/>
          </w:rPr>
          <w:t>8.2.2</w:t>
        </w:r>
        <w:r w:rsidR="00961F0C">
          <w:rPr>
            <w:rFonts w:asciiTheme="minorHAnsi" w:eastAsiaTheme="minorEastAsia" w:hAnsiTheme="minorHAnsi" w:cstheme="minorBidi"/>
            <w:i w:val="0"/>
            <w:iCs w:val="0"/>
            <w:noProof/>
            <w:sz w:val="21"/>
            <w:szCs w:val="22"/>
          </w:rPr>
          <w:tab/>
        </w:r>
        <w:r w:rsidR="00961F0C" w:rsidRPr="00583DD5">
          <w:rPr>
            <w:rStyle w:val="ae"/>
            <w:noProof/>
          </w:rPr>
          <w:t>ffmpeg</w:t>
        </w:r>
        <w:r w:rsidR="00961F0C">
          <w:rPr>
            <w:noProof/>
            <w:webHidden/>
          </w:rPr>
          <w:tab/>
        </w:r>
        <w:r w:rsidR="00961F0C">
          <w:rPr>
            <w:noProof/>
            <w:webHidden/>
          </w:rPr>
          <w:fldChar w:fldCharType="begin"/>
        </w:r>
        <w:r w:rsidR="00961F0C">
          <w:rPr>
            <w:noProof/>
            <w:webHidden/>
          </w:rPr>
          <w:instrText xml:space="preserve"> PAGEREF _Toc179417800 \h </w:instrText>
        </w:r>
        <w:r w:rsidR="00961F0C">
          <w:rPr>
            <w:noProof/>
            <w:webHidden/>
          </w:rPr>
        </w:r>
        <w:r w:rsidR="00961F0C">
          <w:rPr>
            <w:noProof/>
            <w:webHidden/>
          </w:rPr>
          <w:fldChar w:fldCharType="separate"/>
        </w:r>
        <w:r w:rsidR="0055207A">
          <w:rPr>
            <w:noProof/>
            <w:webHidden/>
          </w:rPr>
          <w:t>39</w:t>
        </w:r>
        <w:r w:rsidR="00961F0C">
          <w:rPr>
            <w:noProof/>
            <w:webHidden/>
          </w:rPr>
          <w:fldChar w:fldCharType="end"/>
        </w:r>
      </w:hyperlink>
    </w:p>
    <w:p w14:paraId="26EC0743" w14:textId="7D9720A0"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01" w:history="1">
        <w:r w:rsidR="00961F0C" w:rsidRPr="00583DD5">
          <w:rPr>
            <w:rStyle w:val="ae"/>
            <w:noProof/>
          </w:rPr>
          <w:t>8.3</w:t>
        </w:r>
        <w:r w:rsidR="00961F0C">
          <w:rPr>
            <w:rFonts w:asciiTheme="minorHAnsi" w:eastAsiaTheme="minorEastAsia" w:hAnsiTheme="minorHAnsi" w:cstheme="minorBidi"/>
            <w:smallCaps w:val="0"/>
            <w:noProof/>
            <w:sz w:val="21"/>
            <w:szCs w:val="22"/>
          </w:rPr>
          <w:tab/>
        </w:r>
        <w:r w:rsidR="00961F0C" w:rsidRPr="00583DD5">
          <w:rPr>
            <w:rStyle w:val="ae"/>
            <w:noProof/>
          </w:rPr>
          <w:t>示例说明</w:t>
        </w:r>
        <w:r w:rsidR="00961F0C">
          <w:rPr>
            <w:noProof/>
            <w:webHidden/>
          </w:rPr>
          <w:tab/>
        </w:r>
        <w:r w:rsidR="00961F0C">
          <w:rPr>
            <w:noProof/>
            <w:webHidden/>
          </w:rPr>
          <w:fldChar w:fldCharType="begin"/>
        </w:r>
        <w:r w:rsidR="00961F0C">
          <w:rPr>
            <w:noProof/>
            <w:webHidden/>
          </w:rPr>
          <w:instrText xml:space="preserve"> PAGEREF _Toc179417801 \h </w:instrText>
        </w:r>
        <w:r w:rsidR="00961F0C">
          <w:rPr>
            <w:noProof/>
            <w:webHidden/>
          </w:rPr>
        </w:r>
        <w:r w:rsidR="00961F0C">
          <w:rPr>
            <w:noProof/>
            <w:webHidden/>
          </w:rPr>
          <w:fldChar w:fldCharType="separate"/>
        </w:r>
        <w:r w:rsidR="0055207A">
          <w:rPr>
            <w:noProof/>
            <w:webHidden/>
          </w:rPr>
          <w:t>39</w:t>
        </w:r>
        <w:r w:rsidR="00961F0C">
          <w:rPr>
            <w:noProof/>
            <w:webHidden/>
          </w:rPr>
          <w:fldChar w:fldCharType="end"/>
        </w:r>
      </w:hyperlink>
    </w:p>
    <w:p w14:paraId="47DF60A5" w14:textId="0114EF7A"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02" w:history="1">
        <w:r w:rsidR="00961F0C" w:rsidRPr="00583DD5">
          <w:rPr>
            <w:rStyle w:val="ae"/>
            <w:noProof/>
          </w:rPr>
          <w:t>8.4</w:t>
        </w:r>
        <w:r w:rsidR="00961F0C">
          <w:rPr>
            <w:rFonts w:asciiTheme="minorHAnsi" w:eastAsiaTheme="minorEastAsia" w:hAnsiTheme="minorHAnsi" w:cstheme="minorBidi"/>
            <w:smallCaps w:val="0"/>
            <w:noProof/>
            <w:sz w:val="21"/>
            <w:szCs w:val="22"/>
          </w:rPr>
          <w:tab/>
        </w:r>
        <w:r w:rsidR="00961F0C" w:rsidRPr="00583DD5">
          <w:rPr>
            <w:rStyle w:val="ae"/>
            <w:noProof/>
          </w:rPr>
          <w:t>上机内容</w:t>
        </w:r>
        <w:r w:rsidR="00961F0C">
          <w:rPr>
            <w:noProof/>
            <w:webHidden/>
          </w:rPr>
          <w:tab/>
        </w:r>
        <w:r w:rsidR="00961F0C">
          <w:rPr>
            <w:noProof/>
            <w:webHidden/>
          </w:rPr>
          <w:fldChar w:fldCharType="begin"/>
        </w:r>
        <w:r w:rsidR="00961F0C">
          <w:rPr>
            <w:noProof/>
            <w:webHidden/>
          </w:rPr>
          <w:instrText xml:space="preserve"> PAGEREF _Toc179417802 \h </w:instrText>
        </w:r>
        <w:r w:rsidR="00961F0C">
          <w:rPr>
            <w:noProof/>
            <w:webHidden/>
          </w:rPr>
        </w:r>
        <w:r w:rsidR="00961F0C">
          <w:rPr>
            <w:noProof/>
            <w:webHidden/>
          </w:rPr>
          <w:fldChar w:fldCharType="separate"/>
        </w:r>
        <w:r w:rsidR="0055207A">
          <w:rPr>
            <w:noProof/>
            <w:webHidden/>
          </w:rPr>
          <w:t>40</w:t>
        </w:r>
        <w:r w:rsidR="00961F0C">
          <w:rPr>
            <w:noProof/>
            <w:webHidden/>
          </w:rPr>
          <w:fldChar w:fldCharType="end"/>
        </w:r>
      </w:hyperlink>
    </w:p>
    <w:p w14:paraId="5F8B6278" w14:textId="2C57E7E1"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803" w:history="1">
        <w:r w:rsidR="00961F0C" w:rsidRPr="00583DD5">
          <w:rPr>
            <w:rStyle w:val="ae"/>
            <w:noProof/>
          </w:rPr>
          <w:t>8.4.1</w:t>
        </w:r>
        <w:r w:rsidR="00961F0C">
          <w:rPr>
            <w:rFonts w:asciiTheme="minorHAnsi" w:eastAsiaTheme="minorEastAsia" w:hAnsiTheme="minorHAnsi" w:cstheme="minorBidi"/>
            <w:i w:val="0"/>
            <w:iCs w:val="0"/>
            <w:noProof/>
            <w:sz w:val="21"/>
            <w:szCs w:val="22"/>
          </w:rPr>
          <w:tab/>
        </w:r>
        <w:r w:rsidR="00961F0C" w:rsidRPr="00583DD5">
          <w:rPr>
            <w:rStyle w:val="ae"/>
            <w:noProof/>
          </w:rPr>
          <w:t>SDL</w:t>
        </w:r>
        <w:r w:rsidR="00961F0C" w:rsidRPr="00583DD5">
          <w:rPr>
            <w:rStyle w:val="ae"/>
            <w:noProof/>
          </w:rPr>
          <w:t>环境配置</w:t>
        </w:r>
        <w:r w:rsidR="00961F0C">
          <w:rPr>
            <w:noProof/>
            <w:webHidden/>
          </w:rPr>
          <w:tab/>
        </w:r>
        <w:r w:rsidR="00961F0C">
          <w:rPr>
            <w:noProof/>
            <w:webHidden/>
          </w:rPr>
          <w:fldChar w:fldCharType="begin"/>
        </w:r>
        <w:r w:rsidR="00961F0C">
          <w:rPr>
            <w:noProof/>
            <w:webHidden/>
          </w:rPr>
          <w:instrText xml:space="preserve"> PAGEREF _Toc179417803 \h </w:instrText>
        </w:r>
        <w:r w:rsidR="00961F0C">
          <w:rPr>
            <w:noProof/>
            <w:webHidden/>
          </w:rPr>
        </w:r>
        <w:r w:rsidR="00961F0C">
          <w:rPr>
            <w:noProof/>
            <w:webHidden/>
          </w:rPr>
          <w:fldChar w:fldCharType="separate"/>
        </w:r>
        <w:r w:rsidR="0055207A">
          <w:rPr>
            <w:noProof/>
            <w:webHidden/>
          </w:rPr>
          <w:t>40</w:t>
        </w:r>
        <w:r w:rsidR="00961F0C">
          <w:rPr>
            <w:noProof/>
            <w:webHidden/>
          </w:rPr>
          <w:fldChar w:fldCharType="end"/>
        </w:r>
      </w:hyperlink>
    </w:p>
    <w:p w14:paraId="014D8F35" w14:textId="741EBBA1" w:rsidR="00961F0C" w:rsidRDefault="00B3597E">
      <w:pPr>
        <w:pStyle w:val="TOC3"/>
        <w:tabs>
          <w:tab w:val="left" w:pos="1050"/>
          <w:tab w:val="right" w:leader="dot" w:pos="8296"/>
        </w:tabs>
        <w:rPr>
          <w:rFonts w:asciiTheme="minorHAnsi" w:eastAsiaTheme="minorEastAsia" w:hAnsiTheme="minorHAnsi" w:cstheme="minorBidi"/>
          <w:i w:val="0"/>
          <w:iCs w:val="0"/>
          <w:noProof/>
          <w:sz w:val="21"/>
          <w:szCs w:val="22"/>
        </w:rPr>
      </w:pPr>
      <w:hyperlink w:anchor="_Toc179417804" w:history="1">
        <w:r w:rsidR="00961F0C" w:rsidRPr="00583DD5">
          <w:rPr>
            <w:rStyle w:val="ae"/>
            <w:noProof/>
          </w:rPr>
          <w:t>8.4.2</w:t>
        </w:r>
        <w:r w:rsidR="00961F0C">
          <w:rPr>
            <w:rFonts w:asciiTheme="minorHAnsi" w:eastAsiaTheme="minorEastAsia" w:hAnsiTheme="minorHAnsi" w:cstheme="minorBidi"/>
            <w:i w:val="0"/>
            <w:iCs w:val="0"/>
            <w:noProof/>
            <w:sz w:val="21"/>
            <w:szCs w:val="22"/>
          </w:rPr>
          <w:tab/>
        </w:r>
        <w:r w:rsidR="00961F0C" w:rsidRPr="00583DD5">
          <w:rPr>
            <w:rStyle w:val="ae"/>
            <w:noProof/>
          </w:rPr>
          <w:t>ffmpeg</w:t>
        </w:r>
        <w:r w:rsidR="00961F0C" w:rsidRPr="00583DD5">
          <w:rPr>
            <w:rStyle w:val="ae"/>
            <w:noProof/>
          </w:rPr>
          <w:t>环境测试</w:t>
        </w:r>
        <w:r w:rsidR="00961F0C">
          <w:rPr>
            <w:noProof/>
            <w:webHidden/>
          </w:rPr>
          <w:tab/>
        </w:r>
        <w:r w:rsidR="00961F0C">
          <w:rPr>
            <w:noProof/>
            <w:webHidden/>
          </w:rPr>
          <w:fldChar w:fldCharType="begin"/>
        </w:r>
        <w:r w:rsidR="00961F0C">
          <w:rPr>
            <w:noProof/>
            <w:webHidden/>
          </w:rPr>
          <w:instrText xml:space="preserve"> PAGEREF _Toc179417804 \h </w:instrText>
        </w:r>
        <w:r w:rsidR="00961F0C">
          <w:rPr>
            <w:noProof/>
            <w:webHidden/>
          </w:rPr>
        </w:r>
        <w:r w:rsidR="00961F0C">
          <w:rPr>
            <w:noProof/>
            <w:webHidden/>
          </w:rPr>
          <w:fldChar w:fldCharType="separate"/>
        </w:r>
        <w:r w:rsidR="0055207A">
          <w:rPr>
            <w:noProof/>
            <w:webHidden/>
          </w:rPr>
          <w:t>41</w:t>
        </w:r>
        <w:r w:rsidR="00961F0C">
          <w:rPr>
            <w:noProof/>
            <w:webHidden/>
          </w:rPr>
          <w:fldChar w:fldCharType="end"/>
        </w:r>
      </w:hyperlink>
    </w:p>
    <w:p w14:paraId="177B902A" w14:textId="5991421F"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05" w:history="1">
        <w:r w:rsidR="00961F0C" w:rsidRPr="00583DD5">
          <w:rPr>
            <w:rStyle w:val="ae"/>
            <w:noProof/>
          </w:rPr>
          <w:t>8.4.3</w:t>
        </w:r>
        <w:r w:rsidR="00961F0C">
          <w:rPr>
            <w:rFonts w:asciiTheme="minorHAnsi" w:eastAsiaTheme="minorEastAsia" w:hAnsiTheme="minorHAnsi" w:cstheme="minorBidi"/>
            <w:i w:val="0"/>
            <w:iCs w:val="0"/>
            <w:noProof/>
            <w:sz w:val="21"/>
            <w:szCs w:val="22"/>
          </w:rPr>
          <w:tab/>
        </w:r>
        <w:r w:rsidR="00961F0C" w:rsidRPr="00583DD5">
          <w:rPr>
            <w:rStyle w:val="ae"/>
            <w:noProof/>
          </w:rPr>
          <w:t>调试示例代码</w:t>
        </w:r>
        <w:r w:rsidR="00961F0C">
          <w:rPr>
            <w:noProof/>
            <w:webHidden/>
          </w:rPr>
          <w:tab/>
        </w:r>
        <w:r w:rsidR="00961F0C">
          <w:rPr>
            <w:noProof/>
            <w:webHidden/>
          </w:rPr>
          <w:fldChar w:fldCharType="begin"/>
        </w:r>
        <w:r w:rsidR="00961F0C">
          <w:rPr>
            <w:noProof/>
            <w:webHidden/>
          </w:rPr>
          <w:instrText xml:space="preserve"> PAGEREF _Toc179417805 \h </w:instrText>
        </w:r>
        <w:r w:rsidR="00961F0C">
          <w:rPr>
            <w:noProof/>
            <w:webHidden/>
          </w:rPr>
        </w:r>
        <w:r w:rsidR="00961F0C">
          <w:rPr>
            <w:noProof/>
            <w:webHidden/>
          </w:rPr>
          <w:fldChar w:fldCharType="separate"/>
        </w:r>
        <w:r w:rsidR="0055207A">
          <w:rPr>
            <w:noProof/>
            <w:webHidden/>
          </w:rPr>
          <w:t>42</w:t>
        </w:r>
        <w:r w:rsidR="00961F0C">
          <w:rPr>
            <w:noProof/>
            <w:webHidden/>
          </w:rPr>
          <w:fldChar w:fldCharType="end"/>
        </w:r>
      </w:hyperlink>
    </w:p>
    <w:p w14:paraId="7A565FAA" w14:textId="594BBDC3"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06" w:history="1">
        <w:r w:rsidR="00961F0C" w:rsidRPr="00583DD5">
          <w:rPr>
            <w:rStyle w:val="ae"/>
            <w:noProof/>
          </w:rPr>
          <w:t>8.4.4</w:t>
        </w:r>
        <w:r w:rsidR="00961F0C">
          <w:rPr>
            <w:rFonts w:asciiTheme="minorHAnsi" w:eastAsiaTheme="minorEastAsia" w:hAnsiTheme="minorHAnsi" w:cstheme="minorBidi"/>
            <w:i w:val="0"/>
            <w:iCs w:val="0"/>
            <w:noProof/>
            <w:sz w:val="21"/>
            <w:szCs w:val="22"/>
          </w:rPr>
          <w:tab/>
        </w:r>
        <w:r w:rsidR="00961F0C" w:rsidRPr="00583DD5">
          <w:rPr>
            <w:rStyle w:val="ae"/>
            <w:noProof/>
          </w:rPr>
          <w:t>完善示例代码</w:t>
        </w:r>
        <w:r w:rsidR="00961F0C" w:rsidRPr="00583DD5">
          <w:rPr>
            <w:rStyle w:val="ae"/>
            <w:noProof/>
          </w:rPr>
          <w:t>(*</w:t>
        </w:r>
        <w:r w:rsidR="00961F0C" w:rsidRPr="00583DD5">
          <w:rPr>
            <w:rStyle w:val="ae"/>
            <w:noProof/>
          </w:rPr>
          <w:t>选作</w:t>
        </w:r>
        <w:r w:rsidR="00961F0C" w:rsidRPr="00583DD5">
          <w:rPr>
            <w:rStyle w:val="ae"/>
            <w:noProof/>
          </w:rPr>
          <w:t>)</w:t>
        </w:r>
        <w:r w:rsidR="00961F0C">
          <w:rPr>
            <w:noProof/>
            <w:webHidden/>
          </w:rPr>
          <w:tab/>
        </w:r>
        <w:r w:rsidR="00961F0C">
          <w:rPr>
            <w:noProof/>
            <w:webHidden/>
          </w:rPr>
          <w:fldChar w:fldCharType="begin"/>
        </w:r>
        <w:r w:rsidR="00961F0C">
          <w:rPr>
            <w:noProof/>
            <w:webHidden/>
          </w:rPr>
          <w:instrText xml:space="preserve"> PAGEREF _Toc179417806 \h </w:instrText>
        </w:r>
        <w:r w:rsidR="00961F0C">
          <w:rPr>
            <w:noProof/>
            <w:webHidden/>
          </w:rPr>
        </w:r>
        <w:r w:rsidR="00961F0C">
          <w:rPr>
            <w:noProof/>
            <w:webHidden/>
          </w:rPr>
          <w:fldChar w:fldCharType="separate"/>
        </w:r>
        <w:r w:rsidR="0055207A">
          <w:rPr>
            <w:noProof/>
            <w:webHidden/>
          </w:rPr>
          <w:t>42</w:t>
        </w:r>
        <w:r w:rsidR="00961F0C">
          <w:rPr>
            <w:noProof/>
            <w:webHidden/>
          </w:rPr>
          <w:fldChar w:fldCharType="end"/>
        </w:r>
      </w:hyperlink>
    </w:p>
    <w:p w14:paraId="5EA1023E" w14:textId="427AAF9D"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07" w:history="1">
        <w:r w:rsidR="00961F0C" w:rsidRPr="00583DD5">
          <w:rPr>
            <w:rStyle w:val="ae"/>
            <w:noProof/>
          </w:rPr>
          <w:t>8.5</w:t>
        </w:r>
        <w:r w:rsidR="00961F0C">
          <w:rPr>
            <w:rFonts w:asciiTheme="minorHAnsi" w:eastAsiaTheme="minorEastAsia" w:hAnsiTheme="minorHAnsi" w:cstheme="minorBidi"/>
            <w:smallCaps w:val="0"/>
            <w:noProof/>
            <w:sz w:val="21"/>
            <w:szCs w:val="22"/>
          </w:rPr>
          <w:tab/>
        </w:r>
        <w:r w:rsidR="00961F0C" w:rsidRPr="00583DD5">
          <w:rPr>
            <w:rStyle w:val="ae"/>
            <w:noProof/>
          </w:rPr>
          <w:t>思考题</w:t>
        </w:r>
        <w:r w:rsidR="00961F0C">
          <w:rPr>
            <w:noProof/>
            <w:webHidden/>
          </w:rPr>
          <w:tab/>
        </w:r>
        <w:r w:rsidR="00961F0C">
          <w:rPr>
            <w:noProof/>
            <w:webHidden/>
          </w:rPr>
          <w:fldChar w:fldCharType="begin"/>
        </w:r>
        <w:r w:rsidR="00961F0C">
          <w:rPr>
            <w:noProof/>
            <w:webHidden/>
          </w:rPr>
          <w:instrText xml:space="preserve"> PAGEREF _Toc179417807 \h </w:instrText>
        </w:r>
        <w:r w:rsidR="00961F0C">
          <w:rPr>
            <w:noProof/>
            <w:webHidden/>
          </w:rPr>
        </w:r>
        <w:r w:rsidR="00961F0C">
          <w:rPr>
            <w:noProof/>
            <w:webHidden/>
          </w:rPr>
          <w:fldChar w:fldCharType="separate"/>
        </w:r>
        <w:r w:rsidR="0055207A">
          <w:rPr>
            <w:noProof/>
            <w:webHidden/>
          </w:rPr>
          <w:t>42</w:t>
        </w:r>
        <w:r w:rsidR="00961F0C">
          <w:rPr>
            <w:noProof/>
            <w:webHidden/>
          </w:rPr>
          <w:fldChar w:fldCharType="end"/>
        </w:r>
      </w:hyperlink>
    </w:p>
    <w:p w14:paraId="61DFE1F5" w14:textId="36B82CB1"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08" w:history="1">
        <w:r w:rsidR="00961F0C" w:rsidRPr="00583DD5">
          <w:rPr>
            <w:rStyle w:val="ae"/>
            <w:noProof/>
          </w:rPr>
          <w:t>8.6</w:t>
        </w:r>
        <w:r w:rsidR="00961F0C">
          <w:rPr>
            <w:rFonts w:asciiTheme="minorHAnsi" w:eastAsiaTheme="minorEastAsia" w:hAnsiTheme="minorHAnsi" w:cstheme="minorBidi"/>
            <w:smallCaps w:val="0"/>
            <w:noProof/>
            <w:sz w:val="21"/>
            <w:szCs w:val="22"/>
          </w:rPr>
          <w:tab/>
        </w:r>
        <w:r w:rsidR="00961F0C" w:rsidRPr="00583DD5">
          <w:rPr>
            <w:rStyle w:val="ae"/>
            <w:noProof/>
          </w:rPr>
          <w:t>参考文献</w:t>
        </w:r>
        <w:r w:rsidR="00961F0C">
          <w:rPr>
            <w:noProof/>
            <w:webHidden/>
          </w:rPr>
          <w:tab/>
        </w:r>
        <w:r w:rsidR="00961F0C">
          <w:rPr>
            <w:noProof/>
            <w:webHidden/>
          </w:rPr>
          <w:fldChar w:fldCharType="begin"/>
        </w:r>
        <w:r w:rsidR="00961F0C">
          <w:rPr>
            <w:noProof/>
            <w:webHidden/>
          </w:rPr>
          <w:instrText xml:space="preserve"> PAGEREF _Toc179417808 \h </w:instrText>
        </w:r>
        <w:r w:rsidR="00961F0C">
          <w:rPr>
            <w:noProof/>
            <w:webHidden/>
          </w:rPr>
        </w:r>
        <w:r w:rsidR="00961F0C">
          <w:rPr>
            <w:noProof/>
            <w:webHidden/>
          </w:rPr>
          <w:fldChar w:fldCharType="separate"/>
        </w:r>
        <w:r w:rsidR="0055207A">
          <w:rPr>
            <w:noProof/>
            <w:webHidden/>
          </w:rPr>
          <w:t>42</w:t>
        </w:r>
        <w:r w:rsidR="00961F0C">
          <w:rPr>
            <w:noProof/>
            <w:webHidden/>
          </w:rPr>
          <w:fldChar w:fldCharType="end"/>
        </w:r>
      </w:hyperlink>
    </w:p>
    <w:p w14:paraId="64EC613F" w14:textId="1171FCE1" w:rsidR="00961F0C" w:rsidRDefault="00B3597E">
      <w:pPr>
        <w:pStyle w:val="TOC1"/>
        <w:tabs>
          <w:tab w:val="left" w:pos="420"/>
          <w:tab w:val="right" w:leader="dot" w:pos="8296"/>
        </w:tabs>
        <w:rPr>
          <w:rFonts w:asciiTheme="minorHAnsi" w:eastAsiaTheme="minorEastAsia" w:hAnsiTheme="minorHAnsi" w:cstheme="minorBidi"/>
          <w:b w:val="0"/>
          <w:bCs w:val="0"/>
          <w:caps w:val="0"/>
          <w:noProof/>
          <w:sz w:val="21"/>
          <w:szCs w:val="22"/>
        </w:rPr>
      </w:pPr>
      <w:hyperlink w:anchor="_Toc179417809" w:history="1">
        <w:r w:rsidR="00961F0C" w:rsidRPr="00583DD5">
          <w:rPr>
            <w:rStyle w:val="ae"/>
            <w:noProof/>
          </w:rPr>
          <w:t>9.</w:t>
        </w:r>
        <w:r w:rsidR="00961F0C">
          <w:rPr>
            <w:rFonts w:asciiTheme="minorHAnsi" w:eastAsiaTheme="minorEastAsia" w:hAnsiTheme="minorHAnsi" w:cstheme="minorBidi"/>
            <w:b w:val="0"/>
            <w:bCs w:val="0"/>
            <w:caps w:val="0"/>
            <w:noProof/>
            <w:sz w:val="21"/>
            <w:szCs w:val="22"/>
          </w:rPr>
          <w:tab/>
        </w:r>
        <w:r w:rsidR="00961F0C" w:rsidRPr="00583DD5">
          <w:rPr>
            <w:rStyle w:val="ae"/>
            <w:noProof/>
          </w:rPr>
          <w:t>附录：</w:t>
        </w:r>
        <w:r w:rsidR="00961F0C" w:rsidRPr="00583DD5">
          <w:rPr>
            <w:rStyle w:val="ae"/>
            <w:noProof/>
          </w:rPr>
          <w:t>JEPG</w:t>
        </w:r>
        <w:r w:rsidR="00961F0C" w:rsidRPr="00583DD5">
          <w:rPr>
            <w:rStyle w:val="ae"/>
            <w:noProof/>
          </w:rPr>
          <w:t>参数表</w:t>
        </w:r>
        <w:r w:rsidR="00961F0C">
          <w:rPr>
            <w:noProof/>
            <w:webHidden/>
          </w:rPr>
          <w:tab/>
        </w:r>
        <w:r w:rsidR="00961F0C">
          <w:rPr>
            <w:noProof/>
            <w:webHidden/>
          </w:rPr>
          <w:fldChar w:fldCharType="begin"/>
        </w:r>
        <w:r w:rsidR="00961F0C">
          <w:rPr>
            <w:noProof/>
            <w:webHidden/>
          </w:rPr>
          <w:instrText xml:space="preserve"> PAGEREF _Toc179417809 \h </w:instrText>
        </w:r>
        <w:r w:rsidR="00961F0C">
          <w:rPr>
            <w:noProof/>
            <w:webHidden/>
          </w:rPr>
        </w:r>
        <w:r w:rsidR="00961F0C">
          <w:rPr>
            <w:noProof/>
            <w:webHidden/>
          </w:rPr>
          <w:fldChar w:fldCharType="separate"/>
        </w:r>
        <w:r w:rsidR="0055207A">
          <w:rPr>
            <w:noProof/>
            <w:webHidden/>
          </w:rPr>
          <w:t>43</w:t>
        </w:r>
        <w:r w:rsidR="00961F0C">
          <w:rPr>
            <w:noProof/>
            <w:webHidden/>
          </w:rPr>
          <w:fldChar w:fldCharType="end"/>
        </w:r>
      </w:hyperlink>
    </w:p>
    <w:p w14:paraId="5B5BA7A5" w14:textId="3A92DF58" w:rsidR="00961F0C" w:rsidRDefault="00B3597E">
      <w:pPr>
        <w:pStyle w:val="TOC1"/>
        <w:tabs>
          <w:tab w:val="left" w:pos="630"/>
          <w:tab w:val="right" w:leader="dot" w:pos="8296"/>
        </w:tabs>
        <w:rPr>
          <w:rFonts w:asciiTheme="minorHAnsi" w:eastAsiaTheme="minorEastAsia" w:hAnsiTheme="minorHAnsi" w:cstheme="minorBidi"/>
          <w:b w:val="0"/>
          <w:bCs w:val="0"/>
          <w:caps w:val="0"/>
          <w:noProof/>
          <w:sz w:val="21"/>
          <w:szCs w:val="22"/>
        </w:rPr>
      </w:pPr>
      <w:hyperlink w:anchor="_Toc179417810" w:history="1">
        <w:r w:rsidR="00961F0C" w:rsidRPr="00583DD5">
          <w:rPr>
            <w:rStyle w:val="ae"/>
            <w:noProof/>
          </w:rPr>
          <w:t>10.</w:t>
        </w:r>
        <w:r w:rsidR="00961F0C">
          <w:rPr>
            <w:rFonts w:asciiTheme="minorHAnsi" w:eastAsiaTheme="minorEastAsia" w:hAnsiTheme="minorHAnsi" w:cstheme="minorBidi"/>
            <w:b w:val="0"/>
            <w:bCs w:val="0"/>
            <w:caps w:val="0"/>
            <w:noProof/>
            <w:sz w:val="21"/>
            <w:szCs w:val="22"/>
          </w:rPr>
          <w:tab/>
        </w:r>
        <w:r w:rsidR="00961F0C" w:rsidRPr="00583DD5">
          <w:rPr>
            <w:rStyle w:val="ae"/>
            <w:noProof/>
          </w:rPr>
          <w:t>附录：</w:t>
        </w:r>
        <w:r w:rsidR="00961F0C" w:rsidRPr="00583DD5">
          <w:rPr>
            <w:rStyle w:val="ae"/>
            <w:noProof/>
          </w:rPr>
          <w:t>Visual Studio</w:t>
        </w:r>
        <w:r w:rsidR="00961F0C" w:rsidRPr="00583DD5">
          <w:rPr>
            <w:rStyle w:val="ae"/>
            <w:noProof/>
          </w:rPr>
          <w:t>图形界面程序开发</w:t>
        </w:r>
        <w:r w:rsidR="00961F0C">
          <w:rPr>
            <w:noProof/>
            <w:webHidden/>
          </w:rPr>
          <w:tab/>
        </w:r>
        <w:r w:rsidR="00961F0C">
          <w:rPr>
            <w:noProof/>
            <w:webHidden/>
          </w:rPr>
          <w:fldChar w:fldCharType="begin"/>
        </w:r>
        <w:r w:rsidR="00961F0C">
          <w:rPr>
            <w:noProof/>
            <w:webHidden/>
          </w:rPr>
          <w:instrText xml:space="preserve"> PAGEREF _Toc179417810 \h </w:instrText>
        </w:r>
        <w:r w:rsidR="00961F0C">
          <w:rPr>
            <w:noProof/>
            <w:webHidden/>
          </w:rPr>
        </w:r>
        <w:r w:rsidR="00961F0C">
          <w:rPr>
            <w:noProof/>
            <w:webHidden/>
          </w:rPr>
          <w:fldChar w:fldCharType="separate"/>
        </w:r>
        <w:r w:rsidR="0055207A">
          <w:rPr>
            <w:noProof/>
            <w:webHidden/>
          </w:rPr>
          <w:t>47</w:t>
        </w:r>
        <w:r w:rsidR="00961F0C">
          <w:rPr>
            <w:noProof/>
            <w:webHidden/>
          </w:rPr>
          <w:fldChar w:fldCharType="end"/>
        </w:r>
      </w:hyperlink>
    </w:p>
    <w:p w14:paraId="663B4526" w14:textId="1EEDE73C"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11" w:history="1">
        <w:r w:rsidR="00961F0C" w:rsidRPr="00583DD5">
          <w:rPr>
            <w:rStyle w:val="ae"/>
            <w:noProof/>
          </w:rPr>
          <w:t>10.1</w:t>
        </w:r>
        <w:r w:rsidR="00961F0C">
          <w:rPr>
            <w:rFonts w:asciiTheme="minorHAnsi" w:eastAsiaTheme="minorEastAsia" w:hAnsiTheme="minorHAnsi" w:cstheme="minorBidi"/>
            <w:smallCaps w:val="0"/>
            <w:noProof/>
            <w:sz w:val="21"/>
            <w:szCs w:val="22"/>
          </w:rPr>
          <w:tab/>
        </w:r>
        <w:r w:rsidR="00961F0C" w:rsidRPr="00583DD5">
          <w:rPr>
            <w:rStyle w:val="ae"/>
            <w:noProof/>
          </w:rPr>
          <w:t>概述</w:t>
        </w:r>
        <w:r w:rsidR="00961F0C">
          <w:rPr>
            <w:noProof/>
            <w:webHidden/>
          </w:rPr>
          <w:tab/>
        </w:r>
        <w:r w:rsidR="00961F0C">
          <w:rPr>
            <w:noProof/>
            <w:webHidden/>
          </w:rPr>
          <w:fldChar w:fldCharType="begin"/>
        </w:r>
        <w:r w:rsidR="00961F0C">
          <w:rPr>
            <w:noProof/>
            <w:webHidden/>
          </w:rPr>
          <w:instrText xml:space="preserve"> PAGEREF _Toc179417811 \h </w:instrText>
        </w:r>
        <w:r w:rsidR="00961F0C">
          <w:rPr>
            <w:noProof/>
            <w:webHidden/>
          </w:rPr>
        </w:r>
        <w:r w:rsidR="00961F0C">
          <w:rPr>
            <w:noProof/>
            <w:webHidden/>
          </w:rPr>
          <w:fldChar w:fldCharType="separate"/>
        </w:r>
        <w:r w:rsidR="0055207A">
          <w:rPr>
            <w:noProof/>
            <w:webHidden/>
          </w:rPr>
          <w:t>47</w:t>
        </w:r>
        <w:r w:rsidR="00961F0C">
          <w:rPr>
            <w:noProof/>
            <w:webHidden/>
          </w:rPr>
          <w:fldChar w:fldCharType="end"/>
        </w:r>
      </w:hyperlink>
    </w:p>
    <w:p w14:paraId="0AD8A557" w14:textId="716B65E4"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12" w:history="1">
        <w:r w:rsidR="00961F0C" w:rsidRPr="00583DD5">
          <w:rPr>
            <w:rStyle w:val="ae"/>
            <w:noProof/>
          </w:rPr>
          <w:t>10.1.1</w:t>
        </w:r>
        <w:r w:rsidR="00961F0C">
          <w:rPr>
            <w:rFonts w:asciiTheme="minorHAnsi" w:eastAsiaTheme="minorEastAsia" w:hAnsiTheme="minorHAnsi" w:cstheme="minorBidi"/>
            <w:i w:val="0"/>
            <w:iCs w:val="0"/>
            <w:noProof/>
            <w:sz w:val="21"/>
            <w:szCs w:val="22"/>
          </w:rPr>
          <w:tab/>
        </w:r>
        <w:r w:rsidR="00961F0C" w:rsidRPr="00583DD5">
          <w:rPr>
            <w:rStyle w:val="ae"/>
            <w:noProof/>
          </w:rPr>
          <w:t>Project &amp; Solution</w:t>
        </w:r>
        <w:r w:rsidR="00961F0C">
          <w:rPr>
            <w:noProof/>
            <w:webHidden/>
          </w:rPr>
          <w:tab/>
        </w:r>
        <w:r w:rsidR="00961F0C">
          <w:rPr>
            <w:noProof/>
            <w:webHidden/>
          </w:rPr>
          <w:fldChar w:fldCharType="begin"/>
        </w:r>
        <w:r w:rsidR="00961F0C">
          <w:rPr>
            <w:noProof/>
            <w:webHidden/>
          </w:rPr>
          <w:instrText xml:space="preserve"> PAGEREF _Toc179417812 \h </w:instrText>
        </w:r>
        <w:r w:rsidR="00961F0C">
          <w:rPr>
            <w:noProof/>
            <w:webHidden/>
          </w:rPr>
        </w:r>
        <w:r w:rsidR="00961F0C">
          <w:rPr>
            <w:noProof/>
            <w:webHidden/>
          </w:rPr>
          <w:fldChar w:fldCharType="separate"/>
        </w:r>
        <w:r w:rsidR="0055207A">
          <w:rPr>
            <w:noProof/>
            <w:webHidden/>
          </w:rPr>
          <w:t>47</w:t>
        </w:r>
        <w:r w:rsidR="00961F0C">
          <w:rPr>
            <w:noProof/>
            <w:webHidden/>
          </w:rPr>
          <w:fldChar w:fldCharType="end"/>
        </w:r>
      </w:hyperlink>
    </w:p>
    <w:p w14:paraId="344BA89D" w14:textId="29D85A4C"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13" w:history="1">
        <w:r w:rsidR="00961F0C" w:rsidRPr="00583DD5">
          <w:rPr>
            <w:rStyle w:val="ae"/>
            <w:noProof/>
          </w:rPr>
          <w:t>10.1.2</w:t>
        </w:r>
        <w:r w:rsidR="00961F0C">
          <w:rPr>
            <w:rFonts w:asciiTheme="minorHAnsi" w:eastAsiaTheme="minorEastAsia" w:hAnsiTheme="minorHAnsi" w:cstheme="minorBidi"/>
            <w:i w:val="0"/>
            <w:iCs w:val="0"/>
            <w:noProof/>
            <w:sz w:val="21"/>
            <w:szCs w:val="22"/>
          </w:rPr>
          <w:tab/>
        </w:r>
        <w:r w:rsidR="00961F0C" w:rsidRPr="00583DD5">
          <w:rPr>
            <w:rStyle w:val="ae"/>
            <w:noProof/>
          </w:rPr>
          <w:t xml:space="preserve">MFC </w:t>
        </w:r>
        <w:r w:rsidR="00961F0C" w:rsidRPr="00583DD5">
          <w:rPr>
            <w:rStyle w:val="ae"/>
            <w:noProof/>
          </w:rPr>
          <w:t>应用程序概述</w:t>
        </w:r>
        <w:r w:rsidR="00961F0C">
          <w:rPr>
            <w:noProof/>
            <w:webHidden/>
          </w:rPr>
          <w:tab/>
        </w:r>
        <w:r w:rsidR="00961F0C">
          <w:rPr>
            <w:noProof/>
            <w:webHidden/>
          </w:rPr>
          <w:fldChar w:fldCharType="begin"/>
        </w:r>
        <w:r w:rsidR="00961F0C">
          <w:rPr>
            <w:noProof/>
            <w:webHidden/>
          </w:rPr>
          <w:instrText xml:space="preserve"> PAGEREF _Toc179417813 \h </w:instrText>
        </w:r>
        <w:r w:rsidR="00961F0C">
          <w:rPr>
            <w:noProof/>
            <w:webHidden/>
          </w:rPr>
        </w:r>
        <w:r w:rsidR="00961F0C">
          <w:rPr>
            <w:noProof/>
            <w:webHidden/>
          </w:rPr>
          <w:fldChar w:fldCharType="separate"/>
        </w:r>
        <w:r w:rsidR="0055207A">
          <w:rPr>
            <w:noProof/>
            <w:webHidden/>
          </w:rPr>
          <w:t>47</w:t>
        </w:r>
        <w:r w:rsidR="00961F0C">
          <w:rPr>
            <w:noProof/>
            <w:webHidden/>
          </w:rPr>
          <w:fldChar w:fldCharType="end"/>
        </w:r>
      </w:hyperlink>
    </w:p>
    <w:p w14:paraId="559056BE" w14:textId="45E9505B"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14" w:history="1">
        <w:r w:rsidR="00961F0C" w:rsidRPr="00583DD5">
          <w:rPr>
            <w:rStyle w:val="ae"/>
            <w:noProof/>
          </w:rPr>
          <w:t>10.1.3</w:t>
        </w:r>
        <w:r w:rsidR="00961F0C">
          <w:rPr>
            <w:rFonts w:asciiTheme="minorHAnsi" w:eastAsiaTheme="minorEastAsia" w:hAnsiTheme="minorHAnsi" w:cstheme="minorBidi"/>
            <w:i w:val="0"/>
            <w:iCs w:val="0"/>
            <w:noProof/>
            <w:sz w:val="21"/>
            <w:szCs w:val="22"/>
          </w:rPr>
          <w:tab/>
        </w:r>
        <w:r w:rsidR="00961F0C" w:rsidRPr="00583DD5">
          <w:rPr>
            <w:rStyle w:val="ae"/>
            <w:noProof/>
          </w:rPr>
          <w:t>Visual Studio</w:t>
        </w:r>
        <w:r w:rsidR="00961F0C" w:rsidRPr="00583DD5">
          <w:rPr>
            <w:rStyle w:val="ae"/>
            <w:noProof/>
          </w:rPr>
          <w:t>安装和配置</w:t>
        </w:r>
        <w:r w:rsidR="00961F0C">
          <w:rPr>
            <w:noProof/>
            <w:webHidden/>
          </w:rPr>
          <w:tab/>
        </w:r>
        <w:r w:rsidR="00961F0C">
          <w:rPr>
            <w:noProof/>
            <w:webHidden/>
          </w:rPr>
          <w:fldChar w:fldCharType="begin"/>
        </w:r>
        <w:r w:rsidR="00961F0C">
          <w:rPr>
            <w:noProof/>
            <w:webHidden/>
          </w:rPr>
          <w:instrText xml:space="preserve"> PAGEREF _Toc179417814 \h </w:instrText>
        </w:r>
        <w:r w:rsidR="00961F0C">
          <w:rPr>
            <w:noProof/>
            <w:webHidden/>
          </w:rPr>
        </w:r>
        <w:r w:rsidR="00961F0C">
          <w:rPr>
            <w:noProof/>
            <w:webHidden/>
          </w:rPr>
          <w:fldChar w:fldCharType="separate"/>
        </w:r>
        <w:r w:rsidR="0055207A">
          <w:rPr>
            <w:noProof/>
            <w:webHidden/>
          </w:rPr>
          <w:t>48</w:t>
        </w:r>
        <w:r w:rsidR="00961F0C">
          <w:rPr>
            <w:noProof/>
            <w:webHidden/>
          </w:rPr>
          <w:fldChar w:fldCharType="end"/>
        </w:r>
      </w:hyperlink>
    </w:p>
    <w:p w14:paraId="1D5C8A59" w14:textId="37A117C7"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15" w:history="1">
        <w:r w:rsidR="00961F0C" w:rsidRPr="00583DD5">
          <w:rPr>
            <w:rStyle w:val="ae"/>
            <w:noProof/>
          </w:rPr>
          <w:t>10.2</w:t>
        </w:r>
        <w:r w:rsidR="00961F0C">
          <w:rPr>
            <w:rFonts w:asciiTheme="minorHAnsi" w:eastAsiaTheme="minorEastAsia" w:hAnsiTheme="minorHAnsi" w:cstheme="minorBidi"/>
            <w:smallCaps w:val="0"/>
            <w:noProof/>
            <w:sz w:val="21"/>
            <w:szCs w:val="22"/>
          </w:rPr>
          <w:tab/>
        </w:r>
        <w:r w:rsidR="00961F0C" w:rsidRPr="00583DD5">
          <w:rPr>
            <w:rStyle w:val="ae"/>
            <w:noProof/>
          </w:rPr>
          <w:t>创建一个</w:t>
        </w:r>
        <w:r w:rsidR="00961F0C" w:rsidRPr="00583DD5">
          <w:rPr>
            <w:rStyle w:val="ae"/>
            <w:noProof/>
          </w:rPr>
          <w:t>MFC</w:t>
        </w:r>
        <w:r w:rsidR="00961F0C" w:rsidRPr="00583DD5">
          <w:rPr>
            <w:rStyle w:val="ae"/>
            <w:noProof/>
          </w:rPr>
          <w:t>应用程序（示例：基于对话框类型）</w:t>
        </w:r>
        <w:r w:rsidR="00961F0C">
          <w:rPr>
            <w:noProof/>
            <w:webHidden/>
          </w:rPr>
          <w:tab/>
        </w:r>
        <w:r w:rsidR="00961F0C">
          <w:rPr>
            <w:noProof/>
            <w:webHidden/>
          </w:rPr>
          <w:fldChar w:fldCharType="begin"/>
        </w:r>
        <w:r w:rsidR="00961F0C">
          <w:rPr>
            <w:noProof/>
            <w:webHidden/>
          </w:rPr>
          <w:instrText xml:space="preserve"> PAGEREF _Toc179417815 \h </w:instrText>
        </w:r>
        <w:r w:rsidR="00961F0C">
          <w:rPr>
            <w:noProof/>
            <w:webHidden/>
          </w:rPr>
        </w:r>
        <w:r w:rsidR="00961F0C">
          <w:rPr>
            <w:noProof/>
            <w:webHidden/>
          </w:rPr>
          <w:fldChar w:fldCharType="separate"/>
        </w:r>
        <w:r w:rsidR="0055207A">
          <w:rPr>
            <w:noProof/>
            <w:webHidden/>
          </w:rPr>
          <w:t>48</w:t>
        </w:r>
        <w:r w:rsidR="00961F0C">
          <w:rPr>
            <w:noProof/>
            <w:webHidden/>
          </w:rPr>
          <w:fldChar w:fldCharType="end"/>
        </w:r>
      </w:hyperlink>
    </w:p>
    <w:p w14:paraId="02342B36" w14:textId="1282412F"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16" w:history="1">
        <w:r w:rsidR="00961F0C" w:rsidRPr="00583DD5">
          <w:rPr>
            <w:rStyle w:val="ae"/>
            <w:noProof/>
          </w:rPr>
          <w:t>10.3</w:t>
        </w:r>
        <w:r w:rsidR="00961F0C">
          <w:rPr>
            <w:rFonts w:asciiTheme="minorHAnsi" w:eastAsiaTheme="minorEastAsia" w:hAnsiTheme="minorHAnsi" w:cstheme="minorBidi"/>
            <w:smallCaps w:val="0"/>
            <w:noProof/>
            <w:sz w:val="21"/>
            <w:szCs w:val="22"/>
          </w:rPr>
          <w:tab/>
        </w:r>
        <w:r w:rsidR="00961F0C" w:rsidRPr="00583DD5">
          <w:rPr>
            <w:rStyle w:val="ae"/>
            <w:noProof/>
          </w:rPr>
          <w:t>基于对话框的</w:t>
        </w:r>
        <w:r w:rsidR="00961F0C" w:rsidRPr="00583DD5">
          <w:rPr>
            <w:rStyle w:val="ae"/>
            <w:noProof/>
          </w:rPr>
          <w:t>MFC</w:t>
        </w:r>
        <w:r w:rsidR="00961F0C" w:rsidRPr="00583DD5">
          <w:rPr>
            <w:rStyle w:val="ae"/>
            <w:noProof/>
          </w:rPr>
          <w:t>应用程序的</w:t>
        </w:r>
        <w:r w:rsidR="00961F0C" w:rsidRPr="00583DD5">
          <w:rPr>
            <w:rStyle w:val="ae"/>
            <w:noProof/>
          </w:rPr>
          <w:t>UI</w:t>
        </w:r>
        <w:r w:rsidR="00961F0C" w:rsidRPr="00583DD5">
          <w:rPr>
            <w:rStyle w:val="ae"/>
            <w:noProof/>
          </w:rPr>
          <w:t>设计</w:t>
        </w:r>
        <w:r w:rsidR="00961F0C">
          <w:rPr>
            <w:noProof/>
            <w:webHidden/>
          </w:rPr>
          <w:tab/>
        </w:r>
        <w:r w:rsidR="00961F0C">
          <w:rPr>
            <w:noProof/>
            <w:webHidden/>
          </w:rPr>
          <w:fldChar w:fldCharType="begin"/>
        </w:r>
        <w:r w:rsidR="00961F0C">
          <w:rPr>
            <w:noProof/>
            <w:webHidden/>
          </w:rPr>
          <w:instrText xml:space="preserve"> PAGEREF _Toc179417816 \h </w:instrText>
        </w:r>
        <w:r w:rsidR="00961F0C">
          <w:rPr>
            <w:noProof/>
            <w:webHidden/>
          </w:rPr>
        </w:r>
        <w:r w:rsidR="00961F0C">
          <w:rPr>
            <w:noProof/>
            <w:webHidden/>
          </w:rPr>
          <w:fldChar w:fldCharType="separate"/>
        </w:r>
        <w:r w:rsidR="0055207A">
          <w:rPr>
            <w:noProof/>
            <w:webHidden/>
          </w:rPr>
          <w:t>52</w:t>
        </w:r>
        <w:r w:rsidR="00961F0C">
          <w:rPr>
            <w:noProof/>
            <w:webHidden/>
          </w:rPr>
          <w:fldChar w:fldCharType="end"/>
        </w:r>
      </w:hyperlink>
    </w:p>
    <w:p w14:paraId="266A76E8" w14:textId="11427C35"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17" w:history="1">
        <w:r w:rsidR="00961F0C" w:rsidRPr="00583DD5">
          <w:rPr>
            <w:rStyle w:val="ae"/>
            <w:noProof/>
          </w:rPr>
          <w:t>10.3.1</w:t>
        </w:r>
        <w:r w:rsidR="00961F0C">
          <w:rPr>
            <w:rFonts w:asciiTheme="minorHAnsi" w:eastAsiaTheme="minorEastAsia" w:hAnsiTheme="minorHAnsi" w:cstheme="minorBidi"/>
            <w:i w:val="0"/>
            <w:iCs w:val="0"/>
            <w:noProof/>
            <w:sz w:val="21"/>
            <w:szCs w:val="22"/>
          </w:rPr>
          <w:tab/>
        </w:r>
        <w:r w:rsidR="00961F0C" w:rsidRPr="00583DD5">
          <w:rPr>
            <w:rStyle w:val="ae"/>
            <w:noProof/>
          </w:rPr>
          <w:t>常用控件：</w:t>
        </w:r>
        <w:r w:rsidR="00961F0C" w:rsidRPr="00583DD5">
          <w:rPr>
            <w:rStyle w:val="ae"/>
            <w:noProof/>
          </w:rPr>
          <w:t>Static Text</w:t>
        </w:r>
        <w:r w:rsidR="00961F0C" w:rsidRPr="00583DD5">
          <w:rPr>
            <w:rStyle w:val="ae"/>
            <w:noProof/>
          </w:rPr>
          <w:t>，输出提示文本</w:t>
        </w:r>
        <w:r w:rsidR="00961F0C">
          <w:rPr>
            <w:noProof/>
            <w:webHidden/>
          </w:rPr>
          <w:tab/>
        </w:r>
        <w:r w:rsidR="00961F0C">
          <w:rPr>
            <w:noProof/>
            <w:webHidden/>
          </w:rPr>
          <w:fldChar w:fldCharType="begin"/>
        </w:r>
        <w:r w:rsidR="00961F0C">
          <w:rPr>
            <w:noProof/>
            <w:webHidden/>
          </w:rPr>
          <w:instrText xml:space="preserve"> PAGEREF _Toc179417817 \h </w:instrText>
        </w:r>
        <w:r w:rsidR="00961F0C">
          <w:rPr>
            <w:noProof/>
            <w:webHidden/>
          </w:rPr>
        </w:r>
        <w:r w:rsidR="00961F0C">
          <w:rPr>
            <w:noProof/>
            <w:webHidden/>
          </w:rPr>
          <w:fldChar w:fldCharType="separate"/>
        </w:r>
        <w:r w:rsidR="0055207A">
          <w:rPr>
            <w:noProof/>
            <w:webHidden/>
          </w:rPr>
          <w:t>53</w:t>
        </w:r>
        <w:r w:rsidR="00961F0C">
          <w:rPr>
            <w:noProof/>
            <w:webHidden/>
          </w:rPr>
          <w:fldChar w:fldCharType="end"/>
        </w:r>
      </w:hyperlink>
    </w:p>
    <w:p w14:paraId="5D607647" w14:textId="2A40F647"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18" w:history="1">
        <w:r w:rsidR="00961F0C" w:rsidRPr="00583DD5">
          <w:rPr>
            <w:rStyle w:val="ae"/>
            <w:noProof/>
          </w:rPr>
          <w:t>10.3.2</w:t>
        </w:r>
        <w:r w:rsidR="00961F0C">
          <w:rPr>
            <w:rFonts w:asciiTheme="minorHAnsi" w:eastAsiaTheme="minorEastAsia" w:hAnsiTheme="minorHAnsi" w:cstheme="minorBidi"/>
            <w:i w:val="0"/>
            <w:iCs w:val="0"/>
            <w:noProof/>
            <w:sz w:val="21"/>
            <w:szCs w:val="22"/>
          </w:rPr>
          <w:tab/>
        </w:r>
        <w:r w:rsidR="00961F0C" w:rsidRPr="00583DD5">
          <w:rPr>
            <w:rStyle w:val="ae"/>
            <w:noProof/>
          </w:rPr>
          <w:t>常用控件：</w:t>
        </w:r>
        <w:r w:rsidR="00961F0C" w:rsidRPr="00583DD5">
          <w:rPr>
            <w:rStyle w:val="ae"/>
            <w:noProof/>
          </w:rPr>
          <w:t>Edit Control</w:t>
        </w:r>
        <w:r w:rsidR="00961F0C" w:rsidRPr="00583DD5">
          <w:rPr>
            <w:rStyle w:val="ae"/>
            <w:noProof/>
          </w:rPr>
          <w:t>，输入字符串</w:t>
        </w:r>
        <w:r w:rsidR="00961F0C">
          <w:rPr>
            <w:noProof/>
            <w:webHidden/>
          </w:rPr>
          <w:tab/>
        </w:r>
        <w:r w:rsidR="00961F0C">
          <w:rPr>
            <w:noProof/>
            <w:webHidden/>
          </w:rPr>
          <w:fldChar w:fldCharType="begin"/>
        </w:r>
        <w:r w:rsidR="00961F0C">
          <w:rPr>
            <w:noProof/>
            <w:webHidden/>
          </w:rPr>
          <w:instrText xml:space="preserve"> PAGEREF _Toc179417818 \h </w:instrText>
        </w:r>
        <w:r w:rsidR="00961F0C">
          <w:rPr>
            <w:noProof/>
            <w:webHidden/>
          </w:rPr>
        </w:r>
        <w:r w:rsidR="00961F0C">
          <w:rPr>
            <w:noProof/>
            <w:webHidden/>
          </w:rPr>
          <w:fldChar w:fldCharType="separate"/>
        </w:r>
        <w:r w:rsidR="0055207A">
          <w:rPr>
            <w:noProof/>
            <w:webHidden/>
          </w:rPr>
          <w:t>54</w:t>
        </w:r>
        <w:r w:rsidR="00961F0C">
          <w:rPr>
            <w:noProof/>
            <w:webHidden/>
          </w:rPr>
          <w:fldChar w:fldCharType="end"/>
        </w:r>
      </w:hyperlink>
    </w:p>
    <w:p w14:paraId="58A66406" w14:textId="1984C26D"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19" w:history="1">
        <w:r w:rsidR="00961F0C" w:rsidRPr="00583DD5">
          <w:rPr>
            <w:rStyle w:val="ae"/>
            <w:noProof/>
          </w:rPr>
          <w:t>10.3.3</w:t>
        </w:r>
        <w:r w:rsidR="00961F0C">
          <w:rPr>
            <w:rFonts w:asciiTheme="minorHAnsi" w:eastAsiaTheme="minorEastAsia" w:hAnsiTheme="minorHAnsi" w:cstheme="minorBidi"/>
            <w:i w:val="0"/>
            <w:iCs w:val="0"/>
            <w:noProof/>
            <w:sz w:val="21"/>
            <w:szCs w:val="22"/>
          </w:rPr>
          <w:tab/>
        </w:r>
        <w:r w:rsidR="00961F0C" w:rsidRPr="00583DD5">
          <w:rPr>
            <w:rStyle w:val="ae"/>
            <w:noProof/>
          </w:rPr>
          <w:t>常用控件：</w:t>
        </w:r>
        <w:r w:rsidR="00961F0C" w:rsidRPr="00583DD5">
          <w:rPr>
            <w:rStyle w:val="ae"/>
            <w:noProof/>
          </w:rPr>
          <w:t>Button</w:t>
        </w:r>
        <w:r w:rsidR="00961F0C" w:rsidRPr="00583DD5">
          <w:rPr>
            <w:rStyle w:val="ae"/>
            <w:noProof/>
          </w:rPr>
          <w:t>，接受用户动作执行一段代码</w:t>
        </w:r>
        <w:r w:rsidR="00961F0C">
          <w:rPr>
            <w:noProof/>
            <w:webHidden/>
          </w:rPr>
          <w:tab/>
        </w:r>
        <w:r w:rsidR="00961F0C">
          <w:rPr>
            <w:noProof/>
            <w:webHidden/>
          </w:rPr>
          <w:fldChar w:fldCharType="begin"/>
        </w:r>
        <w:r w:rsidR="00961F0C">
          <w:rPr>
            <w:noProof/>
            <w:webHidden/>
          </w:rPr>
          <w:instrText xml:space="preserve"> PAGEREF _Toc179417819 \h </w:instrText>
        </w:r>
        <w:r w:rsidR="00961F0C">
          <w:rPr>
            <w:noProof/>
            <w:webHidden/>
          </w:rPr>
        </w:r>
        <w:r w:rsidR="00961F0C">
          <w:rPr>
            <w:noProof/>
            <w:webHidden/>
          </w:rPr>
          <w:fldChar w:fldCharType="separate"/>
        </w:r>
        <w:r w:rsidR="0055207A">
          <w:rPr>
            <w:noProof/>
            <w:webHidden/>
          </w:rPr>
          <w:t>54</w:t>
        </w:r>
        <w:r w:rsidR="00961F0C">
          <w:rPr>
            <w:noProof/>
            <w:webHidden/>
          </w:rPr>
          <w:fldChar w:fldCharType="end"/>
        </w:r>
      </w:hyperlink>
    </w:p>
    <w:p w14:paraId="0258190B" w14:textId="1050EB98"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20" w:history="1">
        <w:r w:rsidR="00961F0C" w:rsidRPr="00583DD5">
          <w:rPr>
            <w:rStyle w:val="ae"/>
            <w:noProof/>
          </w:rPr>
          <w:t>10.4</w:t>
        </w:r>
        <w:r w:rsidR="00961F0C">
          <w:rPr>
            <w:rFonts w:asciiTheme="minorHAnsi" w:eastAsiaTheme="minorEastAsia" w:hAnsiTheme="minorHAnsi" w:cstheme="minorBidi"/>
            <w:smallCaps w:val="0"/>
            <w:noProof/>
            <w:sz w:val="21"/>
            <w:szCs w:val="22"/>
          </w:rPr>
          <w:tab/>
        </w:r>
        <w:r w:rsidR="00961F0C" w:rsidRPr="00583DD5">
          <w:rPr>
            <w:rStyle w:val="ae"/>
            <w:noProof/>
          </w:rPr>
          <w:t>进阶：了解向导生成的类</w:t>
        </w:r>
        <w:r w:rsidR="00961F0C">
          <w:rPr>
            <w:noProof/>
            <w:webHidden/>
          </w:rPr>
          <w:tab/>
        </w:r>
        <w:r w:rsidR="00961F0C">
          <w:rPr>
            <w:noProof/>
            <w:webHidden/>
          </w:rPr>
          <w:fldChar w:fldCharType="begin"/>
        </w:r>
        <w:r w:rsidR="00961F0C">
          <w:rPr>
            <w:noProof/>
            <w:webHidden/>
          </w:rPr>
          <w:instrText xml:space="preserve"> PAGEREF _Toc179417820 \h </w:instrText>
        </w:r>
        <w:r w:rsidR="00961F0C">
          <w:rPr>
            <w:noProof/>
            <w:webHidden/>
          </w:rPr>
        </w:r>
        <w:r w:rsidR="00961F0C">
          <w:rPr>
            <w:noProof/>
            <w:webHidden/>
          </w:rPr>
          <w:fldChar w:fldCharType="separate"/>
        </w:r>
        <w:r w:rsidR="0055207A">
          <w:rPr>
            <w:noProof/>
            <w:webHidden/>
          </w:rPr>
          <w:t>55</w:t>
        </w:r>
        <w:r w:rsidR="00961F0C">
          <w:rPr>
            <w:noProof/>
            <w:webHidden/>
          </w:rPr>
          <w:fldChar w:fldCharType="end"/>
        </w:r>
      </w:hyperlink>
    </w:p>
    <w:p w14:paraId="08C56CD4" w14:textId="1B9BE572"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21" w:history="1">
        <w:r w:rsidR="00961F0C" w:rsidRPr="00583DD5">
          <w:rPr>
            <w:rStyle w:val="ae"/>
            <w:noProof/>
          </w:rPr>
          <w:t>10.5</w:t>
        </w:r>
        <w:r w:rsidR="00961F0C">
          <w:rPr>
            <w:rFonts w:asciiTheme="minorHAnsi" w:eastAsiaTheme="minorEastAsia" w:hAnsiTheme="minorHAnsi" w:cstheme="minorBidi"/>
            <w:smallCaps w:val="0"/>
            <w:noProof/>
            <w:sz w:val="21"/>
            <w:szCs w:val="22"/>
          </w:rPr>
          <w:tab/>
        </w:r>
        <w:r w:rsidR="00961F0C" w:rsidRPr="00583DD5">
          <w:rPr>
            <w:rStyle w:val="ae"/>
            <w:noProof/>
          </w:rPr>
          <w:t>进阶：添加类变量实现</w:t>
        </w:r>
        <w:r w:rsidR="00961F0C" w:rsidRPr="00583DD5">
          <w:rPr>
            <w:rStyle w:val="ae"/>
            <w:noProof/>
          </w:rPr>
          <w:t>UI</w:t>
        </w:r>
        <w:r w:rsidR="00961F0C" w:rsidRPr="00583DD5">
          <w:rPr>
            <w:rStyle w:val="ae"/>
            <w:noProof/>
          </w:rPr>
          <w:t>控件交互</w:t>
        </w:r>
        <w:r w:rsidR="00961F0C">
          <w:rPr>
            <w:noProof/>
            <w:webHidden/>
          </w:rPr>
          <w:tab/>
        </w:r>
        <w:r w:rsidR="00961F0C">
          <w:rPr>
            <w:noProof/>
            <w:webHidden/>
          </w:rPr>
          <w:fldChar w:fldCharType="begin"/>
        </w:r>
        <w:r w:rsidR="00961F0C">
          <w:rPr>
            <w:noProof/>
            <w:webHidden/>
          </w:rPr>
          <w:instrText xml:space="preserve"> PAGEREF _Toc179417821 \h </w:instrText>
        </w:r>
        <w:r w:rsidR="00961F0C">
          <w:rPr>
            <w:noProof/>
            <w:webHidden/>
          </w:rPr>
        </w:r>
        <w:r w:rsidR="00961F0C">
          <w:rPr>
            <w:noProof/>
            <w:webHidden/>
          </w:rPr>
          <w:fldChar w:fldCharType="separate"/>
        </w:r>
        <w:r w:rsidR="0055207A">
          <w:rPr>
            <w:noProof/>
            <w:webHidden/>
          </w:rPr>
          <w:t>56</w:t>
        </w:r>
        <w:r w:rsidR="00961F0C">
          <w:rPr>
            <w:noProof/>
            <w:webHidden/>
          </w:rPr>
          <w:fldChar w:fldCharType="end"/>
        </w:r>
      </w:hyperlink>
    </w:p>
    <w:p w14:paraId="18ECAC7B" w14:textId="0150AFB2"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22" w:history="1">
        <w:r w:rsidR="00961F0C" w:rsidRPr="00583DD5">
          <w:rPr>
            <w:rStyle w:val="ae"/>
            <w:noProof/>
          </w:rPr>
          <w:t>10.6</w:t>
        </w:r>
        <w:r w:rsidR="00961F0C">
          <w:rPr>
            <w:rFonts w:asciiTheme="minorHAnsi" w:eastAsiaTheme="minorEastAsia" w:hAnsiTheme="minorHAnsi" w:cstheme="minorBidi"/>
            <w:smallCaps w:val="0"/>
            <w:noProof/>
            <w:sz w:val="21"/>
            <w:szCs w:val="22"/>
          </w:rPr>
          <w:tab/>
        </w:r>
        <w:r w:rsidR="00961F0C" w:rsidRPr="00583DD5">
          <w:rPr>
            <w:rStyle w:val="ae"/>
            <w:noProof/>
          </w:rPr>
          <w:t>进阶：编译、链接选项的配置</w:t>
        </w:r>
        <w:r w:rsidR="00961F0C">
          <w:rPr>
            <w:noProof/>
            <w:webHidden/>
          </w:rPr>
          <w:tab/>
        </w:r>
        <w:r w:rsidR="00961F0C">
          <w:rPr>
            <w:noProof/>
            <w:webHidden/>
          </w:rPr>
          <w:fldChar w:fldCharType="begin"/>
        </w:r>
        <w:r w:rsidR="00961F0C">
          <w:rPr>
            <w:noProof/>
            <w:webHidden/>
          </w:rPr>
          <w:instrText xml:space="preserve"> PAGEREF _Toc179417822 \h </w:instrText>
        </w:r>
        <w:r w:rsidR="00961F0C">
          <w:rPr>
            <w:noProof/>
            <w:webHidden/>
          </w:rPr>
        </w:r>
        <w:r w:rsidR="00961F0C">
          <w:rPr>
            <w:noProof/>
            <w:webHidden/>
          </w:rPr>
          <w:fldChar w:fldCharType="separate"/>
        </w:r>
        <w:r w:rsidR="0055207A">
          <w:rPr>
            <w:noProof/>
            <w:webHidden/>
          </w:rPr>
          <w:t>58</w:t>
        </w:r>
        <w:r w:rsidR="00961F0C">
          <w:rPr>
            <w:noProof/>
            <w:webHidden/>
          </w:rPr>
          <w:fldChar w:fldCharType="end"/>
        </w:r>
      </w:hyperlink>
    </w:p>
    <w:p w14:paraId="4AA19C47" w14:textId="78359FE4"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23" w:history="1">
        <w:r w:rsidR="00961F0C" w:rsidRPr="00583DD5">
          <w:rPr>
            <w:rStyle w:val="ae"/>
            <w:noProof/>
          </w:rPr>
          <w:t>10.7</w:t>
        </w:r>
        <w:r w:rsidR="00961F0C">
          <w:rPr>
            <w:rFonts w:asciiTheme="minorHAnsi" w:eastAsiaTheme="minorEastAsia" w:hAnsiTheme="minorHAnsi" w:cstheme="minorBidi"/>
            <w:smallCaps w:val="0"/>
            <w:noProof/>
            <w:sz w:val="21"/>
            <w:szCs w:val="22"/>
          </w:rPr>
          <w:tab/>
        </w:r>
        <w:r w:rsidR="00961F0C" w:rsidRPr="00583DD5">
          <w:rPr>
            <w:rStyle w:val="ae"/>
            <w:noProof/>
          </w:rPr>
          <w:t>VC5/VC6</w:t>
        </w:r>
        <w:r w:rsidR="00961F0C" w:rsidRPr="00583DD5">
          <w:rPr>
            <w:rStyle w:val="ae"/>
            <w:noProof/>
          </w:rPr>
          <w:t>项目移植至高版本</w:t>
        </w:r>
        <w:r w:rsidR="00961F0C" w:rsidRPr="00583DD5">
          <w:rPr>
            <w:rStyle w:val="ae"/>
            <w:noProof/>
          </w:rPr>
          <w:t>Visual Studio</w:t>
        </w:r>
        <w:r w:rsidR="00961F0C">
          <w:rPr>
            <w:noProof/>
            <w:webHidden/>
          </w:rPr>
          <w:tab/>
        </w:r>
        <w:r w:rsidR="00961F0C">
          <w:rPr>
            <w:noProof/>
            <w:webHidden/>
          </w:rPr>
          <w:fldChar w:fldCharType="begin"/>
        </w:r>
        <w:r w:rsidR="00961F0C">
          <w:rPr>
            <w:noProof/>
            <w:webHidden/>
          </w:rPr>
          <w:instrText xml:space="preserve"> PAGEREF _Toc179417823 \h </w:instrText>
        </w:r>
        <w:r w:rsidR="00961F0C">
          <w:rPr>
            <w:noProof/>
            <w:webHidden/>
          </w:rPr>
        </w:r>
        <w:r w:rsidR="00961F0C">
          <w:rPr>
            <w:noProof/>
            <w:webHidden/>
          </w:rPr>
          <w:fldChar w:fldCharType="separate"/>
        </w:r>
        <w:r w:rsidR="0055207A">
          <w:rPr>
            <w:noProof/>
            <w:webHidden/>
          </w:rPr>
          <w:t>59</w:t>
        </w:r>
        <w:r w:rsidR="00961F0C">
          <w:rPr>
            <w:noProof/>
            <w:webHidden/>
          </w:rPr>
          <w:fldChar w:fldCharType="end"/>
        </w:r>
      </w:hyperlink>
    </w:p>
    <w:p w14:paraId="34F523D3" w14:textId="1308A209"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24" w:history="1">
        <w:r w:rsidR="00961F0C" w:rsidRPr="00583DD5">
          <w:rPr>
            <w:rStyle w:val="ae"/>
            <w:noProof/>
          </w:rPr>
          <w:t>10.7.1</w:t>
        </w:r>
        <w:r w:rsidR="00961F0C">
          <w:rPr>
            <w:rFonts w:asciiTheme="minorHAnsi" w:eastAsiaTheme="minorEastAsia" w:hAnsiTheme="minorHAnsi" w:cstheme="minorBidi"/>
            <w:i w:val="0"/>
            <w:iCs w:val="0"/>
            <w:noProof/>
            <w:sz w:val="21"/>
            <w:szCs w:val="22"/>
          </w:rPr>
          <w:tab/>
        </w:r>
        <w:r w:rsidR="00961F0C" w:rsidRPr="00583DD5">
          <w:rPr>
            <w:rStyle w:val="ae"/>
            <w:noProof/>
          </w:rPr>
          <w:t>Visual Studio 2019</w:t>
        </w:r>
        <w:r w:rsidR="00961F0C" w:rsidRPr="00583DD5">
          <w:rPr>
            <w:rStyle w:val="ae"/>
            <w:noProof/>
          </w:rPr>
          <w:t>移植记录</w:t>
        </w:r>
        <w:r w:rsidR="00961F0C">
          <w:rPr>
            <w:noProof/>
            <w:webHidden/>
          </w:rPr>
          <w:tab/>
        </w:r>
        <w:r w:rsidR="00961F0C">
          <w:rPr>
            <w:noProof/>
            <w:webHidden/>
          </w:rPr>
          <w:fldChar w:fldCharType="begin"/>
        </w:r>
        <w:r w:rsidR="00961F0C">
          <w:rPr>
            <w:noProof/>
            <w:webHidden/>
          </w:rPr>
          <w:instrText xml:space="preserve"> PAGEREF _Toc179417824 \h </w:instrText>
        </w:r>
        <w:r w:rsidR="00961F0C">
          <w:rPr>
            <w:noProof/>
            <w:webHidden/>
          </w:rPr>
        </w:r>
        <w:r w:rsidR="00961F0C">
          <w:rPr>
            <w:noProof/>
            <w:webHidden/>
          </w:rPr>
          <w:fldChar w:fldCharType="separate"/>
        </w:r>
        <w:r w:rsidR="0055207A">
          <w:rPr>
            <w:noProof/>
            <w:webHidden/>
          </w:rPr>
          <w:t>59</w:t>
        </w:r>
        <w:r w:rsidR="00961F0C">
          <w:rPr>
            <w:noProof/>
            <w:webHidden/>
          </w:rPr>
          <w:fldChar w:fldCharType="end"/>
        </w:r>
      </w:hyperlink>
    </w:p>
    <w:p w14:paraId="3B6C3782" w14:textId="382A33FE"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25" w:history="1">
        <w:r w:rsidR="00961F0C" w:rsidRPr="00583DD5">
          <w:rPr>
            <w:rStyle w:val="ae"/>
            <w:noProof/>
          </w:rPr>
          <w:t>10.7.2</w:t>
        </w:r>
        <w:r w:rsidR="00961F0C">
          <w:rPr>
            <w:rFonts w:asciiTheme="minorHAnsi" w:eastAsiaTheme="minorEastAsia" w:hAnsiTheme="minorHAnsi" w:cstheme="minorBidi"/>
            <w:i w:val="0"/>
            <w:iCs w:val="0"/>
            <w:noProof/>
            <w:sz w:val="21"/>
            <w:szCs w:val="22"/>
          </w:rPr>
          <w:tab/>
        </w:r>
        <w:r w:rsidR="00961F0C" w:rsidRPr="00583DD5">
          <w:rPr>
            <w:rStyle w:val="ae"/>
            <w:noProof/>
          </w:rPr>
          <w:t>Visual Studio 2022</w:t>
        </w:r>
        <w:r w:rsidR="00961F0C" w:rsidRPr="00583DD5">
          <w:rPr>
            <w:rStyle w:val="ae"/>
            <w:noProof/>
          </w:rPr>
          <w:t>移植记录</w:t>
        </w:r>
        <w:r w:rsidR="00961F0C">
          <w:rPr>
            <w:noProof/>
            <w:webHidden/>
          </w:rPr>
          <w:tab/>
        </w:r>
        <w:r w:rsidR="00961F0C">
          <w:rPr>
            <w:noProof/>
            <w:webHidden/>
          </w:rPr>
          <w:fldChar w:fldCharType="begin"/>
        </w:r>
        <w:r w:rsidR="00961F0C">
          <w:rPr>
            <w:noProof/>
            <w:webHidden/>
          </w:rPr>
          <w:instrText xml:space="preserve"> PAGEREF _Toc179417825 \h </w:instrText>
        </w:r>
        <w:r w:rsidR="00961F0C">
          <w:rPr>
            <w:noProof/>
            <w:webHidden/>
          </w:rPr>
        </w:r>
        <w:r w:rsidR="00961F0C">
          <w:rPr>
            <w:noProof/>
            <w:webHidden/>
          </w:rPr>
          <w:fldChar w:fldCharType="separate"/>
        </w:r>
        <w:r w:rsidR="0055207A">
          <w:rPr>
            <w:noProof/>
            <w:webHidden/>
          </w:rPr>
          <w:t>61</w:t>
        </w:r>
        <w:r w:rsidR="00961F0C">
          <w:rPr>
            <w:noProof/>
            <w:webHidden/>
          </w:rPr>
          <w:fldChar w:fldCharType="end"/>
        </w:r>
      </w:hyperlink>
    </w:p>
    <w:p w14:paraId="419A589C" w14:textId="5A5448DA" w:rsidR="00961F0C" w:rsidRDefault="00B3597E">
      <w:pPr>
        <w:pStyle w:val="TOC1"/>
        <w:tabs>
          <w:tab w:val="left" w:pos="630"/>
          <w:tab w:val="right" w:leader="dot" w:pos="8296"/>
        </w:tabs>
        <w:rPr>
          <w:rFonts w:asciiTheme="minorHAnsi" w:eastAsiaTheme="minorEastAsia" w:hAnsiTheme="minorHAnsi" w:cstheme="minorBidi"/>
          <w:b w:val="0"/>
          <w:bCs w:val="0"/>
          <w:caps w:val="0"/>
          <w:noProof/>
          <w:sz w:val="21"/>
          <w:szCs w:val="22"/>
        </w:rPr>
      </w:pPr>
      <w:hyperlink w:anchor="_Toc179417826" w:history="1">
        <w:r w:rsidR="00961F0C" w:rsidRPr="00583DD5">
          <w:rPr>
            <w:rStyle w:val="ae"/>
            <w:noProof/>
          </w:rPr>
          <w:t>11.</w:t>
        </w:r>
        <w:r w:rsidR="00961F0C">
          <w:rPr>
            <w:rFonts w:asciiTheme="minorHAnsi" w:eastAsiaTheme="minorEastAsia" w:hAnsiTheme="minorHAnsi" w:cstheme="minorBidi"/>
            <w:b w:val="0"/>
            <w:bCs w:val="0"/>
            <w:caps w:val="0"/>
            <w:noProof/>
            <w:sz w:val="21"/>
            <w:szCs w:val="22"/>
          </w:rPr>
          <w:tab/>
        </w:r>
        <w:r w:rsidR="00961F0C" w:rsidRPr="00583DD5">
          <w:rPr>
            <w:rStyle w:val="ae"/>
            <w:noProof/>
          </w:rPr>
          <w:t>附录：</w:t>
        </w:r>
        <w:r w:rsidR="00961F0C" w:rsidRPr="00583DD5">
          <w:rPr>
            <w:rStyle w:val="ae"/>
            <w:noProof/>
          </w:rPr>
          <w:t>Visual C++</w:t>
        </w:r>
        <w:r w:rsidR="00961F0C" w:rsidRPr="00583DD5">
          <w:rPr>
            <w:rStyle w:val="ae"/>
            <w:noProof/>
          </w:rPr>
          <w:t>下的多媒体开发</w:t>
        </w:r>
        <w:r w:rsidR="00961F0C">
          <w:rPr>
            <w:noProof/>
            <w:webHidden/>
          </w:rPr>
          <w:tab/>
        </w:r>
        <w:r w:rsidR="00961F0C">
          <w:rPr>
            <w:noProof/>
            <w:webHidden/>
          </w:rPr>
          <w:fldChar w:fldCharType="begin"/>
        </w:r>
        <w:r w:rsidR="00961F0C">
          <w:rPr>
            <w:noProof/>
            <w:webHidden/>
          </w:rPr>
          <w:instrText xml:space="preserve"> PAGEREF _Toc179417826 \h </w:instrText>
        </w:r>
        <w:r w:rsidR="00961F0C">
          <w:rPr>
            <w:noProof/>
            <w:webHidden/>
          </w:rPr>
        </w:r>
        <w:r w:rsidR="00961F0C">
          <w:rPr>
            <w:noProof/>
            <w:webHidden/>
          </w:rPr>
          <w:fldChar w:fldCharType="separate"/>
        </w:r>
        <w:r w:rsidR="0055207A">
          <w:rPr>
            <w:noProof/>
            <w:webHidden/>
          </w:rPr>
          <w:t>63</w:t>
        </w:r>
        <w:r w:rsidR="00961F0C">
          <w:rPr>
            <w:noProof/>
            <w:webHidden/>
          </w:rPr>
          <w:fldChar w:fldCharType="end"/>
        </w:r>
      </w:hyperlink>
    </w:p>
    <w:p w14:paraId="59461F1A" w14:textId="1A08DFAD"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27" w:history="1">
        <w:r w:rsidR="00961F0C" w:rsidRPr="00583DD5">
          <w:rPr>
            <w:rStyle w:val="ae"/>
            <w:noProof/>
          </w:rPr>
          <w:t>11.1</w:t>
        </w:r>
        <w:r w:rsidR="00961F0C">
          <w:rPr>
            <w:rFonts w:asciiTheme="minorHAnsi" w:eastAsiaTheme="minorEastAsia" w:hAnsiTheme="minorHAnsi" w:cstheme="minorBidi"/>
            <w:smallCaps w:val="0"/>
            <w:noProof/>
            <w:sz w:val="21"/>
            <w:szCs w:val="22"/>
          </w:rPr>
          <w:tab/>
        </w:r>
        <w:r w:rsidR="00961F0C" w:rsidRPr="00583DD5">
          <w:rPr>
            <w:rStyle w:val="ae"/>
            <w:noProof/>
          </w:rPr>
          <w:t>Visual C++</w:t>
        </w:r>
        <w:r w:rsidR="00961F0C" w:rsidRPr="00583DD5">
          <w:rPr>
            <w:rStyle w:val="ae"/>
            <w:noProof/>
          </w:rPr>
          <w:t>多媒体开发方法</w:t>
        </w:r>
        <w:r w:rsidR="00961F0C">
          <w:rPr>
            <w:noProof/>
            <w:webHidden/>
          </w:rPr>
          <w:tab/>
        </w:r>
        <w:r w:rsidR="00961F0C">
          <w:rPr>
            <w:noProof/>
            <w:webHidden/>
          </w:rPr>
          <w:fldChar w:fldCharType="begin"/>
        </w:r>
        <w:r w:rsidR="00961F0C">
          <w:rPr>
            <w:noProof/>
            <w:webHidden/>
          </w:rPr>
          <w:instrText xml:space="preserve"> PAGEREF _Toc179417827 \h </w:instrText>
        </w:r>
        <w:r w:rsidR="00961F0C">
          <w:rPr>
            <w:noProof/>
            <w:webHidden/>
          </w:rPr>
        </w:r>
        <w:r w:rsidR="00961F0C">
          <w:rPr>
            <w:noProof/>
            <w:webHidden/>
          </w:rPr>
          <w:fldChar w:fldCharType="separate"/>
        </w:r>
        <w:r w:rsidR="0055207A">
          <w:rPr>
            <w:noProof/>
            <w:webHidden/>
          </w:rPr>
          <w:t>63</w:t>
        </w:r>
        <w:r w:rsidR="00961F0C">
          <w:rPr>
            <w:noProof/>
            <w:webHidden/>
          </w:rPr>
          <w:fldChar w:fldCharType="end"/>
        </w:r>
      </w:hyperlink>
    </w:p>
    <w:p w14:paraId="72241EC1" w14:textId="150ADB57"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28" w:history="1">
        <w:r w:rsidR="00961F0C" w:rsidRPr="00583DD5">
          <w:rPr>
            <w:rStyle w:val="ae"/>
            <w:noProof/>
          </w:rPr>
          <w:t>11.1.1</w:t>
        </w:r>
        <w:r w:rsidR="00961F0C">
          <w:rPr>
            <w:rFonts w:asciiTheme="minorHAnsi" w:eastAsiaTheme="minorEastAsia" w:hAnsiTheme="minorHAnsi" w:cstheme="minorBidi"/>
            <w:i w:val="0"/>
            <w:iCs w:val="0"/>
            <w:noProof/>
            <w:sz w:val="21"/>
            <w:szCs w:val="22"/>
          </w:rPr>
          <w:tab/>
        </w:r>
        <w:r w:rsidR="00961F0C" w:rsidRPr="00583DD5">
          <w:rPr>
            <w:rStyle w:val="ae"/>
            <w:noProof/>
          </w:rPr>
          <w:t>使用</w:t>
        </w:r>
        <w:r w:rsidR="00961F0C" w:rsidRPr="00583DD5">
          <w:rPr>
            <w:rStyle w:val="ae"/>
            <w:noProof/>
          </w:rPr>
          <w:t>OLE</w:t>
        </w:r>
        <w:r w:rsidR="00961F0C" w:rsidRPr="00583DD5">
          <w:rPr>
            <w:rStyle w:val="ae"/>
            <w:noProof/>
          </w:rPr>
          <w:t>技术</w:t>
        </w:r>
        <w:r w:rsidR="00961F0C">
          <w:rPr>
            <w:noProof/>
            <w:webHidden/>
          </w:rPr>
          <w:tab/>
        </w:r>
        <w:r w:rsidR="00961F0C">
          <w:rPr>
            <w:noProof/>
            <w:webHidden/>
          </w:rPr>
          <w:fldChar w:fldCharType="begin"/>
        </w:r>
        <w:r w:rsidR="00961F0C">
          <w:rPr>
            <w:noProof/>
            <w:webHidden/>
          </w:rPr>
          <w:instrText xml:space="preserve"> PAGEREF _Toc179417828 \h </w:instrText>
        </w:r>
        <w:r w:rsidR="00961F0C">
          <w:rPr>
            <w:noProof/>
            <w:webHidden/>
          </w:rPr>
        </w:r>
        <w:r w:rsidR="00961F0C">
          <w:rPr>
            <w:noProof/>
            <w:webHidden/>
          </w:rPr>
          <w:fldChar w:fldCharType="separate"/>
        </w:r>
        <w:r w:rsidR="0055207A">
          <w:rPr>
            <w:noProof/>
            <w:webHidden/>
          </w:rPr>
          <w:t>63</w:t>
        </w:r>
        <w:r w:rsidR="00961F0C">
          <w:rPr>
            <w:noProof/>
            <w:webHidden/>
          </w:rPr>
          <w:fldChar w:fldCharType="end"/>
        </w:r>
      </w:hyperlink>
    </w:p>
    <w:p w14:paraId="6EBCCB0C" w14:textId="3686B274"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29" w:history="1">
        <w:r w:rsidR="00961F0C" w:rsidRPr="00583DD5">
          <w:rPr>
            <w:rStyle w:val="ae"/>
            <w:noProof/>
          </w:rPr>
          <w:t>11.1.2</w:t>
        </w:r>
        <w:r w:rsidR="00961F0C">
          <w:rPr>
            <w:rFonts w:asciiTheme="minorHAnsi" w:eastAsiaTheme="minorEastAsia" w:hAnsiTheme="minorHAnsi" w:cstheme="minorBidi"/>
            <w:i w:val="0"/>
            <w:iCs w:val="0"/>
            <w:noProof/>
            <w:sz w:val="21"/>
            <w:szCs w:val="22"/>
          </w:rPr>
          <w:tab/>
        </w:r>
        <w:r w:rsidR="00961F0C" w:rsidRPr="00583DD5">
          <w:rPr>
            <w:rStyle w:val="ae"/>
            <w:noProof/>
          </w:rPr>
          <w:t>运用</w:t>
        </w:r>
        <w:r w:rsidR="00961F0C" w:rsidRPr="00583DD5">
          <w:rPr>
            <w:rStyle w:val="ae"/>
            <w:noProof/>
          </w:rPr>
          <w:t>OCX</w:t>
        </w:r>
        <w:r w:rsidR="00961F0C">
          <w:rPr>
            <w:noProof/>
            <w:webHidden/>
          </w:rPr>
          <w:tab/>
        </w:r>
        <w:r w:rsidR="00961F0C">
          <w:rPr>
            <w:noProof/>
            <w:webHidden/>
          </w:rPr>
          <w:fldChar w:fldCharType="begin"/>
        </w:r>
        <w:r w:rsidR="00961F0C">
          <w:rPr>
            <w:noProof/>
            <w:webHidden/>
          </w:rPr>
          <w:instrText xml:space="preserve"> PAGEREF _Toc179417829 \h </w:instrText>
        </w:r>
        <w:r w:rsidR="00961F0C">
          <w:rPr>
            <w:noProof/>
            <w:webHidden/>
          </w:rPr>
        </w:r>
        <w:r w:rsidR="00961F0C">
          <w:rPr>
            <w:noProof/>
            <w:webHidden/>
          </w:rPr>
          <w:fldChar w:fldCharType="separate"/>
        </w:r>
        <w:r w:rsidR="0055207A">
          <w:rPr>
            <w:noProof/>
            <w:webHidden/>
          </w:rPr>
          <w:t>63</w:t>
        </w:r>
        <w:r w:rsidR="00961F0C">
          <w:rPr>
            <w:noProof/>
            <w:webHidden/>
          </w:rPr>
          <w:fldChar w:fldCharType="end"/>
        </w:r>
      </w:hyperlink>
    </w:p>
    <w:p w14:paraId="5BC66BCA" w14:textId="7F66B382"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30" w:history="1">
        <w:r w:rsidR="00961F0C" w:rsidRPr="00583DD5">
          <w:rPr>
            <w:rStyle w:val="ae"/>
            <w:noProof/>
          </w:rPr>
          <w:t>11.1.3</w:t>
        </w:r>
        <w:r w:rsidR="00961F0C">
          <w:rPr>
            <w:rFonts w:asciiTheme="minorHAnsi" w:eastAsiaTheme="minorEastAsia" w:hAnsiTheme="minorHAnsi" w:cstheme="minorBidi"/>
            <w:i w:val="0"/>
            <w:iCs w:val="0"/>
            <w:noProof/>
            <w:sz w:val="21"/>
            <w:szCs w:val="22"/>
          </w:rPr>
          <w:tab/>
        </w:r>
        <w:r w:rsidR="00961F0C" w:rsidRPr="00583DD5">
          <w:rPr>
            <w:rStyle w:val="ae"/>
            <w:noProof/>
          </w:rPr>
          <w:t>创建和使用</w:t>
        </w:r>
        <w:r w:rsidR="00961F0C" w:rsidRPr="00583DD5">
          <w:rPr>
            <w:rStyle w:val="ae"/>
            <w:noProof/>
          </w:rPr>
          <w:t>DLL</w:t>
        </w:r>
        <w:r w:rsidR="00961F0C">
          <w:rPr>
            <w:noProof/>
            <w:webHidden/>
          </w:rPr>
          <w:tab/>
        </w:r>
        <w:r w:rsidR="00961F0C">
          <w:rPr>
            <w:noProof/>
            <w:webHidden/>
          </w:rPr>
          <w:fldChar w:fldCharType="begin"/>
        </w:r>
        <w:r w:rsidR="00961F0C">
          <w:rPr>
            <w:noProof/>
            <w:webHidden/>
          </w:rPr>
          <w:instrText xml:space="preserve"> PAGEREF _Toc179417830 \h </w:instrText>
        </w:r>
        <w:r w:rsidR="00961F0C">
          <w:rPr>
            <w:noProof/>
            <w:webHidden/>
          </w:rPr>
        </w:r>
        <w:r w:rsidR="00961F0C">
          <w:rPr>
            <w:noProof/>
            <w:webHidden/>
          </w:rPr>
          <w:fldChar w:fldCharType="separate"/>
        </w:r>
        <w:r w:rsidR="0055207A">
          <w:rPr>
            <w:noProof/>
            <w:webHidden/>
          </w:rPr>
          <w:t>63</w:t>
        </w:r>
        <w:r w:rsidR="00961F0C">
          <w:rPr>
            <w:noProof/>
            <w:webHidden/>
          </w:rPr>
          <w:fldChar w:fldCharType="end"/>
        </w:r>
      </w:hyperlink>
    </w:p>
    <w:p w14:paraId="66221BE4" w14:textId="30C732C2"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31" w:history="1">
        <w:r w:rsidR="00961F0C" w:rsidRPr="00583DD5">
          <w:rPr>
            <w:rStyle w:val="ae"/>
            <w:noProof/>
          </w:rPr>
          <w:t>11.1.4</w:t>
        </w:r>
        <w:r w:rsidR="00961F0C">
          <w:rPr>
            <w:rFonts w:asciiTheme="minorHAnsi" w:eastAsiaTheme="minorEastAsia" w:hAnsiTheme="minorHAnsi" w:cstheme="minorBidi"/>
            <w:i w:val="0"/>
            <w:iCs w:val="0"/>
            <w:noProof/>
            <w:sz w:val="21"/>
            <w:szCs w:val="22"/>
          </w:rPr>
          <w:tab/>
        </w:r>
        <w:r w:rsidR="00961F0C" w:rsidRPr="00583DD5">
          <w:rPr>
            <w:rStyle w:val="ae"/>
            <w:noProof/>
          </w:rPr>
          <w:t>编制</w:t>
        </w:r>
        <w:r w:rsidR="00961F0C" w:rsidRPr="00583DD5">
          <w:rPr>
            <w:rStyle w:val="ae"/>
            <w:noProof/>
          </w:rPr>
          <w:t>MFC</w:t>
        </w:r>
        <w:r w:rsidR="00961F0C" w:rsidRPr="00583DD5">
          <w:rPr>
            <w:rStyle w:val="ae"/>
            <w:noProof/>
          </w:rPr>
          <w:t>类</w:t>
        </w:r>
        <w:r w:rsidR="00961F0C">
          <w:rPr>
            <w:noProof/>
            <w:webHidden/>
          </w:rPr>
          <w:tab/>
        </w:r>
        <w:r w:rsidR="00961F0C">
          <w:rPr>
            <w:noProof/>
            <w:webHidden/>
          </w:rPr>
          <w:fldChar w:fldCharType="begin"/>
        </w:r>
        <w:r w:rsidR="00961F0C">
          <w:rPr>
            <w:noProof/>
            <w:webHidden/>
          </w:rPr>
          <w:instrText xml:space="preserve"> PAGEREF _Toc179417831 \h </w:instrText>
        </w:r>
        <w:r w:rsidR="00961F0C">
          <w:rPr>
            <w:noProof/>
            <w:webHidden/>
          </w:rPr>
        </w:r>
        <w:r w:rsidR="00961F0C">
          <w:rPr>
            <w:noProof/>
            <w:webHidden/>
          </w:rPr>
          <w:fldChar w:fldCharType="separate"/>
        </w:r>
        <w:r w:rsidR="0055207A">
          <w:rPr>
            <w:noProof/>
            <w:webHidden/>
          </w:rPr>
          <w:t>63</w:t>
        </w:r>
        <w:r w:rsidR="00961F0C">
          <w:rPr>
            <w:noProof/>
            <w:webHidden/>
          </w:rPr>
          <w:fldChar w:fldCharType="end"/>
        </w:r>
      </w:hyperlink>
    </w:p>
    <w:p w14:paraId="4594EF2A" w14:textId="5B55E27C"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32" w:history="1">
        <w:r w:rsidR="00961F0C" w:rsidRPr="00583DD5">
          <w:rPr>
            <w:rStyle w:val="ae"/>
            <w:noProof/>
          </w:rPr>
          <w:t>11.1.5</w:t>
        </w:r>
        <w:r w:rsidR="00961F0C">
          <w:rPr>
            <w:rFonts w:asciiTheme="minorHAnsi" w:eastAsiaTheme="minorEastAsia" w:hAnsiTheme="minorHAnsi" w:cstheme="minorBidi"/>
            <w:i w:val="0"/>
            <w:iCs w:val="0"/>
            <w:noProof/>
            <w:sz w:val="21"/>
            <w:szCs w:val="22"/>
          </w:rPr>
          <w:tab/>
        </w:r>
        <w:r w:rsidR="00961F0C" w:rsidRPr="00583DD5">
          <w:rPr>
            <w:rStyle w:val="ae"/>
            <w:noProof/>
          </w:rPr>
          <w:t>Windows</w:t>
        </w:r>
        <w:r w:rsidR="00961F0C" w:rsidRPr="00583DD5">
          <w:rPr>
            <w:rStyle w:val="ae"/>
            <w:noProof/>
          </w:rPr>
          <w:t>类</w:t>
        </w:r>
        <w:r w:rsidR="00961F0C" w:rsidRPr="00583DD5">
          <w:rPr>
            <w:rStyle w:val="ae"/>
            <w:noProof/>
          </w:rPr>
          <w:t>MCIWnd</w:t>
        </w:r>
        <w:r w:rsidR="00961F0C" w:rsidRPr="00583DD5">
          <w:rPr>
            <w:rStyle w:val="ae"/>
            <w:noProof/>
          </w:rPr>
          <w:t>的应用</w:t>
        </w:r>
        <w:r w:rsidR="00961F0C">
          <w:rPr>
            <w:noProof/>
            <w:webHidden/>
          </w:rPr>
          <w:tab/>
        </w:r>
        <w:r w:rsidR="00961F0C">
          <w:rPr>
            <w:noProof/>
            <w:webHidden/>
          </w:rPr>
          <w:fldChar w:fldCharType="begin"/>
        </w:r>
        <w:r w:rsidR="00961F0C">
          <w:rPr>
            <w:noProof/>
            <w:webHidden/>
          </w:rPr>
          <w:instrText xml:space="preserve"> PAGEREF _Toc179417832 \h </w:instrText>
        </w:r>
        <w:r w:rsidR="00961F0C">
          <w:rPr>
            <w:noProof/>
            <w:webHidden/>
          </w:rPr>
        </w:r>
        <w:r w:rsidR="00961F0C">
          <w:rPr>
            <w:noProof/>
            <w:webHidden/>
          </w:rPr>
          <w:fldChar w:fldCharType="separate"/>
        </w:r>
        <w:r w:rsidR="0055207A">
          <w:rPr>
            <w:noProof/>
            <w:webHidden/>
          </w:rPr>
          <w:t>63</w:t>
        </w:r>
        <w:r w:rsidR="00961F0C">
          <w:rPr>
            <w:noProof/>
            <w:webHidden/>
          </w:rPr>
          <w:fldChar w:fldCharType="end"/>
        </w:r>
      </w:hyperlink>
    </w:p>
    <w:p w14:paraId="7DA80954" w14:textId="60A5AB0D"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33" w:history="1">
        <w:r w:rsidR="00961F0C" w:rsidRPr="00583DD5">
          <w:rPr>
            <w:rStyle w:val="ae"/>
            <w:noProof/>
          </w:rPr>
          <w:t>11.1.6</w:t>
        </w:r>
        <w:r w:rsidR="00961F0C">
          <w:rPr>
            <w:rFonts w:asciiTheme="minorHAnsi" w:eastAsiaTheme="minorEastAsia" w:hAnsiTheme="minorHAnsi" w:cstheme="minorBidi"/>
            <w:i w:val="0"/>
            <w:iCs w:val="0"/>
            <w:noProof/>
            <w:sz w:val="21"/>
            <w:szCs w:val="22"/>
          </w:rPr>
          <w:tab/>
        </w:r>
        <w:r w:rsidR="00961F0C" w:rsidRPr="00583DD5">
          <w:rPr>
            <w:rStyle w:val="ae"/>
            <w:noProof/>
          </w:rPr>
          <w:t>使用</w:t>
        </w:r>
        <w:r w:rsidR="00961F0C" w:rsidRPr="00583DD5">
          <w:rPr>
            <w:rStyle w:val="ae"/>
            <w:noProof/>
          </w:rPr>
          <w:t>Windows</w:t>
        </w:r>
        <w:r w:rsidR="00961F0C" w:rsidRPr="00583DD5">
          <w:rPr>
            <w:rStyle w:val="ae"/>
            <w:noProof/>
          </w:rPr>
          <w:t>多媒体</w:t>
        </w:r>
        <w:r w:rsidR="00961F0C" w:rsidRPr="00583DD5">
          <w:rPr>
            <w:rStyle w:val="ae"/>
            <w:noProof/>
          </w:rPr>
          <w:t>API</w:t>
        </w:r>
        <w:r w:rsidR="00961F0C" w:rsidRPr="00583DD5">
          <w:rPr>
            <w:rStyle w:val="ae"/>
            <w:noProof/>
          </w:rPr>
          <w:t>函数</w:t>
        </w:r>
        <w:r w:rsidR="00961F0C">
          <w:rPr>
            <w:noProof/>
            <w:webHidden/>
          </w:rPr>
          <w:tab/>
        </w:r>
        <w:r w:rsidR="00961F0C">
          <w:rPr>
            <w:noProof/>
            <w:webHidden/>
          </w:rPr>
          <w:fldChar w:fldCharType="begin"/>
        </w:r>
        <w:r w:rsidR="00961F0C">
          <w:rPr>
            <w:noProof/>
            <w:webHidden/>
          </w:rPr>
          <w:instrText xml:space="preserve"> PAGEREF _Toc179417833 \h </w:instrText>
        </w:r>
        <w:r w:rsidR="00961F0C">
          <w:rPr>
            <w:noProof/>
            <w:webHidden/>
          </w:rPr>
        </w:r>
        <w:r w:rsidR="00961F0C">
          <w:rPr>
            <w:noProof/>
            <w:webHidden/>
          </w:rPr>
          <w:fldChar w:fldCharType="separate"/>
        </w:r>
        <w:r w:rsidR="0055207A">
          <w:rPr>
            <w:noProof/>
            <w:webHidden/>
          </w:rPr>
          <w:t>64</w:t>
        </w:r>
        <w:r w:rsidR="00961F0C">
          <w:rPr>
            <w:noProof/>
            <w:webHidden/>
          </w:rPr>
          <w:fldChar w:fldCharType="end"/>
        </w:r>
      </w:hyperlink>
    </w:p>
    <w:p w14:paraId="327ACB03" w14:textId="6B500020"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34" w:history="1">
        <w:r w:rsidR="00961F0C" w:rsidRPr="00583DD5">
          <w:rPr>
            <w:rStyle w:val="ae"/>
            <w:noProof/>
          </w:rPr>
          <w:t>11.2</w:t>
        </w:r>
        <w:r w:rsidR="00961F0C">
          <w:rPr>
            <w:rFonts w:asciiTheme="minorHAnsi" w:eastAsiaTheme="minorEastAsia" w:hAnsiTheme="minorHAnsi" w:cstheme="minorBidi"/>
            <w:smallCaps w:val="0"/>
            <w:noProof/>
            <w:sz w:val="21"/>
            <w:szCs w:val="22"/>
          </w:rPr>
          <w:tab/>
        </w:r>
        <w:r w:rsidR="00961F0C" w:rsidRPr="00583DD5">
          <w:rPr>
            <w:rStyle w:val="ae"/>
            <w:noProof/>
          </w:rPr>
          <w:t>Windows</w:t>
        </w:r>
        <w:r w:rsidR="00961F0C" w:rsidRPr="00583DD5">
          <w:rPr>
            <w:rStyle w:val="ae"/>
            <w:noProof/>
          </w:rPr>
          <w:t>多媒体</w:t>
        </w:r>
        <w:r w:rsidR="00961F0C" w:rsidRPr="00583DD5">
          <w:rPr>
            <w:rStyle w:val="ae"/>
            <w:noProof/>
          </w:rPr>
          <w:t>API</w:t>
        </w:r>
        <w:r w:rsidR="00961F0C" w:rsidRPr="00583DD5">
          <w:rPr>
            <w:rStyle w:val="ae"/>
            <w:noProof/>
          </w:rPr>
          <w:t>函数</w:t>
        </w:r>
        <w:r w:rsidR="00961F0C">
          <w:rPr>
            <w:noProof/>
            <w:webHidden/>
          </w:rPr>
          <w:tab/>
        </w:r>
        <w:r w:rsidR="00961F0C">
          <w:rPr>
            <w:noProof/>
            <w:webHidden/>
          </w:rPr>
          <w:fldChar w:fldCharType="begin"/>
        </w:r>
        <w:r w:rsidR="00961F0C">
          <w:rPr>
            <w:noProof/>
            <w:webHidden/>
          </w:rPr>
          <w:instrText xml:space="preserve"> PAGEREF _Toc179417834 \h </w:instrText>
        </w:r>
        <w:r w:rsidR="00961F0C">
          <w:rPr>
            <w:noProof/>
            <w:webHidden/>
          </w:rPr>
        </w:r>
        <w:r w:rsidR="00961F0C">
          <w:rPr>
            <w:noProof/>
            <w:webHidden/>
          </w:rPr>
          <w:fldChar w:fldCharType="separate"/>
        </w:r>
        <w:r w:rsidR="0055207A">
          <w:rPr>
            <w:noProof/>
            <w:webHidden/>
          </w:rPr>
          <w:t>64</w:t>
        </w:r>
        <w:r w:rsidR="00961F0C">
          <w:rPr>
            <w:noProof/>
            <w:webHidden/>
          </w:rPr>
          <w:fldChar w:fldCharType="end"/>
        </w:r>
      </w:hyperlink>
    </w:p>
    <w:p w14:paraId="2BCAF05B" w14:textId="62FA9F59"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35" w:history="1">
        <w:r w:rsidR="00961F0C" w:rsidRPr="00583DD5">
          <w:rPr>
            <w:rStyle w:val="ae"/>
            <w:noProof/>
          </w:rPr>
          <w:t>11.2.1</w:t>
        </w:r>
        <w:r w:rsidR="00961F0C">
          <w:rPr>
            <w:rFonts w:asciiTheme="minorHAnsi" w:eastAsiaTheme="minorEastAsia" w:hAnsiTheme="minorHAnsi" w:cstheme="minorBidi"/>
            <w:i w:val="0"/>
            <w:iCs w:val="0"/>
            <w:noProof/>
            <w:sz w:val="21"/>
            <w:szCs w:val="22"/>
          </w:rPr>
          <w:tab/>
        </w:r>
        <w:r w:rsidR="00961F0C" w:rsidRPr="00583DD5">
          <w:rPr>
            <w:rStyle w:val="ae"/>
            <w:noProof/>
          </w:rPr>
          <w:t>Windows</w:t>
        </w:r>
        <w:r w:rsidR="00961F0C" w:rsidRPr="00583DD5">
          <w:rPr>
            <w:rStyle w:val="ae"/>
            <w:noProof/>
          </w:rPr>
          <w:t>多媒体</w:t>
        </w:r>
        <w:r w:rsidR="00961F0C" w:rsidRPr="00583DD5">
          <w:rPr>
            <w:rStyle w:val="ae"/>
            <w:noProof/>
          </w:rPr>
          <w:t>API</w:t>
        </w:r>
        <w:r w:rsidR="00961F0C" w:rsidRPr="00583DD5">
          <w:rPr>
            <w:rStyle w:val="ae"/>
            <w:noProof/>
          </w:rPr>
          <w:t>函数</w:t>
        </w:r>
        <w:r w:rsidR="00961F0C">
          <w:rPr>
            <w:noProof/>
            <w:webHidden/>
          </w:rPr>
          <w:tab/>
        </w:r>
        <w:r w:rsidR="00961F0C">
          <w:rPr>
            <w:noProof/>
            <w:webHidden/>
          </w:rPr>
          <w:fldChar w:fldCharType="begin"/>
        </w:r>
        <w:r w:rsidR="00961F0C">
          <w:rPr>
            <w:noProof/>
            <w:webHidden/>
          </w:rPr>
          <w:instrText xml:space="preserve"> PAGEREF _Toc179417835 \h </w:instrText>
        </w:r>
        <w:r w:rsidR="00961F0C">
          <w:rPr>
            <w:noProof/>
            <w:webHidden/>
          </w:rPr>
        </w:r>
        <w:r w:rsidR="00961F0C">
          <w:rPr>
            <w:noProof/>
            <w:webHidden/>
          </w:rPr>
          <w:fldChar w:fldCharType="separate"/>
        </w:r>
        <w:r w:rsidR="0055207A">
          <w:rPr>
            <w:noProof/>
            <w:webHidden/>
          </w:rPr>
          <w:t>64</w:t>
        </w:r>
        <w:r w:rsidR="00961F0C">
          <w:rPr>
            <w:noProof/>
            <w:webHidden/>
          </w:rPr>
          <w:fldChar w:fldCharType="end"/>
        </w:r>
      </w:hyperlink>
    </w:p>
    <w:p w14:paraId="2373AABA" w14:textId="3AAEF94E"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36" w:history="1">
        <w:r w:rsidR="00961F0C" w:rsidRPr="00583DD5">
          <w:rPr>
            <w:rStyle w:val="ae"/>
            <w:noProof/>
          </w:rPr>
          <w:t>11.2.2</w:t>
        </w:r>
        <w:r w:rsidR="00961F0C">
          <w:rPr>
            <w:rFonts w:asciiTheme="minorHAnsi" w:eastAsiaTheme="minorEastAsia" w:hAnsiTheme="minorHAnsi" w:cstheme="minorBidi"/>
            <w:i w:val="0"/>
            <w:iCs w:val="0"/>
            <w:noProof/>
            <w:sz w:val="21"/>
            <w:szCs w:val="22"/>
          </w:rPr>
          <w:tab/>
        </w:r>
        <w:r w:rsidR="00961F0C" w:rsidRPr="00583DD5">
          <w:rPr>
            <w:rStyle w:val="ae"/>
            <w:noProof/>
          </w:rPr>
          <w:t>WAVE</w:t>
        </w:r>
        <w:r w:rsidR="00961F0C" w:rsidRPr="00583DD5">
          <w:rPr>
            <w:rStyle w:val="ae"/>
            <w:noProof/>
          </w:rPr>
          <w:t>格式音频的相关函数</w:t>
        </w:r>
        <w:r w:rsidR="00961F0C">
          <w:rPr>
            <w:noProof/>
            <w:webHidden/>
          </w:rPr>
          <w:tab/>
        </w:r>
        <w:r w:rsidR="00961F0C">
          <w:rPr>
            <w:noProof/>
            <w:webHidden/>
          </w:rPr>
          <w:fldChar w:fldCharType="begin"/>
        </w:r>
        <w:r w:rsidR="00961F0C">
          <w:rPr>
            <w:noProof/>
            <w:webHidden/>
          </w:rPr>
          <w:instrText xml:space="preserve"> PAGEREF _Toc179417836 \h </w:instrText>
        </w:r>
        <w:r w:rsidR="00961F0C">
          <w:rPr>
            <w:noProof/>
            <w:webHidden/>
          </w:rPr>
        </w:r>
        <w:r w:rsidR="00961F0C">
          <w:rPr>
            <w:noProof/>
            <w:webHidden/>
          </w:rPr>
          <w:fldChar w:fldCharType="separate"/>
        </w:r>
        <w:r w:rsidR="0055207A">
          <w:rPr>
            <w:noProof/>
            <w:webHidden/>
          </w:rPr>
          <w:t>64</w:t>
        </w:r>
        <w:r w:rsidR="00961F0C">
          <w:rPr>
            <w:noProof/>
            <w:webHidden/>
          </w:rPr>
          <w:fldChar w:fldCharType="end"/>
        </w:r>
      </w:hyperlink>
    </w:p>
    <w:p w14:paraId="276968FB" w14:textId="1FC1723F"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37" w:history="1">
        <w:r w:rsidR="00961F0C" w:rsidRPr="00583DD5">
          <w:rPr>
            <w:rStyle w:val="ae"/>
            <w:noProof/>
          </w:rPr>
          <w:t>11.2.3</w:t>
        </w:r>
        <w:r w:rsidR="00961F0C">
          <w:rPr>
            <w:rFonts w:asciiTheme="minorHAnsi" w:eastAsiaTheme="minorEastAsia" w:hAnsiTheme="minorHAnsi" w:cstheme="minorBidi"/>
            <w:i w:val="0"/>
            <w:iCs w:val="0"/>
            <w:noProof/>
            <w:sz w:val="21"/>
            <w:szCs w:val="22"/>
          </w:rPr>
          <w:tab/>
        </w:r>
        <w:r w:rsidR="00961F0C" w:rsidRPr="00583DD5">
          <w:rPr>
            <w:rStyle w:val="ae"/>
            <w:noProof/>
          </w:rPr>
          <w:t>API</w:t>
        </w:r>
        <w:r w:rsidR="00961F0C" w:rsidRPr="00583DD5">
          <w:rPr>
            <w:rStyle w:val="ae"/>
            <w:noProof/>
          </w:rPr>
          <w:t>使用示例</w:t>
        </w:r>
        <w:r w:rsidR="00961F0C">
          <w:rPr>
            <w:noProof/>
            <w:webHidden/>
          </w:rPr>
          <w:tab/>
        </w:r>
        <w:r w:rsidR="00961F0C">
          <w:rPr>
            <w:noProof/>
            <w:webHidden/>
          </w:rPr>
          <w:fldChar w:fldCharType="begin"/>
        </w:r>
        <w:r w:rsidR="00961F0C">
          <w:rPr>
            <w:noProof/>
            <w:webHidden/>
          </w:rPr>
          <w:instrText xml:space="preserve"> PAGEREF _Toc179417837 \h </w:instrText>
        </w:r>
        <w:r w:rsidR="00961F0C">
          <w:rPr>
            <w:noProof/>
            <w:webHidden/>
          </w:rPr>
        </w:r>
        <w:r w:rsidR="00961F0C">
          <w:rPr>
            <w:noProof/>
            <w:webHidden/>
          </w:rPr>
          <w:fldChar w:fldCharType="separate"/>
        </w:r>
        <w:r w:rsidR="0055207A">
          <w:rPr>
            <w:noProof/>
            <w:webHidden/>
          </w:rPr>
          <w:t>65</w:t>
        </w:r>
        <w:r w:rsidR="00961F0C">
          <w:rPr>
            <w:noProof/>
            <w:webHidden/>
          </w:rPr>
          <w:fldChar w:fldCharType="end"/>
        </w:r>
      </w:hyperlink>
    </w:p>
    <w:p w14:paraId="11ED1CA2" w14:textId="0B8440B3"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38" w:history="1">
        <w:r w:rsidR="00961F0C" w:rsidRPr="00583DD5">
          <w:rPr>
            <w:rStyle w:val="ae"/>
            <w:noProof/>
          </w:rPr>
          <w:t>11.3</w:t>
        </w:r>
        <w:r w:rsidR="00961F0C">
          <w:rPr>
            <w:rFonts w:asciiTheme="minorHAnsi" w:eastAsiaTheme="minorEastAsia" w:hAnsiTheme="minorHAnsi" w:cstheme="minorBidi"/>
            <w:smallCaps w:val="0"/>
            <w:noProof/>
            <w:sz w:val="21"/>
            <w:szCs w:val="22"/>
          </w:rPr>
          <w:tab/>
        </w:r>
        <w:r w:rsidR="00961F0C" w:rsidRPr="00583DD5">
          <w:rPr>
            <w:rStyle w:val="ae"/>
            <w:noProof/>
          </w:rPr>
          <w:t>Windows</w:t>
        </w:r>
        <w:r w:rsidR="00961F0C" w:rsidRPr="00583DD5">
          <w:rPr>
            <w:rStyle w:val="ae"/>
            <w:noProof/>
          </w:rPr>
          <w:t>中有关多媒体的结构定义</w:t>
        </w:r>
        <w:r w:rsidR="00961F0C">
          <w:rPr>
            <w:noProof/>
            <w:webHidden/>
          </w:rPr>
          <w:tab/>
        </w:r>
        <w:r w:rsidR="00961F0C">
          <w:rPr>
            <w:noProof/>
            <w:webHidden/>
          </w:rPr>
          <w:fldChar w:fldCharType="begin"/>
        </w:r>
        <w:r w:rsidR="00961F0C">
          <w:rPr>
            <w:noProof/>
            <w:webHidden/>
          </w:rPr>
          <w:instrText xml:space="preserve"> PAGEREF _Toc179417838 \h </w:instrText>
        </w:r>
        <w:r w:rsidR="00961F0C">
          <w:rPr>
            <w:noProof/>
            <w:webHidden/>
          </w:rPr>
        </w:r>
        <w:r w:rsidR="00961F0C">
          <w:rPr>
            <w:noProof/>
            <w:webHidden/>
          </w:rPr>
          <w:fldChar w:fldCharType="separate"/>
        </w:r>
        <w:r w:rsidR="0055207A">
          <w:rPr>
            <w:noProof/>
            <w:webHidden/>
          </w:rPr>
          <w:t>67</w:t>
        </w:r>
        <w:r w:rsidR="00961F0C">
          <w:rPr>
            <w:noProof/>
            <w:webHidden/>
          </w:rPr>
          <w:fldChar w:fldCharType="end"/>
        </w:r>
      </w:hyperlink>
    </w:p>
    <w:p w14:paraId="50703636" w14:textId="44EECF1A"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39" w:history="1">
        <w:r w:rsidR="00961F0C" w:rsidRPr="00583DD5">
          <w:rPr>
            <w:rStyle w:val="ae"/>
            <w:noProof/>
          </w:rPr>
          <w:t>11.3.1</w:t>
        </w:r>
        <w:r w:rsidR="00961F0C">
          <w:rPr>
            <w:rFonts w:asciiTheme="minorHAnsi" w:eastAsiaTheme="minorEastAsia" w:hAnsiTheme="minorHAnsi" w:cstheme="minorBidi"/>
            <w:i w:val="0"/>
            <w:iCs w:val="0"/>
            <w:noProof/>
            <w:sz w:val="21"/>
            <w:szCs w:val="22"/>
          </w:rPr>
          <w:tab/>
        </w:r>
        <w:r w:rsidR="00961F0C" w:rsidRPr="00583DD5">
          <w:rPr>
            <w:rStyle w:val="ae"/>
            <w:noProof/>
          </w:rPr>
          <w:t>结构体</w:t>
        </w:r>
        <w:r w:rsidR="00961F0C" w:rsidRPr="00583DD5">
          <w:rPr>
            <w:rStyle w:val="ae"/>
            <w:noProof/>
          </w:rPr>
          <w:t>PCMWAVEFORMAT</w:t>
        </w:r>
        <w:r w:rsidR="00961F0C">
          <w:rPr>
            <w:noProof/>
            <w:webHidden/>
          </w:rPr>
          <w:tab/>
        </w:r>
        <w:r w:rsidR="00961F0C">
          <w:rPr>
            <w:noProof/>
            <w:webHidden/>
          </w:rPr>
          <w:fldChar w:fldCharType="begin"/>
        </w:r>
        <w:r w:rsidR="00961F0C">
          <w:rPr>
            <w:noProof/>
            <w:webHidden/>
          </w:rPr>
          <w:instrText xml:space="preserve"> PAGEREF _Toc179417839 \h </w:instrText>
        </w:r>
        <w:r w:rsidR="00961F0C">
          <w:rPr>
            <w:noProof/>
            <w:webHidden/>
          </w:rPr>
        </w:r>
        <w:r w:rsidR="00961F0C">
          <w:rPr>
            <w:noProof/>
            <w:webHidden/>
          </w:rPr>
          <w:fldChar w:fldCharType="separate"/>
        </w:r>
        <w:r w:rsidR="0055207A">
          <w:rPr>
            <w:noProof/>
            <w:webHidden/>
          </w:rPr>
          <w:t>67</w:t>
        </w:r>
        <w:r w:rsidR="00961F0C">
          <w:rPr>
            <w:noProof/>
            <w:webHidden/>
          </w:rPr>
          <w:fldChar w:fldCharType="end"/>
        </w:r>
      </w:hyperlink>
    </w:p>
    <w:p w14:paraId="7BDC9AC4" w14:textId="4E980CA3"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40" w:history="1">
        <w:r w:rsidR="00961F0C" w:rsidRPr="00583DD5">
          <w:rPr>
            <w:rStyle w:val="ae"/>
            <w:noProof/>
          </w:rPr>
          <w:t>11.3.2</w:t>
        </w:r>
        <w:r w:rsidR="00961F0C">
          <w:rPr>
            <w:rFonts w:asciiTheme="minorHAnsi" w:eastAsiaTheme="minorEastAsia" w:hAnsiTheme="minorHAnsi" w:cstheme="minorBidi"/>
            <w:i w:val="0"/>
            <w:iCs w:val="0"/>
            <w:noProof/>
            <w:sz w:val="21"/>
            <w:szCs w:val="22"/>
          </w:rPr>
          <w:tab/>
        </w:r>
        <w:r w:rsidR="00961F0C" w:rsidRPr="00583DD5">
          <w:rPr>
            <w:rStyle w:val="ae"/>
            <w:noProof/>
          </w:rPr>
          <w:t>设备头结构</w:t>
        </w:r>
        <w:r w:rsidR="00961F0C" w:rsidRPr="00583DD5">
          <w:rPr>
            <w:rStyle w:val="ae"/>
            <w:noProof/>
          </w:rPr>
          <w:t>WAVEHDR</w:t>
        </w:r>
        <w:r w:rsidR="00961F0C">
          <w:rPr>
            <w:noProof/>
            <w:webHidden/>
          </w:rPr>
          <w:tab/>
        </w:r>
        <w:r w:rsidR="00961F0C">
          <w:rPr>
            <w:noProof/>
            <w:webHidden/>
          </w:rPr>
          <w:fldChar w:fldCharType="begin"/>
        </w:r>
        <w:r w:rsidR="00961F0C">
          <w:rPr>
            <w:noProof/>
            <w:webHidden/>
          </w:rPr>
          <w:instrText xml:space="preserve"> PAGEREF _Toc179417840 \h </w:instrText>
        </w:r>
        <w:r w:rsidR="00961F0C">
          <w:rPr>
            <w:noProof/>
            <w:webHidden/>
          </w:rPr>
        </w:r>
        <w:r w:rsidR="00961F0C">
          <w:rPr>
            <w:noProof/>
            <w:webHidden/>
          </w:rPr>
          <w:fldChar w:fldCharType="separate"/>
        </w:r>
        <w:r w:rsidR="0055207A">
          <w:rPr>
            <w:noProof/>
            <w:webHidden/>
          </w:rPr>
          <w:t>67</w:t>
        </w:r>
        <w:r w:rsidR="00961F0C">
          <w:rPr>
            <w:noProof/>
            <w:webHidden/>
          </w:rPr>
          <w:fldChar w:fldCharType="end"/>
        </w:r>
      </w:hyperlink>
    </w:p>
    <w:p w14:paraId="592A59A5" w14:textId="69197080" w:rsidR="00961F0C" w:rsidRDefault="00B3597E">
      <w:pPr>
        <w:pStyle w:val="TOC1"/>
        <w:tabs>
          <w:tab w:val="left" w:pos="630"/>
          <w:tab w:val="right" w:leader="dot" w:pos="8296"/>
        </w:tabs>
        <w:rPr>
          <w:rFonts w:asciiTheme="minorHAnsi" w:eastAsiaTheme="minorEastAsia" w:hAnsiTheme="minorHAnsi" w:cstheme="minorBidi"/>
          <w:b w:val="0"/>
          <w:bCs w:val="0"/>
          <w:caps w:val="0"/>
          <w:noProof/>
          <w:sz w:val="21"/>
          <w:szCs w:val="22"/>
        </w:rPr>
      </w:pPr>
      <w:hyperlink w:anchor="_Toc179417841" w:history="1">
        <w:r w:rsidR="00961F0C" w:rsidRPr="00583DD5">
          <w:rPr>
            <w:rStyle w:val="ae"/>
            <w:noProof/>
          </w:rPr>
          <w:t>12.</w:t>
        </w:r>
        <w:r w:rsidR="00961F0C">
          <w:rPr>
            <w:rFonts w:asciiTheme="minorHAnsi" w:eastAsiaTheme="minorEastAsia" w:hAnsiTheme="minorHAnsi" w:cstheme="minorBidi"/>
            <w:b w:val="0"/>
            <w:bCs w:val="0"/>
            <w:caps w:val="0"/>
            <w:noProof/>
            <w:sz w:val="21"/>
            <w:szCs w:val="22"/>
          </w:rPr>
          <w:tab/>
        </w:r>
        <w:r w:rsidR="00961F0C" w:rsidRPr="00583DD5">
          <w:rPr>
            <w:rStyle w:val="ae"/>
            <w:noProof/>
          </w:rPr>
          <w:t>附录：</w:t>
        </w:r>
        <w:r w:rsidR="00961F0C" w:rsidRPr="00583DD5">
          <w:rPr>
            <w:rStyle w:val="ae"/>
            <w:noProof/>
          </w:rPr>
          <w:t>Android Studio</w:t>
        </w:r>
        <w:r w:rsidR="00961F0C" w:rsidRPr="00583DD5">
          <w:rPr>
            <w:rStyle w:val="ae"/>
            <w:noProof/>
          </w:rPr>
          <w:t>程序开发极简入门</w:t>
        </w:r>
        <w:r w:rsidR="00961F0C">
          <w:rPr>
            <w:noProof/>
            <w:webHidden/>
          </w:rPr>
          <w:tab/>
        </w:r>
        <w:r w:rsidR="00961F0C">
          <w:rPr>
            <w:noProof/>
            <w:webHidden/>
          </w:rPr>
          <w:fldChar w:fldCharType="begin"/>
        </w:r>
        <w:r w:rsidR="00961F0C">
          <w:rPr>
            <w:noProof/>
            <w:webHidden/>
          </w:rPr>
          <w:instrText xml:space="preserve"> PAGEREF _Toc179417841 \h </w:instrText>
        </w:r>
        <w:r w:rsidR="00961F0C">
          <w:rPr>
            <w:noProof/>
            <w:webHidden/>
          </w:rPr>
        </w:r>
        <w:r w:rsidR="00961F0C">
          <w:rPr>
            <w:noProof/>
            <w:webHidden/>
          </w:rPr>
          <w:fldChar w:fldCharType="separate"/>
        </w:r>
        <w:r w:rsidR="0055207A">
          <w:rPr>
            <w:noProof/>
            <w:webHidden/>
          </w:rPr>
          <w:t>69</w:t>
        </w:r>
        <w:r w:rsidR="00961F0C">
          <w:rPr>
            <w:noProof/>
            <w:webHidden/>
          </w:rPr>
          <w:fldChar w:fldCharType="end"/>
        </w:r>
      </w:hyperlink>
    </w:p>
    <w:p w14:paraId="48BE064D" w14:textId="14EEA3C3"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42" w:history="1">
        <w:r w:rsidR="00961F0C" w:rsidRPr="00583DD5">
          <w:rPr>
            <w:rStyle w:val="ae"/>
            <w:noProof/>
          </w:rPr>
          <w:t>12.1</w:t>
        </w:r>
        <w:r w:rsidR="00961F0C">
          <w:rPr>
            <w:rFonts w:asciiTheme="minorHAnsi" w:eastAsiaTheme="minorEastAsia" w:hAnsiTheme="minorHAnsi" w:cstheme="minorBidi"/>
            <w:smallCaps w:val="0"/>
            <w:noProof/>
            <w:sz w:val="21"/>
            <w:szCs w:val="22"/>
          </w:rPr>
          <w:tab/>
        </w:r>
        <w:r w:rsidR="00961F0C" w:rsidRPr="00583DD5">
          <w:rPr>
            <w:rStyle w:val="ae"/>
            <w:noProof/>
          </w:rPr>
          <w:t>安装</w:t>
        </w:r>
        <w:r w:rsidR="00961F0C" w:rsidRPr="00583DD5">
          <w:rPr>
            <w:rStyle w:val="ae"/>
            <w:noProof/>
          </w:rPr>
          <w:t>Android Studio</w:t>
        </w:r>
        <w:r w:rsidR="00961F0C" w:rsidRPr="00583DD5">
          <w:rPr>
            <w:rStyle w:val="ae"/>
            <w:noProof/>
          </w:rPr>
          <w:t>相关软件</w:t>
        </w:r>
        <w:r w:rsidR="00961F0C">
          <w:rPr>
            <w:noProof/>
            <w:webHidden/>
          </w:rPr>
          <w:tab/>
        </w:r>
        <w:r w:rsidR="00961F0C">
          <w:rPr>
            <w:noProof/>
            <w:webHidden/>
          </w:rPr>
          <w:fldChar w:fldCharType="begin"/>
        </w:r>
        <w:r w:rsidR="00961F0C">
          <w:rPr>
            <w:noProof/>
            <w:webHidden/>
          </w:rPr>
          <w:instrText xml:space="preserve"> PAGEREF _Toc179417842 \h </w:instrText>
        </w:r>
        <w:r w:rsidR="00961F0C">
          <w:rPr>
            <w:noProof/>
            <w:webHidden/>
          </w:rPr>
        </w:r>
        <w:r w:rsidR="00961F0C">
          <w:rPr>
            <w:noProof/>
            <w:webHidden/>
          </w:rPr>
          <w:fldChar w:fldCharType="separate"/>
        </w:r>
        <w:r w:rsidR="0055207A">
          <w:rPr>
            <w:noProof/>
            <w:webHidden/>
          </w:rPr>
          <w:t>69</w:t>
        </w:r>
        <w:r w:rsidR="00961F0C">
          <w:rPr>
            <w:noProof/>
            <w:webHidden/>
          </w:rPr>
          <w:fldChar w:fldCharType="end"/>
        </w:r>
      </w:hyperlink>
    </w:p>
    <w:p w14:paraId="3D049F60" w14:textId="6DA065A1"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43" w:history="1">
        <w:r w:rsidR="00961F0C" w:rsidRPr="00583DD5">
          <w:rPr>
            <w:rStyle w:val="ae"/>
            <w:noProof/>
          </w:rPr>
          <w:t>12.1.1</w:t>
        </w:r>
        <w:r w:rsidR="00961F0C">
          <w:rPr>
            <w:rFonts w:asciiTheme="minorHAnsi" w:eastAsiaTheme="minorEastAsia" w:hAnsiTheme="minorHAnsi" w:cstheme="minorBidi"/>
            <w:i w:val="0"/>
            <w:iCs w:val="0"/>
            <w:noProof/>
            <w:sz w:val="21"/>
            <w:szCs w:val="22"/>
          </w:rPr>
          <w:tab/>
        </w:r>
        <w:r w:rsidR="00961F0C" w:rsidRPr="00583DD5">
          <w:rPr>
            <w:rStyle w:val="ae"/>
            <w:noProof/>
          </w:rPr>
          <w:t>安装</w:t>
        </w:r>
        <w:r w:rsidR="00961F0C" w:rsidRPr="00583DD5">
          <w:rPr>
            <w:rStyle w:val="ae"/>
            <w:noProof/>
          </w:rPr>
          <w:t xml:space="preserve"> Android Studio</w:t>
        </w:r>
        <w:r w:rsidR="00961F0C">
          <w:rPr>
            <w:noProof/>
            <w:webHidden/>
          </w:rPr>
          <w:tab/>
        </w:r>
        <w:r w:rsidR="00961F0C">
          <w:rPr>
            <w:noProof/>
            <w:webHidden/>
          </w:rPr>
          <w:fldChar w:fldCharType="begin"/>
        </w:r>
        <w:r w:rsidR="00961F0C">
          <w:rPr>
            <w:noProof/>
            <w:webHidden/>
          </w:rPr>
          <w:instrText xml:space="preserve"> PAGEREF _Toc179417843 \h </w:instrText>
        </w:r>
        <w:r w:rsidR="00961F0C">
          <w:rPr>
            <w:noProof/>
            <w:webHidden/>
          </w:rPr>
        </w:r>
        <w:r w:rsidR="00961F0C">
          <w:rPr>
            <w:noProof/>
            <w:webHidden/>
          </w:rPr>
          <w:fldChar w:fldCharType="separate"/>
        </w:r>
        <w:r w:rsidR="0055207A">
          <w:rPr>
            <w:noProof/>
            <w:webHidden/>
          </w:rPr>
          <w:t>69</w:t>
        </w:r>
        <w:r w:rsidR="00961F0C">
          <w:rPr>
            <w:noProof/>
            <w:webHidden/>
          </w:rPr>
          <w:fldChar w:fldCharType="end"/>
        </w:r>
      </w:hyperlink>
    </w:p>
    <w:p w14:paraId="7562F2D3" w14:textId="50B0DE65"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44" w:history="1">
        <w:r w:rsidR="00961F0C" w:rsidRPr="00583DD5">
          <w:rPr>
            <w:rStyle w:val="ae"/>
            <w:noProof/>
          </w:rPr>
          <w:t>12.1.2</w:t>
        </w:r>
        <w:r w:rsidR="00961F0C">
          <w:rPr>
            <w:rFonts w:asciiTheme="minorHAnsi" w:eastAsiaTheme="minorEastAsia" w:hAnsiTheme="minorHAnsi" w:cstheme="minorBidi"/>
            <w:i w:val="0"/>
            <w:iCs w:val="0"/>
            <w:noProof/>
            <w:sz w:val="21"/>
            <w:szCs w:val="22"/>
          </w:rPr>
          <w:tab/>
        </w:r>
        <w:r w:rsidR="00961F0C" w:rsidRPr="00583DD5">
          <w:rPr>
            <w:rStyle w:val="ae"/>
            <w:noProof/>
          </w:rPr>
          <w:t>安装</w:t>
        </w:r>
        <w:r w:rsidR="00961F0C" w:rsidRPr="00583DD5">
          <w:rPr>
            <w:rStyle w:val="ae"/>
            <w:noProof/>
          </w:rPr>
          <w:t>Android SDK</w:t>
        </w:r>
        <w:r w:rsidR="00961F0C">
          <w:rPr>
            <w:noProof/>
            <w:webHidden/>
          </w:rPr>
          <w:tab/>
        </w:r>
        <w:r w:rsidR="00961F0C">
          <w:rPr>
            <w:noProof/>
            <w:webHidden/>
          </w:rPr>
          <w:fldChar w:fldCharType="begin"/>
        </w:r>
        <w:r w:rsidR="00961F0C">
          <w:rPr>
            <w:noProof/>
            <w:webHidden/>
          </w:rPr>
          <w:instrText xml:space="preserve"> PAGEREF _Toc179417844 \h </w:instrText>
        </w:r>
        <w:r w:rsidR="00961F0C">
          <w:rPr>
            <w:noProof/>
            <w:webHidden/>
          </w:rPr>
        </w:r>
        <w:r w:rsidR="00961F0C">
          <w:rPr>
            <w:noProof/>
            <w:webHidden/>
          </w:rPr>
          <w:fldChar w:fldCharType="separate"/>
        </w:r>
        <w:r w:rsidR="0055207A">
          <w:rPr>
            <w:noProof/>
            <w:webHidden/>
          </w:rPr>
          <w:t>69</w:t>
        </w:r>
        <w:r w:rsidR="00961F0C">
          <w:rPr>
            <w:noProof/>
            <w:webHidden/>
          </w:rPr>
          <w:fldChar w:fldCharType="end"/>
        </w:r>
      </w:hyperlink>
    </w:p>
    <w:p w14:paraId="700A7765" w14:textId="2DC29E35"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45" w:history="1">
        <w:r w:rsidR="00961F0C" w:rsidRPr="00583DD5">
          <w:rPr>
            <w:rStyle w:val="ae"/>
            <w:noProof/>
          </w:rPr>
          <w:t>12.1.3</w:t>
        </w:r>
        <w:r w:rsidR="00961F0C">
          <w:rPr>
            <w:rFonts w:asciiTheme="minorHAnsi" w:eastAsiaTheme="minorEastAsia" w:hAnsiTheme="minorHAnsi" w:cstheme="minorBidi"/>
            <w:i w:val="0"/>
            <w:iCs w:val="0"/>
            <w:noProof/>
            <w:sz w:val="21"/>
            <w:szCs w:val="22"/>
          </w:rPr>
          <w:tab/>
        </w:r>
        <w:r w:rsidR="00961F0C" w:rsidRPr="00583DD5">
          <w:rPr>
            <w:rStyle w:val="ae"/>
            <w:noProof/>
          </w:rPr>
          <w:t>关于国内代理</w:t>
        </w:r>
        <w:r w:rsidR="00961F0C">
          <w:rPr>
            <w:noProof/>
            <w:webHidden/>
          </w:rPr>
          <w:tab/>
        </w:r>
        <w:r w:rsidR="00961F0C">
          <w:rPr>
            <w:noProof/>
            <w:webHidden/>
          </w:rPr>
          <w:fldChar w:fldCharType="begin"/>
        </w:r>
        <w:r w:rsidR="00961F0C">
          <w:rPr>
            <w:noProof/>
            <w:webHidden/>
          </w:rPr>
          <w:instrText xml:space="preserve"> PAGEREF _Toc179417845 \h </w:instrText>
        </w:r>
        <w:r w:rsidR="00961F0C">
          <w:rPr>
            <w:noProof/>
            <w:webHidden/>
          </w:rPr>
        </w:r>
        <w:r w:rsidR="00961F0C">
          <w:rPr>
            <w:noProof/>
            <w:webHidden/>
          </w:rPr>
          <w:fldChar w:fldCharType="separate"/>
        </w:r>
        <w:r w:rsidR="0055207A">
          <w:rPr>
            <w:noProof/>
            <w:webHidden/>
          </w:rPr>
          <w:t>72</w:t>
        </w:r>
        <w:r w:rsidR="00961F0C">
          <w:rPr>
            <w:noProof/>
            <w:webHidden/>
          </w:rPr>
          <w:fldChar w:fldCharType="end"/>
        </w:r>
      </w:hyperlink>
    </w:p>
    <w:p w14:paraId="5C934983" w14:textId="041AAF94" w:rsidR="00961F0C" w:rsidRDefault="00B3597E">
      <w:pPr>
        <w:pStyle w:val="TOC2"/>
        <w:tabs>
          <w:tab w:val="left" w:pos="840"/>
          <w:tab w:val="right" w:leader="dot" w:pos="8296"/>
        </w:tabs>
        <w:rPr>
          <w:rFonts w:asciiTheme="minorHAnsi" w:eastAsiaTheme="minorEastAsia" w:hAnsiTheme="minorHAnsi" w:cstheme="minorBidi"/>
          <w:smallCaps w:val="0"/>
          <w:noProof/>
          <w:sz w:val="21"/>
          <w:szCs w:val="22"/>
        </w:rPr>
      </w:pPr>
      <w:hyperlink w:anchor="_Toc179417846" w:history="1">
        <w:r w:rsidR="00961F0C" w:rsidRPr="00583DD5">
          <w:rPr>
            <w:rStyle w:val="ae"/>
            <w:noProof/>
          </w:rPr>
          <w:t>12.2</w:t>
        </w:r>
        <w:r w:rsidR="00961F0C">
          <w:rPr>
            <w:rFonts w:asciiTheme="minorHAnsi" w:eastAsiaTheme="minorEastAsia" w:hAnsiTheme="minorHAnsi" w:cstheme="minorBidi"/>
            <w:smallCaps w:val="0"/>
            <w:noProof/>
            <w:sz w:val="21"/>
            <w:szCs w:val="22"/>
          </w:rPr>
          <w:tab/>
        </w:r>
        <w:r w:rsidR="00961F0C" w:rsidRPr="00583DD5">
          <w:rPr>
            <w:rStyle w:val="ae"/>
            <w:noProof/>
          </w:rPr>
          <w:t>创建第一个</w:t>
        </w:r>
        <w:r w:rsidR="00961F0C" w:rsidRPr="00583DD5">
          <w:rPr>
            <w:rStyle w:val="ae"/>
            <w:noProof/>
          </w:rPr>
          <w:t>Android Studio</w:t>
        </w:r>
        <w:r w:rsidR="00961F0C" w:rsidRPr="00583DD5">
          <w:rPr>
            <w:rStyle w:val="ae"/>
            <w:noProof/>
          </w:rPr>
          <w:t>项目</w:t>
        </w:r>
        <w:r w:rsidR="00961F0C">
          <w:rPr>
            <w:noProof/>
            <w:webHidden/>
          </w:rPr>
          <w:tab/>
        </w:r>
        <w:r w:rsidR="00961F0C">
          <w:rPr>
            <w:noProof/>
            <w:webHidden/>
          </w:rPr>
          <w:fldChar w:fldCharType="begin"/>
        </w:r>
        <w:r w:rsidR="00961F0C">
          <w:rPr>
            <w:noProof/>
            <w:webHidden/>
          </w:rPr>
          <w:instrText xml:space="preserve"> PAGEREF _Toc179417846 \h </w:instrText>
        </w:r>
        <w:r w:rsidR="00961F0C">
          <w:rPr>
            <w:noProof/>
            <w:webHidden/>
          </w:rPr>
        </w:r>
        <w:r w:rsidR="00961F0C">
          <w:rPr>
            <w:noProof/>
            <w:webHidden/>
          </w:rPr>
          <w:fldChar w:fldCharType="separate"/>
        </w:r>
        <w:r w:rsidR="0055207A">
          <w:rPr>
            <w:noProof/>
            <w:webHidden/>
          </w:rPr>
          <w:t>73</w:t>
        </w:r>
        <w:r w:rsidR="00961F0C">
          <w:rPr>
            <w:noProof/>
            <w:webHidden/>
          </w:rPr>
          <w:fldChar w:fldCharType="end"/>
        </w:r>
      </w:hyperlink>
    </w:p>
    <w:p w14:paraId="19780F1E" w14:textId="21BE5B27"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47" w:history="1">
        <w:r w:rsidR="00961F0C" w:rsidRPr="00583DD5">
          <w:rPr>
            <w:rStyle w:val="ae"/>
            <w:noProof/>
          </w:rPr>
          <w:t>12.2.1</w:t>
        </w:r>
        <w:r w:rsidR="00961F0C">
          <w:rPr>
            <w:rFonts w:asciiTheme="minorHAnsi" w:eastAsiaTheme="minorEastAsia" w:hAnsiTheme="minorHAnsi" w:cstheme="minorBidi"/>
            <w:i w:val="0"/>
            <w:iCs w:val="0"/>
            <w:noProof/>
            <w:sz w:val="21"/>
            <w:szCs w:val="22"/>
          </w:rPr>
          <w:tab/>
        </w:r>
        <w:r w:rsidR="00961F0C" w:rsidRPr="00583DD5">
          <w:rPr>
            <w:rStyle w:val="ae"/>
            <w:noProof/>
          </w:rPr>
          <w:t>基础知识：</w:t>
        </w:r>
        <w:r w:rsidR="00961F0C" w:rsidRPr="00583DD5">
          <w:rPr>
            <w:rStyle w:val="ae"/>
            <w:noProof/>
          </w:rPr>
          <w:t>Project</w:t>
        </w:r>
        <w:r w:rsidR="00961F0C" w:rsidRPr="00583DD5">
          <w:rPr>
            <w:rStyle w:val="ae"/>
            <w:noProof/>
          </w:rPr>
          <w:t>与</w:t>
        </w:r>
        <w:r w:rsidR="00961F0C" w:rsidRPr="00583DD5">
          <w:rPr>
            <w:rStyle w:val="ae"/>
            <w:noProof/>
          </w:rPr>
          <w:t>Project</w:t>
        </w:r>
        <w:r w:rsidR="00961F0C" w:rsidRPr="00583DD5">
          <w:rPr>
            <w:rStyle w:val="ae"/>
            <w:noProof/>
          </w:rPr>
          <w:t>的自动构建</w:t>
        </w:r>
        <w:r w:rsidR="00961F0C">
          <w:rPr>
            <w:noProof/>
            <w:webHidden/>
          </w:rPr>
          <w:tab/>
        </w:r>
        <w:r w:rsidR="00961F0C">
          <w:rPr>
            <w:noProof/>
            <w:webHidden/>
          </w:rPr>
          <w:fldChar w:fldCharType="begin"/>
        </w:r>
        <w:r w:rsidR="00961F0C">
          <w:rPr>
            <w:noProof/>
            <w:webHidden/>
          </w:rPr>
          <w:instrText xml:space="preserve"> PAGEREF _Toc179417847 \h </w:instrText>
        </w:r>
        <w:r w:rsidR="00961F0C">
          <w:rPr>
            <w:noProof/>
            <w:webHidden/>
          </w:rPr>
        </w:r>
        <w:r w:rsidR="00961F0C">
          <w:rPr>
            <w:noProof/>
            <w:webHidden/>
          </w:rPr>
          <w:fldChar w:fldCharType="separate"/>
        </w:r>
        <w:r w:rsidR="0055207A">
          <w:rPr>
            <w:noProof/>
            <w:webHidden/>
          </w:rPr>
          <w:t>73</w:t>
        </w:r>
        <w:r w:rsidR="00961F0C">
          <w:rPr>
            <w:noProof/>
            <w:webHidden/>
          </w:rPr>
          <w:fldChar w:fldCharType="end"/>
        </w:r>
      </w:hyperlink>
    </w:p>
    <w:p w14:paraId="2DE8B449" w14:textId="22C028B9"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48" w:history="1">
        <w:r w:rsidR="00961F0C" w:rsidRPr="00583DD5">
          <w:rPr>
            <w:rStyle w:val="ae"/>
            <w:noProof/>
          </w:rPr>
          <w:t>12.2.2</w:t>
        </w:r>
        <w:r w:rsidR="00961F0C">
          <w:rPr>
            <w:rFonts w:asciiTheme="minorHAnsi" w:eastAsiaTheme="minorEastAsia" w:hAnsiTheme="minorHAnsi" w:cstheme="minorBidi"/>
            <w:i w:val="0"/>
            <w:iCs w:val="0"/>
            <w:noProof/>
            <w:sz w:val="21"/>
            <w:szCs w:val="22"/>
          </w:rPr>
          <w:tab/>
        </w:r>
        <w:r w:rsidR="00961F0C" w:rsidRPr="00583DD5">
          <w:rPr>
            <w:rStyle w:val="ae"/>
            <w:noProof/>
          </w:rPr>
          <w:t>构建一个</w:t>
        </w:r>
        <w:r w:rsidR="00961F0C" w:rsidRPr="00583DD5">
          <w:rPr>
            <w:rStyle w:val="ae"/>
            <w:noProof/>
          </w:rPr>
          <w:t>“Bottom Navigation Views Activity”</w:t>
        </w:r>
        <w:r w:rsidR="00961F0C" w:rsidRPr="00583DD5">
          <w:rPr>
            <w:rStyle w:val="ae"/>
            <w:noProof/>
          </w:rPr>
          <w:t>类型的</w:t>
        </w:r>
        <w:r w:rsidR="00961F0C" w:rsidRPr="00583DD5">
          <w:rPr>
            <w:rStyle w:val="ae"/>
            <w:noProof/>
          </w:rPr>
          <w:t>Project</w:t>
        </w:r>
        <w:r w:rsidR="00961F0C">
          <w:rPr>
            <w:noProof/>
            <w:webHidden/>
          </w:rPr>
          <w:tab/>
        </w:r>
        <w:r w:rsidR="00961F0C">
          <w:rPr>
            <w:noProof/>
            <w:webHidden/>
          </w:rPr>
          <w:fldChar w:fldCharType="begin"/>
        </w:r>
        <w:r w:rsidR="00961F0C">
          <w:rPr>
            <w:noProof/>
            <w:webHidden/>
          </w:rPr>
          <w:instrText xml:space="preserve"> PAGEREF _Toc179417848 \h </w:instrText>
        </w:r>
        <w:r w:rsidR="00961F0C">
          <w:rPr>
            <w:noProof/>
            <w:webHidden/>
          </w:rPr>
        </w:r>
        <w:r w:rsidR="00961F0C">
          <w:rPr>
            <w:noProof/>
            <w:webHidden/>
          </w:rPr>
          <w:fldChar w:fldCharType="separate"/>
        </w:r>
        <w:r w:rsidR="0055207A">
          <w:rPr>
            <w:noProof/>
            <w:webHidden/>
          </w:rPr>
          <w:t>75</w:t>
        </w:r>
        <w:r w:rsidR="00961F0C">
          <w:rPr>
            <w:noProof/>
            <w:webHidden/>
          </w:rPr>
          <w:fldChar w:fldCharType="end"/>
        </w:r>
      </w:hyperlink>
    </w:p>
    <w:p w14:paraId="53592BCF" w14:textId="77934BC0"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49" w:history="1">
        <w:r w:rsidR="00961F0C" w:rsidRPr="00583DD5">
          <w:rPr>
            <w:rStyle w:val="ae"/>
            <w:noProof/>
          </w:rPr>
          <w:t>12.2.3</w:t>
        </w:r>
        <w:r w:rsidR="00961F0C">
          <w:rPr>
            <w:rFonts w:asciiTheme="minorHAnsi" w:eastAsiaTheme="minorEastAsia" w:hAnsiTheme="minorHAnsi" w:cstheme="minorBidi"/>
            <w:i w:val="0"/>
            <w:iCs w:val="0"/>
            <w:noProof/>
            <w:sz w:val="21"/>
            <w:szCs w:val="22"/>
          </w:rPr>
          <w:tab/>
        </w:r>
        <w:r w:rsidR="00961F0C" w:rsidRPr="00583DD5">
          <w:rPr>
            <w:rStyle w:val="ae"/>
            <w:noProof/>
          </w:rPr>
          <w:t>进阶：</w:t>
        </w:r>
        <w:r w:rsidR="00961F0C" w:rsidRPr="00583DD5">
          <w:rPr>
            <w:rStyle w:val="ae"/>
            <w:noProof/>
          </w:rPr>
          <w:t>UI</w:t>
        </w:r>
        <w:r w:rsidR="00961F0C" w:rsidRPr="00583DD5">
          <w:rPr>
            <w:rStyle w:val="ae"/>
            <w:noProof/>
          </w:rPr>
          <w:t>界面图元和代码的关联是如何实现的</w:t>
        </w:r>
        <w:r w:rsidR="00961F0C">
          <w:rPr>
            <w:noProof/>
            <w:webHidden/>
          </w:rPr>
          <w:tab/>
        </w:r>
        <w:r w:rsidR="00961F0C">
          <w:rPr>
            <w:noProof/>
            <w:webHidden/>
          </w:rPr>
          <w:fldChar w:fldCharType="begin"/>
        </w:r>
        <w:r w:rsidR="00961F0C">
          <w:rPr>
            <w:noProof/>
            <w:webHidden/>
          </w:rPr>
          <w:instrText xml:space="preserve"> PAGEREF _Toc179417849 \h </w:instrText>
        </w:r>
        <w:r w:rsidR="00961F0C">
          <w:rPr>
            <w:noProof/>
            <w:webHidden/>
          </w:rPr>
        </w:r>
        <w:r w:rsidR="00961F0C">
          <w:rPr>
            <w:noProof/>
            <w:webHidden/>
          </w:rPr>
          <w:fldChar w:fldCharType="separate"/>
        </w:r>
        <w:r w:rsidR="0055207A">
          <w:rPr>
            <w:noProof/>
            <w:webHidden/>
          </w:rPr>
          <w:t>80</w:t>
        </w:r>
        <w:r w:rsidR="00961F0C">
          <w:rPr>
            <w:noProof/>
            <w:webHidden/>
          </w:rPr>
          <w:fldChar w:fldCharType="end"/>
        </w:r>
      </w:hyperlink>
    </w:p>
    <w:p w14:paraId="1EF2957E" w14:textId="4322307E"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50" w:history="1">
        <w:r w:rsidR="00961F0C" w:rsidRPr="00583DD5">
          <w:rPr>
            <w:rStyle w:val="ae"/>
            <w:noProof/>
          </w:rPr>
          <w:t>12.2.4</w:t>
        </w:r>
        <w:r w:rsidR="00961F0C">
          <w:rPr>
            <w:rFonts w:asciiTheme="minorHAnsi" w:eastAsiaTheme="minorEastAsia" w:hAnsiTheme="minorHAnsi" w:cstheme="minorBidi"/>
            <w:i w:val="0"/>
            <w:iCs w:val="0"/>
            <w:noProof/>
            <w:sz w:val="21"/>
            <w:szCs w:val="22"/>
          </w:rPr>
          <w:tab/>
        </w:r>
        <w:r w:rsidR="00961F0C" w:rsidRPr="00583DD5">
          <w:rPr>
            <w:rStyle w:val="ae"/>
            <w:noProof/>
          </w:rPr>
          <w:t>进阶：</w:t>
        </w:r>
        <w:r w:rsidR="00961F0C" w:rsidRPr="00583DD5">
          <w:rPr>
            <w:rStyle w:val="ae"/>
            <w:noProof/>
          </w:rPr>
          <w:t>Gradle</w:t>
        </w:r>
        <w:r w:rsidR="00961F0C" w:rsidRPr="00583DD5">
          <w:rPr>
            <w:rStyle w:val="ae"/>
            <w:noProof/>
          </w:rPr>
          <w:t>及</w:t>
        </w:r>
        <w:r w:rsidR="00961F0C" w:rsidRPr="00583DD5">
          <w:rPr>
            <w:rStyle w:val="ae"/>
            <w:noProof/>
          </w:rPr>
          <w:t xml:space="preserve">build </w:t>
        </w:r>
        <w:r w:rsidR="00961F0C" w:rsidRPr="00583DD5">
          <w:rPr>
            <w:rStyle w:val="ae"/>
            <w:noProof/>
          </w:rPr>
          <w:t>配置</w:t>
        </w:r>
        <w:r w:rsidR="00961F0C">
          <w:rPr>
            <w:noProof/>
            <w:webHidden/>
          </w:rPr>
          <w:tab/>
        </w:r>
        <w:r w:rsidR="00961F0C">
          <w:rPr>
            <w:noProof/>
            <w:webHidden/>
          </w:rPr>
          <w:fldChar w:fldCharType="begin"/>
        </w:r>
        <w:r w:rsidR="00961F0C">
          <w:rPr>
            <w:noProof/>
            <w:webHidden/>
          </w:rPr>
          <w:instrText xml:space="preserve"> PAGEREF _Toc179417850 \h </w:instrText>
        </w:r>
        <w:r w:rsidR="00961F0C">
          <w:rPr>
            <w:noProof/>
            <w:webHidden/>
          </w:rPr>
        </w:r>
        <w:r w:rsidR="00961F0C">
          <w:rPr>
            <w:noProof/>
            <w:webHidden/>
          </w:rPr>
          <w:fldChar w:fldCharType="separate"/>
        </w:r>
        <w:r w:rsidR="0055207A">
          <w:rPr>
            <w:noProof/>
            <w:webHidden/>
          </w:rPr>
          <w:t>81</w:t>
        </w:r>
        <w:r w:rsidR="00961F0C">
          <w:rPr>
            <w:noProof/>
            <w:webHidden/>
          </w:rPr>
          <w:fldChar w:fldCharType="end"/>
        </w:r>
      </w:hyperlink>
    </w:p>
    <w:p w14:paraId="5B5DCED3" w14:textId="6F980D7D" w:rsidR="00961F0C" w:rsidRDefault="00B3597E">
      <w:pPr>
        <w:pStyle w:val="TOC3"/>
        <w:tabs>
          <w:tab w:val="left" w:pos="1260"/>
          <w:tab w:val="right" w:leader="dot" w:pos="8296"/>
        </w:tabs>
        <w:rPr>
          <w:rFonts w:asciiTheme="minorHAnsi" w:eastAsiaTheme="minorEastAsia" w:hAnsiTheme="minorHAnsi" w:cstheme="minorBidi"/>
          <w:i w:val="0"/>
          <w:iCs w:val="0"/>
          <w:noProof/>
          <w:sz w:val="21"/>
          <w:szCs w:val="22"/>
        </w:rPr>
      </w:pPr>
      <w:hyperlink w:anchor="_Toc179417851" w:history="1">
        <w:r w:rsidR="00961F0C" w:rsidRPr="00583DD5">
          <w:rPr>
            <w:rStyle w:val="ae"/>
            <w:noProof/>
          </w:rPr>
          <w:t>12.2.5</w:t>
        </w:r>
        <w:r w:rsidR="00961F0C">
          <w:rPr>
            <w:rFonts w:asciiTheme="minorHAnsi" w:eastAsiaTheme="minorEastAsia" w:hAnsiTheme="minorHAnsi" w:cstheme="minorBidi"/>
            <w:i w:val="0"/>
            <w:iCs w:val="0"/>
            <w:noProof/>
            <w:sz w:val="21"/>
            <w:szCs w:val="22"/>
          </w:rPr>
          <w:tab/>
        </w:r>
        <w:r w:rsidR="00961F0C" w:rsidRPr="00583DD5">
          <w:rPr>
            <w:rStyle w:val="ae"/>
            <w:noProof/>
          </w:rPr>
          <w:t>进阶：</w:t>
        </w:r>
        <w:r w:rsidR="00961F0C" w:rsidRPr="00583DD5">
          <w:rPr>
            <w:rStyle w:val="ae"/>
            <w:noProof/>
          </w:rPr>
          <w:t>Android Studio</w:t>
        </w:r>
        <w:r w:rsidR="00961F0C" w:rsidRPr="00583DD5">
          <w:rPr>
            <w:rStyle w:val="ae"/>
            <w:noProof/>
          </w:rPr>
          <w:t>各相关软件包的兼容性</w:t>
        </w:r>
        <w:r w:rsidR="00961F0C">
          <w:rPr>
            <w:noProof/>
            <w:webHidden/>
          </w:rPr>
          <w:tab/>
        </w:r>
        <w:r w:rsidR="00961F0C">
          <w:rPr>
            <w:noProof/>
            <w:webHidden/>
          </w:rPr>
          <w:fldChar w:fldCharType="begin"/>
        </w:r>
        <w:r w:rsidR="00961F0C">
          <w:rPr>
            <w:noProof/>
            <w:webHidden/>
          </w:rPr>
          <w:instrText xml:space="preserve"> PAGEREF _Toc179417851 \h </w:instrText>
        </w:r>
        <w:r w:rsidR="00961F0C">
          <w:rPr>
            <w:noProof/>
            <w:webHidden/>
          </w:rPr>
        </w:r>
        <w:r w:rsidR="00961F0C">
          <w:rPr>
            <w:noProof/>
            <w:webHidden/>
          </w:rPr>
          <w:fldChar w:fldCharType="separate"/>
        </w:r>
        <w:r w:rsidR="0055207A">
          <w:rPr>
            <w:noProof/>
            <w:webHidden/>
          </w:rPr>
          <w:t>85</w:t>
        </w:r>
        <w:r w:rsidR="00961F0C">
          <w:rPr>
            <w:noProof/>
            <w:webHidden/>
          </w:rPr>
          <w:fldChar w:fldCharType="end"/>
        </w:r>
      </w:hyperlink>
    </w:p>
    <w:p w14:paraId="38D45C81" w14:textId="3B8B7DB0" w:rsidR="00961F0C" w:rsidRDefault="00B3597E">
      <w:pPr>
        <w:pStyle w:val="TOC1"/>
        <w:tabs>
          <w:tab w:val="left" w:pos="630"/>
          <w:tab w:val="right" w:leader="dot" w:pos="8296"/>
        </w:tabs>
        <w:rPr>
          <w:rFonts w:asciiTheme="minorHAnsi" w:eastAsiaTheme="minorEastAsia" w:hAnsiTheme="minorHAnsi" w:cstheme="minorBidi"/>
          <w:b w:val="0"/>
          <w:bCs w:val="0"/>
          <w:caps w:val="0"/>
          <w:noProof/>
          <w:sz w:val="21"/>
          <w:szCs w:val="22"/>
        </w:rPr>
      </w:pPr>
      <w:hyperlink w:anchor="_Toc179417852" w:history="1">
        <w:r w:rsidR="00961F0C" w:rsidRPr="00583DD5">
          <w:rPr>
            <w:rStyle w:val="ae"/>
            <w:noProof/>
          </w:rPr>
          <w:t>13.</w:t>
        </w:r>
        <w:r w:rsidR="00961F0C">
          <w:rPr>
            <w:rFonts w:asciiTheme="minorHAnsi" w:eastAsiaTheme="minorEastAsia" w:hAnsiTheme="minorHAnsi" w:cstheme="minorBidi"/>
            <w:b w:val="0"/>
            <w:bCs w:val="0"/>
            <w:caps w:val="0"/>
            <w:noProof/>
            <w:sz w:val="21"/>
            <w:szCs w:val="22"/>
          </w:rPr>
          <w:tab/>
        </w:r>
        <w:r w:rsidR="00961F0C" w:rsidRPr="00583DD5">
          <w:rPr>
            <w:rStyle w:val="ae"/>
            <w:noProof/>
          </w:rPr>
          <w:t>附录：历史上开设过的实验项目</w:t>
        </w:r>
        <w:r w:rsidR="00961F0C">
          <w:rPr>
            <w:noProof/>
            <w:webHidden/>
          </w:rPr>
          <w:tab/>
        </w:r>
        <w:r w:rsidR="00961F0C">
          <w:rPr>
            <w:noProof/>
            <w:webHidden/>
          </w:rPr>
          <w:fldChar w:fldCharType="begin"/>
        </w:r>
        <w:r w:rsidR="00961F0C">
          <w:rPr>
            <w:noProof/>
            <w:webHidden/>
          </w:rPr>
          <w:instrText xml:space="preserve"> PAGEREF _Toc179417852 \h </w:instrText>
        </w:r>
        <w:r w:rsidR="00961F0C">
          <w:rPr>
            <w:noProof/>
            <w:webHidden/>
          </w:rPr>
        </w:r>
        <w:r w:rsidR="00961F0C">
          <w:rPr>
            <w:noProof/>
            <w:webHidden/>
          </w:rPr>
          <w:fldChar w:fldCharType="separate"/>
        </w:r>
        <w:r w:rsidR="0055207A">
          <w:rPr>
            <w:noProof/>
            <w:webHidden/>
          </w:rPr>
          <w:t>88</w:t>
        </w:r>
        <w:r w:rsidR="00961F0C">
          <w:rPr>
            <w:noProof/>
            <w:webHidden/>
          </w:rPr>
          <w:fldChar w:fldCharType="end"/>
        </w:r>
      </w:hyperlink>
    </w:p>
    <w:p w14:paraId="79521A06" w14:textId="45ED9143" w:rsidR="00C7428D" w:rsidRDefault="007B630F" w:rsidP="007B630F">
      <w:r>
        <w:fldChar w:fldCharType="end"/>
      </w:r>
    </w:p>
    <w:p w14:paraId="459B066A" w14:textId="77777777" w:rsidR="00C7428D" w:rsidRDefault="00C7428D" w:rsidP="007B630F"/>
    <w:p w14:paraId="70DE8CE9" w14:textId="24D0CCEB" w:rsidR="00C7428D" w:rsidRDefault="00C7428D" w:rsidP="007B630F">
      <w:pPr>
        <w:sectPr w:rsidR="00C7428D" w:rsidSect="0022511B">
          <w:headerReference w:type="default" r:id="rId13"/>
          <w:footerReference w:type="default" r:id="rId14"/>
          <w:headerReference w:type="first" r:id="rId15"/>
          <w:footerReference w:type="first" r:id="rId16"/>
          <w:pgSz w:w="11906" w:h="16838"/>
          <w:pgMar w:top="1440" w:right="1800" w:bottom="1440" w:left="1800" w:header="851" w:footer="992" w:gutter="0"/>
          <w:pgNumType w:fmt="upperRoman"/>
          <w:cols w:space="425"/>
          <w:titlePg/>
          <w:docGrid w:type="lines" w:linePitch="312"/>
        </w:sectPr>
      </w:pPr>
    </w:p>
    <w:p w14:paraId="6B79C60A" w14:textId="0EC0CF42" w:rsidR="007B630F" w:rsidRDefault="007B630F" w:rsidP="007B630F">
      <w:pPr>
        <w:pStyle w:val="1"/>
      </w:pPr>
      <w:bookmarkStart w:id="2" w:name="_Toc462538453"/>
      <w:bookmarkStart w:id="3" w:name="_Toc179417717"/>
      <w:r>
        <w:lastRenderedPageBreak/>
        <w:t>MCI</w:t>
      </w:r>
      <w:r>
        <w:rPr>
          <w:rFonts w:hint="eastAsia"/>
        </w:rPr>
        <w:t>接口编程</w:t>
      </w:r>
      <w:bookmarkEnd w:id="2"/>
      <w:bookmarkEnd w:id="3"/>
    </w:p>
    <w:p w14:paraId="39AF64D8" w14:textId="77777777" w:rsidR="007B630F" w:rsidRDefault="007B630F" w:rsidP="007B630F">
      <w:pPr>
        <w:pStyle w:val="2"/>
      </w:pPr>
      <w:bookmarkStart w:id="4" w:name="_Toc462538454"/>
      <w:bookmarkStart w:id="5" w:name="_Toc179417718"/>
      <w:r>
        <w:rPr>
          <w:rFonts w:hint="eastAsia"/>
        </w:rPr>
        <w:t>实验目的</w:t>
      </w:r>
      <w:bookmarkEnd w:id="4"/>
      <w:bookmarkEnd w:id="5"/>
    </w:p>
    <w:p w14:paraId="18BC8C03" w14:textId="2B80021A" w:rsidR="007B630F" w:rsidRDefault="007B630F" w:rsidP="00074375">
      <w:pPr>
        <w:ind w:firstLineChars="200" w:firstLine="420"/>
      </w:pPr>
      <w:r>
        <w:rPr>
          <w:rFonts w:hint="eastAsia"/>
        </w:rPr>
        <w:t>熟悉</w:t>
      </w:r>
      <w:r>
        <w:t>Windows</w:t>
      </w:r>
      <w:r>
        <w:rPr>
          <w:rFonts w:hint="eastAsia"/>
        </w:rPr>
        <w:t>下声卡编程的基本过程及原理，掌握</w:t>
      </w:r>
      <w:r>
        <w:t>Windows</w:t>
      </w:r>
      <w:r>
        <w:rPr>
          <w:rFonts w:hint="eastAsia"/>
        </w:rPr>
        <w:t>下</w:t>
      </w:r>
      <w:r>
        <w:t>MCI</w:t>
      </w:r>
      <w:r>
        <w:rPr>
          <w:rFonts w:hint="eastAsia"/>
        </w:rPr>
        <w:t>编程的基本知识。</w:t>
      </w:r>
    </w:p>
    <w:p w14:paraId="145404E4" w14:textId="77777777" w:rsidR="007B630F" w:rsidRDefault="007B630F" w:rsidP="007B630F">
      <w:pPr>
        <w:pStyle w:val="2"/>
      </w:pPr>
      <w:bookmarkStart w:id="6" w:name="_Toc462538455"/>
      <w:bookmarkStart w:id="7" w:name="_Toc179417719"/>
      <w:r>
        <w:rPr>
          <w:rFonts w:hint="eastAsia"/>
        </w:rPr>
        <w:t>预备知识</w:t>
      </w:r>
      <w:bookmarkEnd w:id="6"/>
      <w:bookmarkEnd w:id="7"/>
    </w:p>
    <w:p w14:paraId="764C6256" w14:textId="0021A250" w:rsidR="007B630F" w:rsidRDefault="007B630F" w:rsidP="00074375">
      <w:pPr>
        <w:ind w:firstLineChars="200" w:firstLine="420"/>
      </w:pPr>
      <w:r>
        <w:t>V</w:t>
      </w:r>
      <w:r w:rsidR="003A6FD4">
        <w:rPr>
          <w:rFonts w:hint="eastAsia"/>
        </w:rPr>
        <w:t>isual</w:t>
      </w:r>
      <w:r>
        <w:t>C</w:t>
      </w:r>
      <w:r w:rsidR="003A6FD4">
        <w:rPr>
          <w:rFonts w:hint="eastAsia"/>
        </w:rPr>
        <w:t>++</w:t>
      </w:r>
      <w:r w:rsidR="003A6FD4">
        <w:t>5</w:t>
      </w:r>
      <w:r w:rsidR="003A6FD4">
        <w:rPr>
          <w:rFonts w:hint="eastAsia"/>
        </w:rPr>
        <w:t>/</w:t>
      </w:r>
      <w:r w:rsidR="003A6FD4">
        <w:t>6</w:t>
      </w:r>
      <w:r w:rsidR="003A6FD4">
        <w:rPr>
          <w:rFonts w:hint="eastAsia"/>
        </w:rPr>
        <w:t>或</w:t>
      </w:r>
      <w:r w:rsidR="003A6FD4">
        <w:rPr>
          <w:rFonts w:hint="eastAsia"/>
        </w:rPr>
        <w:t>Visual</w:t>
      </w:r>
      <w:r w:rsidR="003A6FD4">
        <w:t xml:space="preserve"> </w:t>
      </w:r>
      <w:r w:rsidR="003A6FD4">
        <w:rPr>
          <w:rFonts w:hint="eastAsia"/>
        </w:rPr>
        <w:t>Studio</w:t>
      </w:r>
      <w:r w:rsidR="00016742">
        <w:t>2019</w:t>
      </w:r>
      <w:r w:rsidR="00016742">
        <w:rPr>
          <w:rFonts w:hint="eastAsia"/>
        </w:rPr>
        <w:t>/2</w:t>
      </w:r>
      <w:r w:rsidR="00016742">
        <w:t>022</w:t>
      </w:r>
      <w:r>
        <w:rPr>
          <w:rFonts w:hint="eastAsia"/>
        </w:rPr>
        <w:t>编程方法、</w:t>
      </w:r>
      <w:r>
        <w:t>MCI</w:t>
      </w:r>
      <w:r>
        <w:rPr>
          <w:rFonts w:hint="eastAsia"/>
        </w:rPr>
        <w:t>编程方法。</w:t>
      </w:r>
      <w:ins w:id="8" w:author="陈晓辉" w:date="2024-10-10T01:48:00Z">
        <w:r w:rsidR="00E92019">
          <w:rPr>
            <w:rFonts w:hint="eastAsia"/>
          </w:rPr>
          <w:t>可参阅</w:t>
        </w:r>
      </w:ins>
      <w:ins w:id="9" w:author="陈晓辉" w:date="2024-10-10T01:49:00Z">
        <w:r w:rsidR="009D6F84">
          <w:rPr>
            <w:rFonts w:hint="eastAsia"/>
          </w:rPr>
          <w:t>“</w:t>
        </w:r>
        <w:r w:rsidR="00697D08">
          <w:fldChar w:fldCharType="begin"/>
        </w:r>
        <w:r w:rsidR="00697D08">
          <w:instrText xml:space="preserve"> </w:instrText>
        </w:r>
        <w:r w:rsidR="00697D08">
          <w:rPr>
            <w:rFonts w:hint="eastAsia"/>
          </w:rPr>
          <w:instrText>REF _Ref172937583 \r \h</w:instrText>
        </w:r>
        <w:r w:rsidR="00697D08">
          <w:instrText xml:space="preserve"> </w:instrText>
        </w:r>
      </w:ins>
      <w:r w:rsidR="00697D08">
        <w:fldChar w:fldCharType="separate"/>
      </w:r>
      <w:r w:rsidR="0055207A">
        <w:t>10</w:t>
      </w:r>
      <w:ins w:id="10" w:author="陈晓辉" w:date="2024-10-10T01:49:00Z">
        <w:r w:rsidR="00697D08">
          <w:fldChar w:fldCharType="end"/>
        </w:r>
        <w:r w:rsidR="009D6F84">
          <w:t xml:space="preserve"> </w:t>
        </w:r>
        <w:r w:rsidR="009D6F84">
          <w:fldChar w:fldCharType="begin"/>
        </w:r>
        <w:r w:rsidR="009D6F84">
          <w:instrText xml:space="preserve"> REF _Ref172937583 \h </w:instrText>
        </w:r>
      </w:ins>
      <w:r w:rsidR="009D6F84">
        <w:fldChar w:fldCharType="separate"/>
      </w:r>
      <w:r w:rsidR="0055207A">
        <w:rPr>
          <w:rFonts w:hint="eastAsia"/>
        </w:rPr>
        <w:t>附录：</w:t>
      </w:r>
      <w:r w:rsidR="0055207A">
        <w:rPr>
          <w:rFonts w:hint="eastAsia"/>
        </w:rPr>
        <w:t>V</w:t>
      </w:r>
      <w:r w:rsidR="0055207A">
        <w:t>isual Studio</w:t>
      </w:r>
      <w:r w:rsidR="0055207A">
        <w:rPr>
          <w:rFonts w:hint="eastAsia"/>
        </w:rPr>
        <w:t>图形界面程序开发</w:t>
      </w:r>
      <w:ins w:id="11" w:author="陈晓辉" w:date="2024-10-10T01:49:00Z">
        <w:r w:rsidR="009D6F84">
          <w:fldChar w:fldCharType="end"/>
        </w:r>
      </w:ins>
      <w:ins w:id="12" w:author="陈晓辉" w:date="2024-10-10T01:50:00Z">
        <w:r w:rsidR="009D6F84">
          <w:rPr>
            <w:rFonts w:hint="eastAsia"/>
          </w:rPr>
          <w:t>”和“</w:t>
        </w:r>
        <w:r w:rsidR="009D6F84">
          <w:fldChar w:fldCharType="begin"/>
        </w:r>
        <w:r w:rsidR="009D6F84">
          <w:instrText xml:space="preserve"> </w:instrText>
        </w:r>
        <w:r w:rsidR="009D6F84">
          <w:rPr>
            <w:rFonts w:hint="eastAsia"/>
          </w:rPr>
          <w:instrText>REF _Ref179417434 \r \h</w:instrText>
        </w:r>
        <w:r w:rsidR="009D6F84">
          <w:instrText xml:space="preserve"> </w:instrText>
        </w:r>
      </w:ins>
      <w:r w:rsidR="009D6F84">
        <w:fldChar w:fldCharType="separate"/>
      </w:r>
      <w:r w:rsidR="0055207A">
        <w:t>11</w:t>
      </w:r>
      <w:ins w:id="13" w:author="陈晓辉" w:date="2024-10-10T01:50:00Z">
        <w:r w:rsidR="009D6F84">
          <w:fldChar w:fldCharType="end"/>
        </w:r>
        <w:r w:rsidR="009D6F84">
          <w:t xml:space="preserve"> </w:t>
        </w:r>
        <w:r w:rsidR="009D6F84">
          <w:fldChar w:fldCharType="begin"/>
        </w:r>
        <w:r w:rsidR="009D6F84">
          <w:instrText xml:space="preserve"> REF _Ref179417441 \h </w:instrText>
        </w:r>
      </w:ins>
      <w:r w:rsidR="009D6F84">
        <w:fldChar w:fldCharType="separate"/>
      </w:r>
      <w:r w:rsidR="0055207A">
        <w:rPr>
          <w:rFonts w:hint="eastAsia"/>
        </w:rPr>
        <w:t>附录：</w:t>
      </w:r>
      <w:r w:rsidR="0055207A">
        <w:t>Visual C++</w:t>
      </w:r>
      <w:r w:rsidR="0055207A">
        <w:rPr>
          <w:rFonts w:hint="eastAsia"/>
        </w:rPr>
        <w:t>下的多媒体开发</w:t>
      </w:r>
      <w:ins w:id="14" w:author="陈晓辉" w:date="2024-10-10T01:50:00Z">
        <w:r w:rsidR="009D6F84">
          <w:fldChar w:fldCharType="end"/>
        </w:r>
        <w:r w:rsidR="009D6F84">
          <w:rPr>
            <w:rFonts w:hint="eastAsia"/>
          </w:rPr>
          <w:t>”</w:t>
        </w:r>
      </w:ins>
      <w:ins w:id="15" w:author="陈晓辉" w:date="2024-10-10T01:48:00Z">
        <w:r w:rsidR="00697D08">
          <w:rPr>
            <w:rFonts w:hint="eastAsia"/>
          </w:rPr>
          <w:t>。</w:t>
        </w:r>
      </w:ins>
    </w:p>
    <w:p w14:paraId="6B657054" w14:textId="77777777" w:rsidR="007B630F" w:rsidRDefault="007B630F" w:rsidP="007B630F">
      <w:pPr>
        <w:pStyle w:val="2"/>
      </w:pPr>
      <w:bookmarkStart w:id="16" w:name="_Toc462538456"/>
      <w:bookmarkStart w:id="17" w:name="_Toc179417720"/>
      <w:r>
        <w:rPr>
          <w:rFonts w:hint="eastAsia"/>
        </w:rPr>
        <w:t>实验原理</w:t>
      </w:r>
      <w:bookmarkEnd w:id="16"/>
      <w:bookmarkEnd w:id="17"/>
    </w:p>
    <w:p w14:paraId="2D9346B8" w14:textId="679264B7" w:rsidR="007B630F" w:rsidRDefault="007B630F" w:rsidP="007B630F">
      <w:pPr>
        <w:ind w:firstLine="425"/>
      </w:pPr>
      <w:r>
        <w:rPr>
          <w:rFonts w:hint="eastAsia"/>
        </w:rPr>
        <w:t>设计多媒体程序</w:t>
      </w:r>
      <w:r w:rsidR="00016742">
        <w:t>，</w:t>
      </w:r>
      <w:r>
        <w:rPr>
          <w:rFonts w:hint="eastAsia"/>
        </w:rPr>
        <w:t>关键是对多种媒体设备的控制和使用</w:t>
      </w:r>
      <w:r w:rsidR="00016742">
        <w:t>，</w:t>
      </w:r>
      <w:r>
        <w:rPr>
          <w:rFonts w:hint="eastAsia"/>
        </w:rPr>
        <w:t>在</w:t>
      </w:r>
      <w:r>
        <w:t>Windows</w:t>
      </w:r>
      <w:r w:rsidR="00FB05B7">
        <w:rPr>
          <w:rFonts w:hint="eastAsia"/>
        </w:rPr>
        <w:t>操作系统中</w:t>
      </w:r>
      <w:r w:rsidR="00016742">
        <w:t>，</w:t>
      </w:r>
      <w:r>
        <w:rPr>
          <w:rFonts w:hint="eastAsia"/>
        </w:rPr>
        <w:t>对多媒体设备进行控制主要有三种方法：第一种方法是使用微软公司窗口系统中对多媒体支持的</w:t>
      </w:r>
      <w:r>
        <w:t>MCI</w:t>
      </w:r>
      <w:r>
        <w:rPr>
          <w:rFonts w:hint="eastAsia"/>
        </w:rPr>
        <w:t>，即媒体控制接口，</w:t>
      </w:r>
      <w:r>
        <w:t>MCI</w:t>
      </w:r>
      <w:r>
        <w:rPr>
          <w:rFonts w:hint="eastAsia"/>
        </w:rPr>
        <w:t>是多媒体设备和多媒体应用软件之间进行设备无关的沟通的桥梁。在</w:t>
      </w:r>
      <w:r>
        <w:t>VB</w:t>
      </w:r>
      <w:r>
        <w:rPr>
          <w:rFonts w:hint="eastAsia"/>
        </w:rPr>
        <w:t>和</w:t>
      </w:r>
      <w:r>
        <w:rPr>
          <w:rFonts w:hint="eastAsia"/>
        </w:rPr>
        <w:t>VC</w:t>
      </w:r>
      <w:r>
        <w:rPr>
          <w:rFonts w:hint="eastAsia"/>
        </w:rPr>
        <w:t>中</w:t>
      </w:r>
      <w:r w:rsidR="00016742">
        <w:t>，</w:t>
      </w:r>
      <w:r>
        <w:t>MCI</w:t>
      </w:r>
      <w:r>
        <w:rPr>
          <w:rFonts w:hint="eastAsia"/>
        </w:rPr>
        <w:t>都得到了很好的支持。第二种方法，通过调用</w:t>
      </w:r>
      <w:r>
        <w:t>Windows</w:t>
      </w:r>
      <w:r>
        <w:rPr>
          <w:rFonts w:hint="eastAsia"/>
        </w:rPr>
        <w:t>的</w:t>
      </w:r>
      <w:r>
        <w:t>API(</w:t>
      </w:r>
      <w:r>
        <w:rPr>
          <w:rFonts w:hint="eastAsia"/>
        </w:rPr>
        <w:t>应用程序接口</w:t>
      </w:r>
      <w:r>
        <w:t>)</w:t>
      </w:r>
      <w:r>
        <w:rPr>
          <w:rFonts w:hint="eastAsia"/>
        </w:rPr>
        <w:t>多媒体相关函数实现媒体控制。第三种方法是使用</w:t>
      </w:r>
      <w:r>
        <w:t xml:space="preserve">OLE(Object Linking </w:t>
      </w:r>
      <w:r>
        <w:rPr>
          <w:rFonts w:hint="eastAsia"/>
        </w:rPr>
        <w:t>＆</w:t>
      </w:r>
      <w:r>
        <w:t xml:space="preserve"> Embedding)</w:t>
      </w:r>
      <w:r w:rsidR="00016742">
        <w:t>，</w:t>
      </w:r>
      <w:r>
        <w:rPr>
          <w:rFonts w:hint="eastAsia"/>
        </w:rPr>
        <w:t>即对象链接与嵌入技术</w:t>
      </w:r>
      <w:r w:rsidR="00016742">
        <w:t>，</w:t>
      </w:r>
      <w:r>
        <w:rPr>
          <w:rFonts w:hint="eastAsia"/>
        </w:rPr>
        <w:t>它为不同软件之间共享数据和资源提供了有力的手段。</w:t>
      </w:r>
    </w:p>
    <w:p w14:paraId="4BC5CC94" w14:textId="18B62A16" w:rsidR="006F2E5E" w:rsidRDefault="006F2E5E" w:rsidP="007B630F">
      <w:pPr>
        <w:ind w:firstLine="425"/>
      </w:pPr>
      <w:r w:rsidRPr="006F2E5E">
        <w:rPr>
          <w:rFonts w:hint="eastAsia"/>
        </w:rPr>
        <w:t xml:space="preserve">MCI </w:t>
      </w:r>
      <w:r w:rsidRPr="006F2E5E">
        <w:rPr>
          <w:rFonts w:hint="eastAsia"/>
        </w:rPr>
        <w:t>为应用程序提供与设备无关的功能，用于控制音频和视频外围设备。</w:t>
      </w:r>
      <w:r w:rsidRPr="006F2E5E">
        <w:rPr>
          <w:rFonts w:hint="eastAsia"/>
        </w:rPr>
        <w:t xml:space="preserve"> </w:t>
      </w:r>
      <w:r w:rsidRPr="006F2E5E">
        <w:rPr>
          <w:rFonts w:hint="eastAsia"/>
        </w:rPr>
        <w:t>应用程序可以使用</w:t>
      </w:r>
      <w:r w:rsidRPr="006F2E5E">
        <w:rPr>
          <w:rFonts w:hint="eastAsia"/>
        </w:rPr>
        <w:t xml:space="preserve"> MCI </w:t>
      </w:r>
      <w:r w:rsidRPr="006F2E5E">
        <w:rPr>
          <w:rFonts w:hint="eastAsia"/>
        </w:rPr>
        <w:t>来控制任何受支持的多媒体设备，包括波形音频设备、</w:t>
      </w:r>
      <w:r w:rsidRPr="006F2E5E">
        <w:rPr>
          <w:rFonts w:hint="eastAsia"/>
        </w:rPr>
        <w:t xml:space="preserve">MIDI </w:t>
      </w:r>
      <w:r w:rsidRPr="006F2E5E">
        <w:rPr>
          <w:rFonts w:hint="eastAsia"/>
        </w:rPr>
        <w:t>排序器、</w:t>
      </w:r>
      <w:r w:rsidRPr="006F2E5E">
        <w:rPr>
          <w:rFonts w:hint="eastAsia"/>
        </w:rPr>
        <w:t xml:space="preserve">CD </w:t>
      </w:r>
      <w:r w:rsidRPr="006F2E5E">
        <w:rPr>
          <w:rFonts w:hint="eastAsia"/>
        </w:rPr>
        <w:t>音频设备和数字视频</w:t>
      </w:r>
      <w:r w:rsidRPr="006F2E5E">
        <w:rPr>
          <w:rFonts w:hint="eastAsia"/>
        </w:rPr>
        <w:t xml:space="preserve"> (</w:t>
      </w:r>
      <w:r w:rsidRPr="006F2E5E">
        <w:rPr>
          <w:rFonts w:hint="eastAsia"/>
        </w:rPr>
        <w:t>视频播放</w:t>
      </w:r>
      <w:r w:rsidRPr="006F2E5E">
        <w:rPr>
          <w:rFonts w:hint="eastAsia"/>
        </w:rPr>
        <w:t xml:space="preserve">) </w:t>
      </w:r>
      <w:r w:rsidRPr="006F2E5E">
        <w:rPr>
          <w:rFonts w:hint="eastAsia"/>
        </w:rPr>
        <w:t>设备。</w:t>
      </w:r>
    </w:p>
    <w:p w14:paraId="5A59187C" w14:textId="06AB208F" w:rsidR="00451793" w:rsidRPr="004479FF" w:rsidRDefault="00451793" w:rsidP="004479FF">
      <w:pPr>
        <w:ind w:firstLine="425"/>
        <w:rPr>
          <w:color w:val="000000" w:themeColor="text1"/>
        </w:rPr>
      </w:pPr>
      <w:r w:rsidRPr="00C15EC3">
        <w:rPr>
          <w:rFonts w:hint="eastAsia"/>
          <w:color w:val="0000FF"/>
        </w:rPr>
        <w:t>需要注意，</w:t>
      </w:r>
      <w:r w:rsidR="00AA5A1B" w:rsidRPr="00C15EC3">
        <w:rPr>
          <w:rFonts w:hint="eastAsia"/>
          <w:color w:val="0000FF"/>
        </w:rPr>
        <w:t xml:space="preserve">MCI </w:t>
      </w:r>
      <w:r w:rsidR="00AA5A1B" w:rsidRPr="00C15EC3">
        <w:rPr>
          <w:rFonts w:hint="eastAsia"/>
          <w:color w:val="0000FF"/>
        </w:rPr>
        <w:t>是旧版功能。</w:t>
      </w:r>
      <w:r w:rsidR="00AA5A1B" w:rsidRPr="00C15EC3">
        <w:rPr>
          <w:rFonts w:hint="eastAsia"/>
          <w:color w:val="0000FF"/>
        </w:rPr>
        <w:t xml:space="preserve"> </w:t>
      </w:r>
      <w:r w:rsidR="00AA5A1B" w:rsidRPr="00C15EC3">
        <w:rPr>
          <w:rFonts w:hint="eastAsia"/>
          <w:color w:val="0000FF"/>
        </w:rPr>
        <w:t>它已被</w:t>
      </w:r>
      <w:r w:rsidR="00AA5A1B" w:rsidRPr="00C15EC3">
        <w:rPr>
          <w:rFonts w:hint="eastAsia"/>
          <w:color w:val="0000FF"/>
        </w:rPr>
        <w:t xml:space="preserve"> MediaPlayer </w:t>
      </w:r>
      <w:r w:rsidR="00AA5A1B" w:rsidRPr="00C15EC3">
        <w:rPr>
          <w:rFonts w:hint="eastAsia"/>
          <w:color w:val="0000FF"/>
        </w:rPr>
        <w:t>取代。</w:t>
      </w:r>
      <w:r w:rsidR="00AA5A1B" w:rsidRPr="00C15EC3">
        <w:rPr>
          <w:rFonts w:hint="eastAsia"/>
          <w:color w:val="0000FF"/>
        </w:rPr>
        <w:t xml:space="preserve"> MediaPlayer </w:t>
      </w:r>
      <w:r w:rsidR="00AA5A1B" w:rsidRPr="00C15EC3">
        <w:rPr>
          <w:rFonts w:hint="eastAsia"/>
          <w:color w:val="0000FF"/>
        </w:rPr>
        <w:t>已针对</w:t>
      </w:r>
      <w:r w:rsidR="00AA5A1B" w:rsidRPr="00C15EC3">
        <w:rPr>
          <w:rFonts w:hint="eastAsia"/>
          <w:color w:val="0000FF"/>
        </w:rPr>
        <w:t>Windows 10</w:t>
      </w:r>
      <w:r w:rsidR="00AA5A1B" w:rsidRPr="00C15EC3">
        <w:rPr>
          <w:rFonts w:hint="eastAsia"/>
          <w:color w:val="0000FF"/>
        </w:rPr>
        <w:t>和</w:t>
      </w:r>
      <w:r w:rsidR="00AA5A1B" w:rsidRPr="00C15EC3">
        <w:rPr>
          <w:rFonts w:hint="eastAsia"/>
          <w:color w:val="0000FF"/>
        </w:rPr>
        <w:t>Windows 11</w:t>
      </w:r>
      <w:r w:rsidR="00AA5A1B" w:rsidRPr="00C15EC3">
        <w:rPr>
          <w:rFonts w:hint="eastAsia"/>
          <w:color w:val="0000FF"/>
        </w:rPr>
        <w:t>进行了优化。</w:t>
      </w:r>
      <w:r w:rsidR="00AA5A1B" w:rsidRPr="00C15EC3">
        <w:rPr>
          <w:rFonts w:hint="eastAsia"/>
          <w:color w:val="000000" w:themeColor="text1"/>
        </w:rPr>
        <w:t xml:space="preserve"> Microsoft </w:t>
      </w:r>
      <w:r w:rsidR="00AA5A1B" w:rsidRPr="00C15EC3">
        <w:rPr>
          <w:rFonts w:hint="eastAsia"/>
          <w:color w:val="000000" w:themeColor="text1"/>
        </w:rPr>
        <w:t>强烈建议新代码尽可能使用</w:t>
      </w:r>
      <w:r w:rsidR="00AA5A1B" w:rsidRPr="00C15EC3">
        <w:rPr>
          <w:rFonts w:hint="eastAsia"/>
          <w:color w:val="000000" w:themeColor="text1"/>
        </w:rPr>
        <w:t xml:space="preserve"> MediaPlayer </w:t>
      </w:r>
      <w:r w:rsidR="00AA5A1B" w:rsidRPr="00C15EC3">
        <w:rPr>
          <w:rFonts w:hint="eastAsia"/>
          <w:color w:val="000000" w:themeColor="text1"/>
        </w:rPr>
        <w:t>而不是</w:t>
      </w:r>
      <w:r w:rsidR="00AA5A1B" w:rsidRPr="00C15EC3">
        <w:rPr>
          <w:rFonts w:hint="eastAsia"/>
          <w:color w:val="000000" w:themeColor="text1"/>
        </w:rPr>
        <w:t xml:space="preserve"> MCI</w:t>
      </w:r>
      <w:r w:rsidR="00AA5A1B" w:rsidRPr="00C15EC3">
        <w:rPr>
          <w:rFonts w:hint="eastAsia"/>
          <w:color w:val="000000" w:themeColor="text1"/>
        </w:rPr>
        <w:t>。</w:t>
      </w:r>
      <w:r w:rsidR="00696CFF">
        <w:rPr>
          <w:rFonts w:hint="eastAsia"/>
          <w:color w:val="000000" w:themeColor="text1"/>
        </w:rPr>
        <w:t>（</w:t>
      </w:r>
      <w:hyperlink r:id="rId17" w:history="1">
        <w:r w:rsidR="004479FF" w:rsidRPr="004A29D9">
          <w:rPr>
            <w:rStyle w:val="ae"/>
          </w:rPr>
          <w:t>https://learn.microsoft.com/zh-cn/windows/win32/multimedia/mci-command-strings-and-messages</w:t>
        </w:r>
      </w:hyperlink>
      <w:r w:rsidR="004479FF">
        <w:rPr>
          <w:rFonts w:hint="eastAsia"/>
          <w:color w:val="000000" w:themeColor="text1"/>
        </w:rPr>
        <w:t xml:space="preserve"> </w:t>
      </w:r>
      <w:r w:rsidR="00696CFF">
        <w:rPr>
          <w:rFonts w:hint="eastAsia"/>
          <w:color w:val="000000" w:themeColor="text1"/>
        </w:rPr>
        <w:t>）</w:t>
      </w:r>
    </w:p>
    <w:p w14:paraId="060CD298" w14:textId="06ABCA85" w:rsidR="007B630F" w:rsidRDefault="007B630F" w:rsidP="007B630F">
      <w:pPr>
        <w:ind w:firstLine="425"/>
      </w:pPr>
      <w:r>
        <w:rPr>
          <w:rFonts w:hint="eastAsia"/>
        </w:rPr>
        <w:t>我们在本实验中用最简单的方法来实现声音的播放和录制</w:t>
      </w:r>
      <w:r>
        <w:rPr>
          <w:rFonts w:ascii="宋体" w:hint="eastAsia"/>
        </w:rPr>
        <w:t>—</w:t>
      </w:r>
      <w:r>
        <w:rPr>
          <w:rFonts w:hint="eastAsia"/>
        </w:rPr>
        <w:t>媒体控制接口编程。有关知识请阅读附录中“</w:t>
      </w:r>
      <w:r>
        <w:rPr>
          <w:rFonts w:hint="eastAsia"/>
        </w:rPr>
        <w:t>VC</w:t>
      </w:r>
      <w:r>
        <w:rPr>
          <w:rFonts w:hint="eastAsia"/>
        </w:rPr>
        <w:t>多媒体”部分。</w:t>
      </w:r>
      <w:r w:rsidR="003F476D">
        <w:rPr>
          <w:rFonts w:hint="eastAsia"/>
        </w:rPr>
        <w:t>【提示】</w:t>
      </w:r>
      <w:r w:rsidR="004E3682" w:rsidRPr="004E3682">
        <w:rPr>
          <w:rFonts w:hint="eastAsia"/>
        </w:rPr>
        <w:t>编制自己的多媒体程序时</w:t>
      </w:r>
      <w:r w:rsidR="009461A8" w:rsidRPr="004E3682">
        <w:rPr>
          <w:rFonts w:hint="eastAsia"/>
        </w:rPr>
        <w:t>需要</w:t>
      </w:r>
      <w:r w:rsidR="009461A8" w:rsidRPr="003F476D">
        <w:rPr>
          <w:rFonts w:hint="eastAsia"/>
          <w:color w:val="FF0000"/>
        </w:rPr>
        <w:t>包括头文件</w:t>
      </w:r>
      <w:r w:rsidR="009461A8" w:rsidRPr="003F476D">
        <w:rPr>
          <w:rFonts w:hint="eastAsia"/>
          <w:color w:val="FF0000"/>
        </w:rPr>
        <w:t>mmsystem.h</w:t>
      </w:r>
      <w:r w:rsidR="009461A8" w:rsidRPr="003F476D">
        <w:rPr>
          <w:rFonts w:hint="eastAsia"/>
          <w:color w:val="FF0000"/>
        </w:rPr>
        <w:t>，链接</w:t>
      </w:r>
      <w:r w:rsidR="004E3682" w:rsidRPr="003F476D">
        <w:rPr>
          <w:rFonts w:hint="eastAsia"/>
          <w:color w:val="FF0000"/>
        </w:rPr>
        <w:t>winmm.lib</w:t>
      </w:r>
      <w:r w:rsidR="004E3682" w:rsidRPr="003F476D">
        <w:rPr>
          <w:rFonts w:hint="eastAsia"/>
          <w:color w:val="FF0000"/>
        </w:rPr>
        <w:t>库</w:t>
      </w:r>
      <w:r w:rsidR="003F476D">
        <w:rPr>
          <w:rFonts w:hint="eastAsia"/>
        </w:rPr>
        <w:t>。</w:t>
      </w:r>
    </w:p>
    <w:p w14:paraId="34F7CB37" w14:textId="77777777" w:rsidR="007B630F" w:rsidRDefault="007B630F" w:rsidP="007B630F">
      <w:pPr>
        <w:pStyle w:val="2"/>
      </w:pPr>
      <w:bookmarkStart w:id="18" w:name="_Toc462538457"/>
      <w:bookmarkStart w:id="19" w:name="_Toc179417721"/>
      <w:r>
        <w:rPr>
          <w:rFonts w:hint="eastAsia"/>
        </w:rPr>
        <w:t>实验要求</w:t>
      </w:r>
      <w:bookmarkEnd w:id="18"/>
      <w:bookmarkEnd w:id="19"/>
    </w:p>
    <w:p w14:paraId="213BC716" w14:textId="1C01E15A" w:rsidR="007B630F" w:rsidRDefault="007B630F" w:rsidP="00AF4BBF">
      <w:pPr>
        <w:ind w:firstLineChars="200" w:firstLine="420"/>
      </w:pPr>
      <w:r>
        <w:rPr>
          <w:rFonts w:hint="eastAsia"/>
        </w:rPr>
        <w:t>本实验非常简单和基础，</w:t>
      </w:r>
      <w:r w:rsidR="00FD4DFD">
        <w:rPr>
          <w:rFonts w:hint="eastAsia"/>
        </w:rPr>
        <w:t>但是对</w:t>
      </w:r>
      <w:r>
        <w:t>VC</w:t>
      </w:r>
      <w:r w:rsidR="00FD4DFD">
        <w:rPr>
          <w:rFonts w:hint="eastAsia"/>
        </w:rPr>
        <w:t>或</w:t>
      </w:r>
      <w:r w:rsidR="00FD4DFD">
        <w:rPr>
          <w:rFonts w:hint="eastAsia"/>
        </w:rPr>
        <w:t>Visual</w:t>
      </w:r>
      <w:r w:rsidR="00FD4DFD">
        <w:t xml:space="preserve"> </w:t>
      </w:r>
      <w:r w:rsidR="00FD4DFD">
        <w:rPr>
          <w:rFonts w:hint="eastAsia"/>
        </w:rPr>
        <w:t>Studio</w:t>
      </w:r>
      <w:r w:rsidR="00FD4DFD">
        <w:rPr>
          <w:rFonts w:hint="eastAsia"/>
        </w:rPr>
        <w:t>图形化程序设计有一定程度的要求，做实验之前请</w:t>
      </w:r>
      <w:r w:rsidR="00706C5F">
        <w:rPr>
          <w:rFonts w:hint="eastAsia"/>
        </w:rPr>
        <w:t>自行学习</w:t>
      </w:r>
      <w:r w:rsidR="00706C5F">
        <w:rPr>
          <w:rFonts w:hint="eastAsia"/>
        </w:rPr>
        <w:t>MFC</w:t>
      </w:r>
      <w:r w:rsidR="00706C5F">
        <w:rPr>
          <w:rFonts w:hint="eastAsia"/>
        </w:rPr>
        <w:t>编程</w:t>
      </w:r>
      <w:r w:rsidR="00896646">
        <w:rPr>
          <w:rFonts w:hint="eastAsia"/>
        </w:rPr>
        <w:t>（</w:t>
      </w:r>
      <w:r w:rsidR="00896646">
        <w:rPr>
          <w:rFonts w:hint="eastAsia"/>
        </w:rPr>
        <w:t>Visual</w:t>
      </w:r>
      <w:r w:rsidR="00896646">
        <w:t xml:space="preserve"> </w:t>
      </w:r>
      <w:r w:rsidR="00896646">
        <w:rPr>
          <w:rFonts w:hint="eastAsia"/>
        </w:rPr>
        <w:t>Studio</w:t>
      </w:r>
      <w:r w:rsidR="00896646">
        <w:rPr>
          <w:rFonts w:hint="eastAsia"/>
        </w:rPr>
        <w:t>下</w:t>
      </w:r>
      <w:r w:rsidR="00896646">
        <w:rPr>
          <w:rFonts w:hint="eastAsia"/>
        </w:rPr>
        <w:t>MFC</w:t>
      </w:r>
      <w:r w:rsidR="00896646">
        <w:rPr>
          <w:rFonts w:hint="eastAsia"/>
        </w:rPr>
        <w:t>程序设计可参考</w:t>
      </w:r>
      <w:r w:rsidR="00896646">
        <w:fldChar w:fldCharType="begin"/>
      </w:r>
      <w:r w:rsidR="00896646">
        <w:instrText xml:space="preserve"> REF _Ref172937593 \r \h </w:instrText>
      </w:r>
      <w:r w:rsidR="00896646">
        <w:fldChar w:fldCharType="separate"/>
      </w:r>
      <w:r w:rsidR="0055207A">
        <w:t>10</w:t>
      </w:r>
      <w:r w:rsidR="00896646">
        <w:fldChar w:fldCharType="end"/>
      </w:r>
      <w:r w:rsidR="00896646">
        <w:t xml:space="preserve"> </w:t>
      </w:r>
      <w:r w:rsidR="00896646">
        <w:fldChar w:fldCharType="begin"/>
      </w:r>
      <w:r w:rsidR="00896646">
        <w:instrText xml:space="preserve"> REF _Ref172937608 \h </w:instrText>
      </w:r>
      <w:r w:rsidR="00896646">
        <w:fldChar w:fldCharType="separate"/>
      </w:r>
      <w:r w:rsidR="0055207A">
        <w:rPr>
          <w:rFonts w:hint="eastAsia"/>
        </w:rPr>
        <w:t>附录：</w:t>
      </w:r>
      <w:r w:rsidR="0055207A">
        <w:rPr>
          <w:rFonts w:hint="eastAsia"/>
        </w:rPr>
        <w:t>V</w:t>
      </w:r>
      <w:r w:rsidR="0055207A">
        <w:t>isual Studio</w:t>
      </w:r>
      <w:r w:rsidR="0055207A">
        <w:rPr>
          <w:rFonts w:hint="eastAsia"/>
        </w:rPr>
        <w:t>图形界面程序开发</w:t>
      </w:r>
      <w:r w:rsidR="00896646">
        <w:fldChar w:fldCharType="end"/>
      </w:r>
      <w:r w:rsidR="00896646">
        <w:rPr>
          <w:rFonts w:hint="eastAsia"/>
        </w:rPr>
        <w:t>）</w:t>
      </w:r>
      <w:r w:rsidR="00706C5F">
        <w:rPr>
          <w:rFonts w:hint="eastAsia"/>
        </w:rPr>
        <w:t>。实验</w:t>
      </w:r>
      <w:r>
        <w:rPr>
          <w:rFonts w:hint="eastAsia"/>
        </w:rPr>
        <w:t>具体要求如下：</w:t>
      </w:r>
    </w:p>
    <w:p w14:paraId="61262DD8" w14:textId="77777777" w:rsidR="00D07627" w:rsidRDefault="00D07627" w:rsidP="00AF4BBF">
      <w:pPr>
        <w:ind w:firstLineChars="200" w:firstLine="420"/>
      </w:pPr>
    </w:p>
    <w:p w14:paraId="0D51631F" w14:textId="2EC2C021" w:rsidR="007B630F" w:rsidRDefault="002D67B7" w:rsidP="002D67B7">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w:instrText>
      </w:r>
      <w:r>
        <w:fldChar w:fldCharType="end"/>
      </w:r>
      <w:r>
        <w:instrText xml:space="preserve">"]" </w:instrText>
      </w:r>
      <w:r>
        <w:fldChar w:fldCharType="separate"/>
      </w:r>
      <w:r w:rsidR="0055207A">
        <w:t>[</w:t>
      </w:r>
      <w:r w:rsidR="0055207A">
        <w:rPr>
          <w:noProof/>
        </w:rPr>
        <w:t>1</w:t>
      </w:r>
      <w:r w:rsidR="0055207A">
        <w:t>-</w:t>
      </w:r>
      <w:r w:rsidR="0055207A">
        <w:rPr>
          <w:noProof/>
        </w:rPr>
        <w:t>1</w:t>
      </w:r>
      <w:r w:rsidR="0055207A">
        <w:t>]</w:t>
      </w:r>
      <w:r>
        <w:fldChar w:fldCharType="end"/>
      </w:r>
      <w:r>
        <w:t xml:space="preserve"> </w:t>
      </w:r>
      <w:r w:rsidR="007B630F">
        <w:rPr>
          <w:rFonts w:hint="eastAsia"/>
        </w:rPr>
        <w:t>学会使用</w:t>
      </w:r>
      <w:r w:rsidR="007B630F">
        <w:t>PlaySound</w:t>
      </w:r>
      <w:r w:rsidR="00C57227">
        <w:t>()</w:t>
      </w:r>
      <w:r w:rsidR="007B630F">
        <w:rPr>
          <w:rFonts w:hint="eastAsia"/>
        </w:rPr>
        <w:t>、</w:t>
      </w:r>
      <w:r w:rsidR="007B630F">
        <w:t>SndPlaySound</w:t>
      </w:r>
      <w:r w:rsidR="00C57227">
        <w:t xml:space="preserve">() </w:t>
      </w:r>
      <w:r w:rsidR="007B630F">
        <w:rPr>
          <w:rFonts w:hint="eastAsia"/>
        </w:rPr>
        <w:t>来播放</w:t>
      </w:r>
      <w:r w:rsidR="007B630F">
        <w:t>WAV</w:t>
      </w:r>
      <w:r w:rsidR="007B630F">
        <w:rPr>
          <w:rFonts w:hint="eastAsia"/>
        </w:rPr>
        <w:t>文件</w:t>
      </w:r>
      <w:r w:rsidR="00FE57F2">
        <w:rPr>
          <w:rFonts w:hint="eastAsia"/>
        </w:rPr>
        <w:t>。</w:t>
      </w:r>
    </w:p>
    <w:p w14:paraId="6B6EF738" w14:textId="05BAF2C5" w:rsidR="00A73CE3" w:rsidRDefault="00A73CE3" w:rsidP="00A73CE3">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2</w:instrText>
      </w:r>
      <w:r>
        <w:fldChar w:fldCharType="end"/>
      </w:r>
      <w:r>
        <w:instrText xml:space="preserve">"]" </w:instrText>
      </w:r>
      <w:r>
        <w:fldChar w:fldCharType="separate"/>
      </w:r>
      <w:r w:rsidR="0055207A">
        <w:t>[</w:t>
      </w:r>
      <w:r w:rsidR="0055207A">
        <w:rPr>
          <w:noProof/>
        </w:rPr>
        <w:t>1</w:t>
      </w:r>
      <w:r w:rsidR="0055207A">
        <w:t>-</w:t>
      </w:r>
      <w:r w:rsidR="0055207A">
        <w:rPr>
          <w:noProof/>
        </w:rPr>
        <w:t>2</w:t>
      </w:r>
      <w:r w:rsidR="0055207A">
        <w:t>]</w:t>
      </w:r>
      <w:r>
        <w:fldChar w:fldCharType="end"/>
      </w:r>
      <w:r>
        <w:t xml:space="preserve"> </w:t>
      </w:r>
      <w:r>
        <w:rPr>
          <w:rFonts w:hint="eastAsia"/>
        </w:rPr>
        <w:t>查阅</w:t>
      </w:r>
      <w:r>
        <w:rPr>
          <w:rFonts w:hint="eastAsia"/>
        </w:rPr>
        <w:t>Microsoft</w:t>
      </w:r>
      <w:r>
        <w:t xml:space="preserve"> </w:t>
      </w:r>
      <w:r>
        <w:rPr>
          <w:rFonts w:hint="eastAsia"/>
        </w:rPr>
        <w:t>Learn</w:t>
      </w:r>
      <w:r>
        <w:rPr>
          <w:rFonts w:hint="eastAsia"/>
        </w:rPr>
        <w:t>网站，了解</w:t>
      </w:r>
      <w:r w:rsidR="007856F7">
        <w:t>mciSendCommand</w:t>
      </w:r>
      <w:r w:rsidR="007856F7">
        <w:rPr>
          <w:rFonts w:hint="eastAsia"/>
        </w:rPr>
        <w:t>(</w:t>
      </w:r>
      <w:r w:rsidR="007856F7">
        <w:t xml:space="preserve">) </w:t>
      </w:r>
      <w:r w:rsidR="007856F7">
        <w:rPr>
          <w:rFonts w:hint="eastAsia"/>
        </w:rPr>
        <w:t>和</w:t>
      </w:r>
      <w:r w:rsidR="007856F7">
        <w:rPr>
          <w:rFonts w:hint="eastAsia"/>
        </w:rPr>
        <w:t xml:space="preserve"> </w:t>
      </w:r>
      <w:r w:rsidR="007856F7">
        <w:t>mciSendString()</w:t>
      </w:r>
      <w:r w:rsidR="007856F7">
        <w:rPr>
          <w:rFonts w:hint="eastAsia"/>
        </w:rPr>
        <w:t>的差异</w:t>
      </w:r>
      <w:r>
        <w:rPr>
          <w:rFonts w:hint="eastAsia"/>
        </w:rPr>
        <w:t>。</w:t>
      </w:r>
    </w:p>
    <w:p w14:paraId="1B0F1043" w14:textId="104E66D8" w:rsidR="00A73CE3" w:rsidRDefault="00B3597E" w:rsidP="00A73CE3">
      <w:pPr>
        <w:ind w:left="420"/>
      </w:pPr>
      <w:hyperlink r:id="rId18" w:history="1">
        <w:r w:rsidR="00A73CE3" w:rsidRPr="003D6865">
          <w:rPr>
            <w:rStyle w:val="ae"/>
          </w:rPr>
          <w:t>https://learn.microsoft.com/en-us/windows/win32/multimedia/mci-device-types</w:t>
        </w:r>
      </w:hyperlink>
    </w:p>
    <w:p w14:paraId="065464B9" w14:textId="4E91106C" w:rsidR="007B630F" w:rsidRDefault="002D67B7" w:rsidP="002D67B7">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3</w:instrText>
      </w:r>
      <w:r>
        <w:fldChar w:fldCharType="end"/>
      </w:r>
      <w:r>
        <w:instrText xml:space="preserve">"]" </w:instrText>
      </w:r>
      <w:r>
        <w:fldChar w:fldCharType="separate"/>
      </w:r>
      <w:r w:rsidR="0055207A">
        <w:t>[</w:t>
      </w:r>
      <w:r w:rsidR="0055207A">
        <w:rPr>
          <w:noProof/>
        </w:rPr>
        <w:t>1</w:t>
      </w:r>
      <w:r w:rsidR="0055207A">
        <w:t>-</w:t>
      </w:r>
      <w:r w:rsidR="0055207A">
        <w:rPr>
          <w:noProof/>
        </w:rPr>
        <w:t>3</w:t>
      </w:r>
      <w:r w:rsidR="0055207A">
        <w:t>]</w:t>
      </w:r>
      <w:r>
        <w:fldChar w:fldCharType="end"/>
      </w:r>
      <w:r>
        <w:t xml:space="preserve"> </w:t>
      </w:r>
      <w:r w:rsidR="007B630F">
        <w:rPr>
          <w:rFonts w:hint="eastAsia"/>
        </w:rPr>
        <w:t>学会使用</w:t>
      </w:r>
      <w:r w:rsidR="007B630F">
        <w:t>mciSendCommand</w:t>
      </w:r>
      <w:r w:rsidR="00C57227">
        <w:rPr>
          <w:rFonts w:hint="eastAsia"/>
        </w:rPr>
        <w:t>(</w:t>
      </w:r>
      <w:r w:rsidR="00C57227">
        <w:t xml:space="preserve">) </w:t>
      </w:r>
      <w:r w:rsidR="007B630F">
        <w:rPr>
          <w:rFonts w:hint="eastAsia"/>
        </w:rPr>
        <w:t>或</w:t>
      </w:r>
      <w:r w:rsidR="007B630F">
        <w:t>mciSendString</w:t>
      </w:r>
      <w:r w:rsidR="00C57227">
        <w:t xml:space="preserve">() </w:t>
      </w:r>
      <w:r w:rsidR="007B630F">
        <w:rPr>
          <w:rFonts w:hint="eastAsia"/>
        </w:rPr>
        <w:t>来播放</w:t>
      </w:r>
      <w:r w:rsidR="007B630F">
        <w:t>WAV</w:t>
      </w:r>
      <w:r w:rsidR="007B630F">
        <w:rPr>
          <w:rFonts w:hint="eastAsia"/>
        </w:rPr>
        <w:t>文件</w:t>
      </w:r>
      <w:r w:rsidR="00FE57F2">
        <w:rPr>
          <w:rFonts w:hint="eastAsia"/>
        </w:rPr>
        <w:t>。</w:t>
      </w:r>
    </w:p>
    <w:p w14:paraId="6EA8B31E" w14:textId="7EC37236" w:rsidR="007B630F" w:rsidRDefault="002D67B7" w:rsidP="002D67B7">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4</w:instrText>
      </w:r>
      <w:r>
        <w:fldChar w:fldCharType="end"/>
      </w:r>
      <w:r>
        <w:instrText xml:space="preserve">"]" </w:instrText>
      </w:r>
      <w:r>
        <w:fldChar w:fldCharType="separate"/>
      </w:r>
      <w:r w:rsidR="0055207A">
        <w:t>[</w:t>
      </w:r>
      <w:r w:rsidR="0055207A">
        <w:rPr>
          <w:noProof/>
        </w:rPr>
        <w:t>1</w:t>
      </w:r>
      <w:r w:rsidR="0055207A">
        <w:t>-</w:t>
      </w:r>
      <w:r w:rsidR="0055207A">
        <w:rPr>
          <w:noProof/>
        </w:rPr>
        <w:t>4</w:t>
      </w:r>
      <w:r w:rsidR="0055207A">
        <w:t>]</w:t>
      </w:r>
      <w:r>
        <w:fldChar w:fldCharType="end"/>
      </w:r>
      <w:r>
        <w:t xml:space="preserve"> </w:t>
      </w:r>
      <w:r w:rsidR="007B630F">
        <w:rPr>
          <w:rFonts w:hint="eastAsia"/>
        </w:rPr>
        <w:t>学会使用</w:t>
      </w:r>
      <w:r w:rsidR="007B630F">
        <w:t>mciSendCommand</w:t>
      </w:r>
      <w:r w:rsidR="00C57227">
        <w:t xml:space="preserve">() </w:t>
      </w:r>
      <w:r w:rsidR="007B630F">
        <w:rPr>
          <w:rFonts w:hint="eastAsia"/>
        </w:rPr>
        <w:t>或</w:t>
      </w:r>
      <w:r w:rsidR="007B630F">
        <w:t>mciSendString</w:t>
      </w:r>
      <w:r w:rsidR="00C57227">
        <w:t xml:space="preserve">() </w:t>
      </w:r>
      <w:r w:rsidR="007B630F">
        <w:rPr>
          <w:rFonts w:hint="eastAsia"/>
        </w:rPr>
        <w:t>来录制</w:t>
      </w:r>
      <w:r w:rsidR="007B630F">
        <w:t>WAV</w:t>
      </w:r>
      <w:r w:rsidR="007B630F">
        <w:rPr>
          <w:rFonts w:hint="eastAsia"/>
        </w:rPr>
        <w:t>文件</w:t>
      </w:r>
      <w:r w:rsidR="00FE57F2">
        <w:rPr>
          <w:rFonts w:hint="eastAsia"/>
        </w:rPr>
        <w:t>。</w:t>
      </w:r>
    </w:p>
    <w:p w14:paraId="22C89852" w14:textId="573FA639" w:rsidR="00FE57F2" w:rsidRDefault="002D67B7" w:rsidP="002D67B7">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5</w:instrText>
      </w:r>
      <w:r>
        <w:fldChar w:fldCharType="end"/>
      </w:r>
      <w:r>
        <w:instrText xml:space="preserve">"]" </w:instrText>
      </w:r>
      <w:r>
        <w:fldChar w:fldCharType="separate"/>
      </w:r>
      <w:r w:rsidR="0055207A">
        <w:t>[</w:t>
      </w:r>
      <w:r w:rsidR="0055207A">
        <w:rPr>
          <w:noProof/>
        </w:rPr>
        <w:t>1</w:t>
      </w:r>
      <w:r w:rsidR="0055207A">
        <w:t>-</w:t>
      </w:r>
      <w:r w:rsidR="0055207A">
        <w:rPr>
          <w:noProof/>
        </w:rPr>
        <w:t>5</w:t>
      </w:r>
      <w:r w:rsidR="0055207A">
        <w:t>]</w:t>
      </w:r>
      <w:r>
        <w:fldChar w:fldCharType="end"/>
      </w:r>
      <w:r>
        <w:t xml:space="preserve"> </w:t>
      </w:r>
      <w:r w:rsidR="00FE57F2">
        <w:rPr>
          <w:rFonts w:hint="eastAsia"/>
        </w:rPr>
        <w:t>查阅</w:t>
      </w:r>
      <w:r w:rsidR="00FE57F2">
        <w:rPr>
          <w:rFonts w:hint="eastAsia"/>
        </w:rPr>
        <w:t>Microsoft</w:t>
      </w:r>
      <w:r w:rsidR="00FE57F2">
        <w:t xml:space="preserve"> </w:t>
      </w:r>
      <w:r w:rsidR="00FE57F2">
        <w:rPr>
          <w:rFonts w:hint="eastAsia"/>
        </w:rPr>
        <w:t>Learn</w:t>
      </w:r>
      <w:r w:rsidR="00FE57F2">
        <w:rPr>
          <w:rFonts w:hint="eastAsia"/>
        </w:rPr>
        <w:t>网站，了解</w:t>
      </w:r>
      <w:r w:rsidR="00FE57F2">
        <w:rPr>
          <w:rFonts w:hint="eastAsia"/>
        </w:rPr>
        <w:t>Windows</w:t>
      </w:r>
      <w:r w:rsidR="00FE57F2">
        <w:rPr>
          <w:rFonts w:hint="eastAsia"/>
        </w:rPr>
        <w:t>支持的</w:t>
      </w:r>
      <w:r>
        <w:rPr>
          <w:rFonts w:hint="eastAsia"/>
        </w:rPr>
        <w:t>MCI</w:t>
      </w:r>
      <w:r>
        <w:rPr>
          <w:rFonts w:hint="eastAsia"/>
        </w:rPr>
        <w:t>设备类型</w:t>
      </w:r>
      <w:r w:rsidR="00FE57F2">
        <w:rPr>
          <w:rFonts w:hint="eastAsia"/>
        </w:rPr>
        <w:t>。</w:t>
      </w:r>
    </w:p>
    <w:p w14:paraId="08F2A4E2" w14:textId="0650D379" w:rsidR="00FE57F2" w:rsidRDefault="00B3597E" w:rsidP="002D67B7">
      <w:pPr>
        <w:ind w:left="420"/>
      </w:pPr>
      <w:hyperlink r:id="rId19" w:history="1">
        <w:r w:rsidR="002D67B7" w:rsidRPr="003D6865">
          <w:rPr>
            <w:rStyle w:val="ae"/>
          </w:rPr>
          <w:t>https://learn.microsoft.com/en-us/windows/win32/multimedia/mci-device-types</w:t>
        </w:r>
      </w:hyperlink>
    </w:p>
    <w:p w14:paraId="28810D2B" w14:textId="38D13565" w:rsidR="00813574" w:rsidRDefault="00FD5F30" w:rsidP="00FD5F30">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6</w:instrText>
      </w:r>
      <w:r>
        <w:fldChar w:fldCharType="end"/>
      </w:r>
      <w:r>
        <w:instrText xml:space="preserve">"]" </w:instrText>
      </w:r>
      <w:r>
        <w:fldChar w:fldCharType="separate"/>
      </w:r>
      <w:r w:rsidR="0055207A">
        <w:t>[</w:t>
      </w:r>
      <w:r w:rsidR="0055207A">
        <w:rPr>
          <w:noProof/>
        </w:rPr>
        <w:t>1</w:t>
      </w:r>
      <w:r w:rsidR="0055207A">
        <w:t>-</w:t>
      </w:r>
      <w:r w:rsidR="0055207A">
        <w:rPr>
          <w:noProof/>
        </w:rPr>
        <w:t>6</w:t>
      </w:r>
      <w:r w:rsidR="0055207A">
        <w:t>]</w:t>
      </w:r>
      <w:r>
        <w:fldChar w:fldCharType="end"/>
      </w:r>
      <w:r>
        <w:t xml:space="preserve"> </w:t>
      </w:r>
      <w:r w:rsidR="00813574">
        <w:rPr>
          <w:rFonts w:hint="eastAsia"/>
        </w:rPr>
        <w:t>查阅</w:t>
      </w:r>
      <w:r w:rsidR="00813574">
        <w:rPr>
          <w:rFonts w:hint="eastAsia"/>
        </w:rPr>
        <w:t>Windows</w:t>
      </w:r>
      <w:r w:rsidR="00813574">
        <w:rPr>
          <w:rFonts w:hint="eastAsia"/>
        </w:rPr>
        <w:t>下注册表，了解不同媒体文件的后缀及其设备类型</w:t>
      </w:r>
      <w:r w:rsidR="009177AE">
        <w:rPr>
          <w:rFonts w:hint="eastAsia"/>
        </w:rPr>
        <w:t>标识字符串（如</w:t>
      </w:r>
      <w:r w:rsidR="009177AE">
        <w:rPr>
          <w:rFonts w:hint="eastAsia"/>
        </w:rPr>
        <w:t>waveaudio</w:t>
      </w:r>
      <w:r w:rsidR="009177AE">
        <w:rPr>
          <w:rFonts w:hint="eastAsia"/>
        </w:rPr>
        <w:t>、</w:t>
      </w:r>
      <w:r w:rsidR="009177AE" w:rsidRPr="009177AE">
        <w:t>sequencer</w:t>
      </w:r>
      <w:r w:rsidR="009177AE">
        <w:rPr>
          <w:rFonts w:hint="eastAsia"/>
        </w:rPr>
        <w:t>等）</w:t>
      </w:r>
      <w:r w:rsidR="00813574">
        <w:rPr>
          <w:rFonts w:hint="eastAsia"/>
        </w:rPr>
        <w:t>：</w:t>
      </w:r>
    </w:p>
    <w:p w14:paraId="354044C9" w14:textId="77777777" w:rsidR="009177AE" w:rsidRPr="00FD5F30" w:rsidRDefault="00813574" w:rsidP="002D67B7">
      <w:pPr>
        <w:ind w:left="420"/>
        <w:rPr>
          <w:sz w:val="20"/>
          <w:szCs w:val="22"/>
        </w:rPr>
      </w:pPr>
      <w:r w:rsidRPr="00FD5F30">
        <w:rPr>
          <w:rFonts w:hint="eastAsia"/>
          <w:sz w:val="20"/>
          <w:szCs w:val="22"/>
        </w:rPr>
        <w:t>HKEY_LOCAL_MACHINE/Software/Microsoft/Windows NT/CurrentVersion/MCI Extensions</w:t>
      </w:r>
    </w:p>
    <w:p w14:paraId="6869A76C" w14:textId="7D9BA6B6" w:rsidR="00813574" w:rsidRDefault="00813574" w:rsidP="002D67B7">
      <w:pPr>
        <w:ind w:left="420"/>
      </w:pPr>
    </w:p>
    <w:p w14:paraId="12C22E6B" w14:textId="5CE6652E" w:rsidR="00281323" w:rsidRDefault="002D67B7" w:rsidP="002D67B7">
      <w:r>
        <w:lastRenderedPageBreak/>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7</w:instrText>
      </w:r>
      <w:r>
        <w:fldChar w:fldCharType="end"/>
      </w:r>
      <w:r>
        <w:instrText xml:space="preserve">"]" </w:instrText>
      </w:r>
      <w:r>
        <w:fldChar w:fldCharType="separate"/>
      </w:r>
      <w:r w:rsidR="0055207A">
        <w:t>[</w:t>
      </w:r>
      <w:r w:rsidR="0055207A">
        <w:rPr>
          <w:noProof/>
        </w:rPr>
        <w:t>1</w:t>
      </w:r>
      <w:r w:rsidR="0055207A">
        <w:t>-</w:t>
      </w:r>
      <w:r w:rsidR="0055207A">
        <w:rPr>
          <w:noProof/>
        </w:rPr>
        <w:t>7</w:t>
      </w:r>
      <w:r w:rsidR="0055207A">
        <w:t>]</w:t>
      </w:r>
      <w:r>
        <w:fldChar w:fldCharType="end"/>
      </w:r>
      <w:r>
        <w:t xml:space="preserve"> </w:t>
      </w:r>
      <w:r w:rsidR="00281323">
        <w:rPr>
          <w:rFonts w:hint="eastAsia"/>
        </w:rPr>
        <w:t>查阅</w:t>
      </w:r>
      <w:r w:rsidR="00281323">
        <w:rPr>
          <w:rFonts w:hint="eastAsia"/>
        </w:rPr>
        <w:t>Microsoft</w:t>
      </w:r>
      <w:r w:rsidR="00281323">
        <w:t xml:space="preserve"> </w:t>
      </w:r>
      <w:r w:rsidR="00281323">
        <w:rPr>
          <w:rFonts w:hint="eastAsia"/>
        </w:rPr>
        <w:t>Learn</w:t>
      </w:r>
      <w:r w:rsidR="00281323">
        <w:rPr>
          <w:rFonts w:hint="eastAsia"/>
        </w:rPr>
        <w:t>网站，</w:t>
      </w:r>
      <w:r w:rsidR="00C62299">
        <w:rPr>
          <w:rFonts w:hint="eastAsia"/>
        </w:rPr>
        <w:t>了解</w:t>
      </w:r>
      <w:r w:rsidR="00C62299">
        <w:rPr>
          <w:rFonts w:hint="eastAsia"/>
        </w:rPr>
        <w:t>Windows</w:t>
      </w:r>
      <w:r w:rsidR="00C62299">
        <w:rPr>
          <w:rFonts w:hint="eastAsia"/>
        </w:rPr>
        <w:t>支持的多媒体命令。</w:t>
      </w:r>
    </w:p>
    <w:p w14:paraId="57710A4D" w14:textId="339FA721" w:rsidR="00C57227" w:rsidRDefault="00B3597E" w:rsidP="002D67B7">
      <w:pPr>
        <w:ind w:left="420"/>
      </w:pPr>
      <w:hyperlink r:id="rId20" w:history="1">
        <w:r w:rsidR="00C57227" w:rsidRPr="003D6865">
          <w:rPr>
            <w:rStyle w:val="ae"/>
          </w:rPr>
          <w:t>https://learn.microsoft.com/zh-cn/windows/win32/multimedia/multimedia-commands</w:t>
        </w:r>
      </w:hyperlink>
    </w:p>
    <w:p w14:paraId="054CE231" w14:textId="6B5DE1E5" w:rsidR="007B630F" w:rsidRDefault="002D67B7" w:rsidP="002D67B7">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8</w:instrText>
      </w:r>
      <w:r>
        <w:fldChar w:fldCharType="end"/>
      </w:r>
      <w:r>
        <w:instrText xml:space="preserve">"]" </w:instrText>
      </w:r>
      <w:r>
        <w:fldChar w:fldCharType="separate"/>
      </w:r>
      <w:r w:rsidR="0055207A">
        <w:t>[</w:t>
      </w:r>
      <w:r w:rsidR="0055207A">
        <w:rPr>
          <w:noProof/>
        </w:rPr>
        <w:t>1</w:t>
      </w:r>
      <w:r w:rsidR="0055207A">
        <w:t>-</w:t>
      </w:r>
      <w:r w:rsidR="0055207A">
        <w:rPr>
          <w:noProof/>
        </w:rPr>
        <w:t>8</w:t>
      </w:r>
      <w:r w:rsidR="0055207A">
        <w:t>]</w:t>
      </w:r>
      <w:r>
        <w:fldChar w:fldCharType="end"/>
      </w:r>
      <w:r>
        <w:t xml:space="preserve"> </w:t>
      </w:r>
      <w:r w:rsidR="007B630F">
        <w:rPr>
          <w:rFonts w:hint="eastAsia"/>
        </w:rPr>
        <w:t>制作一个媒体播放器</w:t>
      </w:r>
      <w:r w:rsidR="000B3937">
        <w:rPr>
          <w:rFonts w:hint="eastAsia"/>
        </w:rPr>
        <w:t>，实现对</w:t>
      </w:r>
      <w:r w:rsidR="000B3937">
        <w:rPr>
          <w:rFonts w:hint="eastAsia"/>
        </w:rPr>
        <w:t>WAV</w:t>
      </w:r>
      <w:r w:rsidR="00204CCF">
        <w:rPr>
          <w:rFonts w:hint="eastAsia"/>
        </w:rPr>
        <w:t>、</w:t>
      </w:r>
      <w:r w:rsidR="000B3937">
        <w:rPr>
          <w:rFonts w:hint="eastAsia"/>
        </w:rPr>
        <w:t>MIDI</w:t>
      </w:r>
      <w:r w:rsidR="00204CCF">
        <w:rPr>
          <w:rFonts w:hint="eastAsia"/>
        </w:rPr>
        <w:t>以及</w:t>
      </w:r>
      <w:r w:rsidR="00204CCF">
        <w:rPr>
          <w:rFonts w:hint="eastAsia"/>
        </w:rPr>
        <w:t>MP</w:t>
      </w:r>
      <w:r w:rsidR="00204CCF">
        <w:t>3</w:t>
      </w:r>
      <w:r w:rsidR="000B3937">
        <w:rPr>
          <w:rFonts w:hint="eastAsia"/>
        </w:rPr>
        <w:t>声音文件的播放、</w:t>
      </w:r>
      <w:r w:rsidR="000B3937" w:rsidRPr="002D67B7">
        <w:rPr>
          <w:rFonts w:hint="eastAsia"/>
          <w:color w:val="FF0000"/>
        </w:rPr>
        <w:t>暂停</w:t>
      </w:r>
      <w:r w:rsidR="000B3937">
        <w:rPr>
          <w:rFonts w:hint="eastAsia"/>
        </w:rPr>
        <w:t>、</w:t>
      </w:r>
      <w:r w:rsidR="000B3937" w:rsidRPr="002D67B7">
        <w:rPr>
          <w:rFonts w:hint="eastAsia"/>
          <w:color w:val="FF0000"/>
        </w:rPr>
        <w:t>继续</w:t>
      </w:r>
      <w:r w:rsidR="000B3937">
        <w:rPr>
          <w:rFonts w:hint="eastAsia"/>
        </w:rPr>
        <w:t>、停止</w:t>
      </w:r>
      <w:r w:rsidR="007B630F">
        <w:rPr>
          <w:rFonts w:hint="eastAsia"/>
        </w:rPr>
        <w:t>。</w:t>
      </w:r>
    </w:p>
    <w:p w14:paraId="718E2AAB" w14:textId="44151FD3" w:rsidR="007B630F" w:rsidRDefault="007B630F" w:rsidP="007B630F">
      <w:pPr>
        <w:pStyle w:val="2"/>
      </w:pPr>
      <w:bookmarkStart w:id="20" w:name="_Toc462538458"/>
      <w:bookmarkStart w:id="21" w:name="_Toc179417722"/>
      <w:r>
        <w:rPr>
          <w:rFonts w:hint="eastAsia"/>
        </w:rPr>
        <w:t>示例</w:t>
      </w:r>
      <w:bookmarkEnd w:id="20"/>
      <w:r w:rsidR="00CA22F9">
        <w:rPr>
          <w:rFonts w:hint="eastAsia"/>
        </w:rPr>
        <w:t>代码说明</w:t>
      </w:r>
      <w:bookmarkEnd w:id="21"/>
    </w:p>
    <w:p w14:paraId="19D7CAB3" w14:textId="77777777" w:rsidR="00D13091" w:rsidRDefault="00D13091" w:rsidP="00D13091"/>
    <w:tbl>
      <w:tblPr>
        <w:tblStyle w:val="a9"/>
        <w:tblW w:w="0" w:type="auto"/>
        <w:tblLook w:val="04A0" w:firstRow="1" w:lastRow="0" w:firstColumn="1" w:lastColumn="0" w:noHBand="0" w:noVBand="1"/>
      </w:tblPr>
      <w:tblGrid>
        <w:gridCol w:w="5106"/>
        <w:gridCol w:w="3190"/>
      </w:tblGrid>
      <w:tr w:rsidR="0003395E" w14:paraId="51075D24" w14:textId="77777777" w:rsidTr="00D15CE2">
        <w:tc>
          <w:tcPr>
            <w:tcW w:w="0" w:type="auto"/>
          </w:tcPr>
          <w:p w14:paraId="322293AE" w14:textId="7DEEAB32" w:rsidR="0003395E" w:rsidRDefault="0003395E" w:rsidP="00D13091">
            <w:r>
              <w:rPr>
                <w:rFonts w:hint="eastAsia"/>
              </w:rPr>
              <w:t>VC</w:t>
            </w:r>
            <w:r>
              <w:t>6</w:t>
            </w:r>
            <w:r>
              <w:rPr>
                <w:rFonts w:hint="eastAsia"/>
              </w:rPr>
              <w:t>版本的示例</w:t>
            </w:r>
          </w:p>
        </w:tc>
        <w:tc>
          <w:tcPr>
            <w:tcW w:w="0" w:type="auto"/>
          </w:tcPr>
          <w:p w14:paraId="73885A91" w14:textId="37F55D4E" w:rsidR="0003395E" w:rsidRDefault="006B3622" w:rsidP="00C139F4">
            <w:pPr>
              <w:jc w:val="center"/>
            </w:pPr>
            <w:r>
              <w:rPr>
                <w:rFonts w:cstheme="minorBidi"/>
                <w:kern w:val="2"/>
                <w:sz w:val="21"/>
              </w:rPr>
              <w:object w:dxaOrig="1396" w:dyaOrig="841" w14:anchorId="5B0944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1pt;height:41.95pt" o:ole="">
                  <v:imagedata r:id="rId21" o:title=""/>
                </v:shape>
                <o:OLEObject Type="Embed" ProgID="Package" ShapeID="_x0000_i1025" DrawAspect="Content" ObjectID="_1791811283" r:id="rId22"/>
              </w:object>
            </w:r>
          </w:p>
        </w:tc>
      </w:tr>
      <w:tr w:rsidR="0003395E" w14:paraId="3B81C34E" w14:textId="77777777" w:rsidTr="00D15CE2">
        <w:tc>
          <w:tcPr>
            <w:tcW w:w="0" w:type="auto"/>
          </w:tcPr>
          <w:p w14:paraId="22026E03" w14:textId="652523D6" w:rsidR="0003395E" w:rsidRDefault="0003395E" w:rsidP="00D13091">
            <w:r>
              <w:rPr>
                <w:rFonts w:hint="eastAsia"/>
              </w:rPr>
              <w:t>Visual</w:t>
            </w:r>
            <w:r>
              <w:t xml:space="preserve"> </w:t>
            </w:r>
            <w:r>
              <w:rPr>
                <w:rFonts w:hint="eastAsia"/>
              </w:rPr>
              <w:t>Studio</w:t>
            </w:r>
            <w:r>
              <w:t xml:space="preserve"> 20</w:t>
            </w:r>
            <w:r w:rsidR="00A91EF1">
              <w:t>19</w:t>
            </w:r>
            <w:r>
              <w:rPr>
                <w:rFonts w:hint="eastAsia"/>
              </w:rPr>
              <w:t>版本的示例</w:t>
            </w:r>
          </w:p>
          <w:p w14:paraId="228D20A5" w14:textId="470C2075" w:rsidR="00D15CE2" w:rsidRDefault="00D15CE2" w:rsidP="00D13091">
            <w:r>
              <w:rPr>
                <w:rFonts w:hint="eastAsia"/>
              </w:rPr>
              <w:t>在</w:t>
            </w:r>
            <w:r>
              <w:rPr>
                <w:rFonts w:hint="eastAsia"/>
              </w:rPr>
              <w:t>Visual</w:t>
            </w:r>
            <w:r>
              <w:t xml:space="preserve"> </w:t>
            </w:r>
            <w:r>
              <w:rPr>
                <w:rFonts w:hint="eastAsia"/>
              </w:rPr>
              <w:t>Studio</w:t>
            </w:r>
            <w:r>
              <w:t xml:space="preserve"> 2022</w:t>
            </w:r>
            <w:r>
              <w:rPr>
                <w:rFonts w:hint="eastAsia"/>
              </w:rPr>
              <w:t>上编译时需要将</w:t>
            </w:r>
            <w:r>
              <w:rPr>
                <w:rFonts w:hint="eastAsia"/>
              </w:rPr>
              <w:t>*</w:t>
            </w:r>
            <w:r>
              <w:t>.vcxproj</w:t>
            </w:r>
            <w:r>
              <w:rPr>
                <w:rFonts w:hint="eastAsia"/>
              </w:rPr>
              <w:t>中“</w:t>
            </w:r>
            <w:r w:rsidRPr="00D15CE2">
              <w:t>&lt;PlatformToolset&gt;v14</w:t>
            </w:r>
            <w:r>
              <w:t>2</w:t>
            </w:r>
            <w:r w:rsidRPr="00D15CE2">
              <w:t>&lt;/PlatformToolset&gt;</w:t>
            </w:r>
            <w:r>
              <w:rPr>
                <w:rFonts w:hint="eastAsia"/>
              </w:rPr>
              <w:t>”替换为“</w:t>
            </w:r>
            <w:r w:rsidRPr="00D15CE2">
              <w:t>&lt;PlatformToolset&gt;v143&lt;/PlatformToolset&gt;</w:t>
            </w:r>
            <w:r>
              <w:rPr>
                <w:rFonts w:hint="eastAsia"/>
              </w:rPr>
              <w:t>”</w:t>
            </w:r>
          </w:p>
        </w:tc>
        <w:tc>
          <w:tcPr>
            <w:tcW w:w="0" w:type="auto"/>
          </w:tcPr>
          <w:p w14:paraId="1B2A295E" w14:textId="408A36B4" w:rsidR="0003395E" w:rsidRDefault="006B3622" w:rsidP="00D13091">
            <w:r>
              <w:rPr>
                <w:rFonts w:cstheme="minorBidi"/>
                <w:kern w:val="2"/>
                <w:sz w:val="21"/>
              </w:rPr>
              <w:object w:dxaOrig="2971" w:dyaOrig="841" w14:anchorId="11616458">
                <v:shape id="_x0000_i1026" type="#_x0000_t75" style="width:148.7pt;height:41.95pt" o:ole="">
                  <v:imagedata r:id="rId23" o:title=""/>
                </v:shape>
                <o:OLEObject Type="Embed" ProgID="Package" ShapeID="_x0000_i1026" DrawAspect="Content" ObjectID="_1791811284" r:id="rId24"/>
              </w:object>
            </w:r>
          </w:p>
        </w:tc>
      </w:tr>
    </w:tbl>
    <w:p w14:paraId="077E686A" w14:textId="50D06098" w:rsidR="00AD433A" w:rsidRDefault="00AD433A" w:rsidP="00B21E84">
      <w:pPr>
        <w:spacing w:beforeLines="50" w:before="156"/>
      </w:pPr>
      <w:r>
        <w:rPr>
          <w:rFonts w:hint="eastAsia"/>
        </w:rPr>
        <w:t>*</w:t>
      </w:r>
      <w:r>
        <w:rPr>
          <w:rFonts w:hint="eastAsia"/>
        </w:rPr>
        <w:t>实验相关示例代码</w:t>
      </w:r>
      <w:r w:rsidR="00B21E84">
        <w:rPr>
          <w:rFonts w:hint="eastAsia"/>
        </w:rPr>
        <w:t>也</w:t>
      </w:r>
      <w:r>
        <w:rPr>
          <w:rFonts w:hint="eastAsia"/>
        </w:rPr>
        <w:t>可以从睿客</w:t>
      </w:r>
      <w:r w:rsidR="00B21E84">
        <w:rPr>
          <w:rFonts w:hint="eastAsia"/>
        </w:rPr>
        <w:t>网</w:t>
      </w:r>
      <w:r>
        <w:rPr>
          <w:rFonts w:hint="eastAsia"/>
        </w:rPr>
        <w:t>下载</w:t>
      </w:r>
    </w:p>
    <w:p w14:paraId="17785A04" w14:textId="310F700C" w:rsidR="00AD433A" w:rsidRDefault="00AD433A" w:rsidP="00AD433A">
      <w:r w:rsidRPr="00EA0C51">
        <w:rPr>
          <w:rFonts w:hint="eastAsia"/>
        </w:rPr>
        <w:t>链接：</w:t>
      </w:r>
      <w:hyperlink r:id="rId25" w:history="1">
        <w:r w:rsidRPr="00D56045">
          <w:rPr>
            <w:rStyle w:val="ae"/>
            <w:rFonts w:hint="eastAsia"/>
          </w:rPr>
          <w:t>https://rec.ustc.edu.cn/share/089d4b60-4bfd-11ef-a003-293c134b1311</w:t>
        </w:r>
      </w:hyperlink>
    </w:p>
    <w:p w14:paraId="7F220512" w14:textId="77777777" w:rsidR="00AD433A" w:rsidRDefault="00AD433A" w:rsidP="00AD433A">
      <w:r w:rsidRPr="00EA0C51">
        <w:rPr>
          <w:rFonts w:hint="eastAsia"/>
        </w:rPr>
        <w:t>密码：</w:t>
      </w:r>
      <w:r w:rsidRPr="00EA0C51">
        <w:rPr>
          <w:rFonts w:hint="eastAsia"/>
        </w:rPr>
        <w:t>eeis@ustc</w:t>
      </w:r>
    </w:p>
    <w:p w14:paraId="43913D77" w14:textId="77777777" w:rsidR="0003395E" w:rsidRPr="00AD433A" w:rsidRDefault="0003395E" w:rsidP="00D13091"/>
    <w:p w14:paraId="724B9905" w14:textId="77777777" w:rsidR="00A30EC1" w:rsidRDefault="00A30EC1" w:rsidP="00D13091"/>
    <w:p w14:paraId="4B0D958F" w14:textId="111F2142" w:rsidR="0003395E" w:rsidRDefault="00A30EC1" w:rsidP="00D13091">
      <w:r>
        <w:rPr>
          <w:rFonts w:hint="eastAsia"/>
        </w:rPr>
        <w:t>本实验项目示例代码用到的主要函数说明如下。</w:t>
      </w:r>
    </w:p>
    <w:p w14:paraId="2D18FB5C" w14:textId="77777777" w:rsidR="00A30EC1" w:rsidRPr="00D13091" w:rsidRDefault="00A30EC1" w:rsidP="00D13091"/>
    <w:p w14:paraId="7607DD26" w14:textId="77777777" w:rsidR="007B630F" w:rsidRDefault="007B630F" w:rsidP="007B630F">
      <w:r>
        <w:t>1</w:t>
      </w:r>
      <w:r>
        <w:rPr>
          <w:rFonts w:hint="eastAsia"/>
        </w:rPr>
        <w:t>．</w:t>
      </w:r>
      <w:r>
        <w:tab/>
        <w:t>sndPlaySound("ding.wav",SND_SYNC);</w:t>
      </w:r>
      <w:r>
        <w:tab/>
      </w:r>
    </w:p>
    <w:p w14:paraId="26BC04E6" w14:textId="77777777" w:rsidR="007B630F" w:rsidRDefault="007B630F" w:rsidP="007B630F"/>
    <w:p w14:paraId="1614BC68" w14:textId="77777777" w:rsidR="007B630F" w:rsidRDefault="007B630F" w:rsidP="007B630F">
      <w:r>
        <w:t>2</w:t>
      </w:r>
      <w:r>
        <w:rPr>
          <w:rFonts w:hint="eastAsia"/>
        </w:rPr>
        <w:t>．</w:t>
      </w:r>
      <w:r>
        <w:tab/>
        <w:t>PlaySound("chord.wav",NULL,SND_SYNC );</w:t>
      </w:r>
      <w:r>
        <w:tab/>
      </w:r>
    </w:p>
    <w:p w14:paraId="348C94E2" w14:textId="77777777" w:rsidR="007B630F" w:rsidRDefault="007B630F" w:rsidP="007B630F"/>
    <w:p w14:paraId="1038774C" w14:textId="77777777" w:rsidR="007B630F" w:rsidRDefault="007B630F" w:rsidP="007B630F">
      <w:r>
        <w:t>3</w:t>
      </w:r>
      <w:r>
        <w:rPr>
          <w:rFonts w:hint="eastAsia"/>
        </w:rPr>
        <w:t>．</w:t>
      </w:r>
      <w:r>
        <w:tab/>
      </w:r>
      <w:r>
        <w:rPr>
          <w:rFonts w:hint="eastAsia"/>
        </w:rPr>
        <w:t>使用两个高级</w:t>
      </w:r>
      <w:r>
        <w:t>MCI</w:t>
      </w:r>
      <w:r>
        <w:rPr>
          <w:rFonts w:hint="eastAsia"/>
        </w:rPr>
        <w:t>函数</w:t>
      </w:r>
    </w:p>
    <w:p w14:paraId="6145663D" w14:textId="77777777" w:rsidR="007B630F" w:rsidRDefault="007B630F" w:rsidP="007B630F"/>
    <w:p w14:paraId="3E7024E0" w14:textId="77777777" w:rsidR="007B630F" w:rsidRDefault="007B630F" w:rsidP="00FA689F">
      <w:pPr>
        <w:numPr>
          <w:ilvl w:val="0"/>
          <w:numId w:val="2"/>
        </w:numPr>
      </w:pPr>
      <w:r>
        <w:rPr>
          <w:rFonts w:hint="eastAsia"/>
        </w:rPr>
        <w:t>播放</w:t>
      </w:r>
      <w:r>
        <w:t>MIDI</w:t>
      </w:r>
      <w:r>
        <w:rPr>
          <w:rFonts w:hint="eastAsia"/>
        </w:rPr>
        <w:t>文件示例</w:t>
      </w:r>
    </w:p>
    <w:p w14:paraId="6F4382BC" w14:textId="77777777" w:rsidR="007B630F" w:rsidRDefault="007B630F" w:rsidP="007B630F">
      <w:pPr>
        <w:rPr>
          <w:sz w:val="18"/>
        </w:rPr>
      </w:pPr>
      <w:r>
        <w:rPr>
          <w:sz w:val="18"/>
        </w:rPr>
        <w:t>{</w:t>
      </w:r>
    </w:p>
    <w:p w14:paraId="0BFB4C94" w14:textId="77777777" w:rsidR="007B630F" w:rsidRDefault="007B630F" w:rsidP="007B630F">
      <w:pPr>
        <w:rPr>
          <w:sz w:val="18"/>
        </w:rPr>
      </w:pPr>
      <w:r>
        <w:rPr>
          <w:sz w:val="18"/>
        </w:rPr>
        <w:tab/>
        <w:t>HWND hwnd;</w:t>
      </w:r>
    </w:p>
    <w:p w14:paraId="42B57AFE" w14:textId="77777777" w:rsidR="007B630F" w:rsidRDefault="007B630F" w:rsidP="007B630F">
      <w:pPr>
        <w:rPr>
          <w:sz w:val="18"/>
        </w:rPr>
      </w:pPr>
      <w:r>
        <w:rPr>
          <w:sz w:val="18"/>
        </w:rPr>
        <w:tab/>
        <w:t>MCI_OPEN_PARMS mciopen;</w:t>
      </w:r>
    </w:p>
    <w:p w14:paraId="473C4913" w14:textId="77777777" w:rsidR="007B630F" w:rsidRDefault="007B630F" w:rsidP="007B630F">
      <w:pPr>
        <w:rPr>
          <w:sz w:val="18"/>
        </w:rPr>
      </w:pPr>
      <w:r>
        <w:rPr>
          <w:sz w:val="18"/>
        </w:rPr>
        <w:tab/>
        <w:t>MCI_OPEN_PARMS mciplay;</w:t>
      </w:r>
    </w:p>
    <w:p w14:paraId="6ECC3FD5" w14:textId="77777777" w:rsidR="007B630F" w:rsidRDefault="007B630F" w:rsidP="007B630F">
      <w:pPr>
        <w:rPr>
          <w:sz w:val="18"/>
        </w:rPr>
      </w:pPr>
      <w:r>
        <w:rPr>
          <w:sz w:val="18"/>
        </w:rPr>
        <w:tab/>
        <w:t>DWORD rtrn;</w:t>
      </w:r>
    </w:p>
    <w:p w14:paraId="2CB9B7BB" w14:textId="77777777" w:rsidR="007B630F" w:rsidRDefault="007B630F" w:rsidP="007B630F">
      <w:pPr>
        <w:rPr>
          <w:sz w:val="18"/>
        </w:rPr>
      </w:pPr>
      <w:r>
        <w:rPr>
          <w:sz w:val="18"/>
        </w:rPr>
        <w:tab/>
        <w:t>char b[80];</w:t>
      </w:r>
    </w:p>
    <w:p w14:paraId="6BCA4365" w14:textId="77777777" w:rsidR="007B630F" w:rsidRDefault="007B630F" w:rsidP="007B630F">
      <w:pPr>
        <w:rPr>
          <w:sz w:val="18"/>
        </w:rPr>
      </w:pPr>
      <w:r>
        <w:rPr>
          <w:sz w:val="18"/>
        </w:rPr>
        <w:tab/>
        <w:t>hwnd=GetActiveWindow()-&gt;m_hWnd;</w:t>
      </w:r>
    </w:p>
    <w:p w14:paraId="498857F3" w14:textId="77777777" w:rsidR="007B630F" w:rsidRDefault="007B630F" w:rsidP="007B630F">
      <w:pPr>
        <w:rPr>
          <w:sz w:val="18"/>
        </w:rPr>
      </w:pPr>
      <w:r>
        <w:rPr>
          <w:sz w:val="18"/>
        </w:rPr>
        <w:tab/>
        <w:t>mciopen.lpstrElementName = "e:\\test\\test.rmi";</w:t>
      </w:r>
    </w:p>
    <w:p w14:paraId="0EA2F29A" w14:textId="77777777" w:rsidR="007B630F" w:rsidRDefault="007B630F" w:rsidP="007B630F">
      <w:pPr>
        <w:rPr>
          <w:sz w:val="18"/>
        </w:rPr>
      </w:pPr>
      <w:r>
        <w:rPr>
          <w:sz w:val="18"/>
        </w:rPr>
        <w:tab/>
        <w:t>mciopen.lpstrDeviceType = "sequencer" ;</w:t>
      </w:r>
    </w:p>
    <w:p w14:paraId="1C41B1F3" w14:textId="77777777" w:rsidR="007B630F" w:rsidRDefault="007B630F" w:rsidP="007B630F">
      <w:pPr>
        <w:rPr>
          <w:sz w:val="18"/>
        </w:rPr>
      </w:pPr>
    </w:p>
    <w:p w14:paraId="1F546D01" w14:textId="77777777" w:rsidR="007B630F" w:rsidRDefault="007B630F" w:rsidP="007B630F">
      <w:pPr>
        <w:rPr>
          <w:sz w:val="18"/>
        </w:rPr>
      </w:pPr>
      <w:r>
        <w:rPr>
          <w:sz w:val="18"/>
        </w:rPr>
        <w:tab/>
        <w:t>rtrn = mciSendCommand(0,MCI_OPEN,MCI_OPEN_TYPE|MCI_OPEN_ELEMENT,</w:t>
      </w:r>
    </w:p>
    <w:p w14:paraId="04E67BE9" w14:textId="77777777" w:rsidR="007B630F" w:rsidRDefault="007B630F" w:rsidP="007B630F">
      <w:pPr>
        <w:ind w:left="425" w:firstLine="425"/>
        <w:rPr>
          <w:sz w:val="18"/>
        </w:rPr>
      </w:pPr>
      <w:r>
        <w:rPr>
          <w:sz w:val="18"/>
        </w:rPr>
        <w:t>(DWORD)(LPVOID)&amp;mciopen);</w:t>
      </w:r>
    </w:p>
    <w:p w14:paraId="192C4422" w14:textId="77777777" w:rsidR="007B630F" w:rsidRDefault="007B630F" w:rsidP="007B630F">
      <w:pPr>
        <w:rPr>
          <w:sz w:val="18"/>
        </w:rPr>
      </w:pPr>
      <w:r>
        <w:rPr>
          <w:sz w:val="18"/>
        </w:rPr>
        <w:tab/>
        <w:t>if(rtrn != 0){</w:t>
      </w:r>
    </w:p>
    <w:p w14:paraId="523E7F74" w14:textId="77777777" w:rsidR="007B630F" w:rsidRDefault="007B630F" w:rsidP="007B630F">
      <w:pPr>
        <w:rPr>
          <w:sz w:val="18"/>
        </w:rPr>
      </w:pPr>
      <w:r>
        <w:rPr>
          <w:sz w:val="18"/>
        </w:rPr>
        <w:tab/>
      </w:r>
      <w:r>
        <w:rPr>
          <w:sz w:val="18"/>
        </w:rPr>
        <w:tab/>
        <w:t>mciGetErrorString(rtrn,(LPSTR)b,80);</w:t>
      </w:r>
    </w:p>
    <w:p w14:paraId="42AC5A56" w14:textId="77777777" w:rsidR="007B630F" w:rsidRDefault="007B630F" w:rsidP="007B630F">
      <w:pPr>
        <w:rPr>
          <w:sz w:val="18"/>
        </w:rPr>
      </w:pPr>
      <w:r>
        <w:rPr>
          <w:sz w:val="18"/>
        </w:rPr>
        <w:tab/>
      </w:r>
      <w:r>
        <w:rPr>
          <w:sz w:val="18"/>
        </w:rPr>
        <w:tab/>
        <w:t>::MessageBox(hwnd,b,"MCI ERROR!",MB_OK);</w:t>
      </w:r>
    </w:p>
    <w:p w14:paraId="69125CDF" w14:textId="77777777" w:rsidR="007B630F" w:rsidRDefault="007B630F" w:rsidP="007B630F">
      <w:pPr>
        <w:rPr>
          <w:sz w:val="18"/>
        </w:rPr>
      </w:pPr>
      <w:r>
        <w:rPr>
          <w:sz w:val="18"/>
        </w:rPr>
        <w:tab/>
        <w:t>}</w:t>
      </w:r>
    </w:p>
    <w:p w14:paraId="0081C9BB" w14:textId="77777777" w:rsidR="007B630F" w:rsidRDefault="007B630F" w:rsidP="007B630F">
      <w:pPr>
        <w:rPr>
          <w:sz w:val="18"/>
        </w:rPr>
      </w:pPr>
      <w:r>
        <w:rPr>
          <w:sz w:val="18"/>
        </w:rPr>
        <w:tab/>
        <w:t>wDeviceID = mciopen.wDeviceID;</w:t>
      </w:r>
    </w:p>
    <w:p w14:paraId="0E24C1EF" w14:textId="77777777" w:rsidR="007B630F" w:rsidRDefault="007B630F" w:rsidP="007B630F">
      <w:pPr>
        <w:rPr>
          <w:sz w:val="18"/>
        </w:rPr>
      </w:pPr>
      <w:r>
        <w:rPr>
          <w:sz w:val="18"/>
        </w:rPr>
        <w:tab/>
        <w:t>mciplay.dwCallback = (DWORD)hwnd;</w:t>
      </w:r>
    </w:p>
    <w:p w14:paraId="3330ADBE" w14:textId="77777777" w:rsidR="007B630F" w:rsidRDefault="007B630F" w:rsidP="007B630F">
      <w:pPr>
        <w:rPr>
          <w:sz w:val="18"/>
        </w:rPr>
      </w:pPr>
      <w:r>
        <w:rPr>
          <w:sz w:val="18"/>
        </w:rPr>
        <w:tab/>
        <w:t>rtrn = mciSendCommand(wDeviceID,MCI_PLAY,MCI_NOTIFY,(DWORD)(LPVOID)&amp;mciplay);</w:t>
      </w:r>
    </w:p>
    <w:p w14:paraId="6D860EAD" w14:textId="77777777" w:rsidR="007B630F" w:rsidRDefault="007B630F" w:rsidP="007B630F">
      <w:pPr>
        <w:rPr>
          <w:sz w:val="18"/>
        </w:rPr>
      </w:pPr>
      <w:r>
        <w:rPr>
          <w:sz w:val="18"/>
        </w:rPr>
        <w:tab/>
        <w:t xml:space="preserve">if (rtrn != </w:t>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4AEDF154" w14:textId="77777777" w:rsidR="007B630F" w:rsidRDefault="007B630F" w:rsidP="007B630F">
      <w:pPr>
        <w:rPr>
          <w:sz w:val="18"/>
        </w:rPr>
      </w:pPr>
      <w:r>
        <w:rPr>
          <w:sz w:val="18"/>
        </w:rPr>
        <w:tab/>
      </w:r>
      <w:r>
        <w:rPr>
          <w:sz w:val="18"/>
        </w:rPr>
        <w:tab/>
        <w:t>mciGetErrorString(rtrn,(LPSTR)b,80);</w:t>
      </w:r>
    </w:p>
    <w:p w14:paraId="25500A18" w14:textId="77777777" w:rsidR="007B630F" w:rsidRDefault="007B630F" w:rsidP="007B630F">
      <w:pPr>
        <w:rPr>
          <w:sz w:val="18"/>
        </w:rPr>
      </w:pPr>
      <w:r>
        <w:rPr>
          <w:sz w:val="18"/>
        </w:rPr>
        <w:tab/>
      </w:r>
      <w:r>
        <w:rPr>
          <w:sz w:val="18"/>
        </w:rPr>
        <w:tab/>
        <w:t>::MessageBox(hwnd,b,"MCI Error",MB_OK);</w:t>
      </w:r>
    </w:p>
    <w:p w14:paraId="0AA007C0" w14:textId="77777777" w:rsidR="007B630F" w:rsidRDefault="007B630F" w:rsidP="007B630F">
      <w:pPr>
        <w:rPr>
          <w:sz w:val="18"/>
        </w:rPr>
      </w:pPr>
      <w:r>
        <w:rPr>
          <w:sz w:val="18"/>
        </w:rPr>
        <w:tab/>
      </w:r>
      <w:r>
        <w:rPr>
          <w:sz w:val="18"/>
        </w:rPr>
        <w:tab/>
        <w:t>mciSendCommand(wDeviceID,MCI_CLOSE,0,NULL);</w:t>
      </w:r>
    </w:p>
    <w:p w14:paraId="3855F9BD" w14:textId="77777777" w:rsidR="007B630F" w:rsidRDefault="007B630F" w:rsidP="007B630F">
      <w:pPr>
        <w:rPr>
          <w:sz w:val="18"/>
        </w:rPr>
      </w:pPr>
      <w:r>
        <w:rPr>
          <w:sz w:val="18"/>
        </w:rPr>
        <w:tab/>
        <w:t>}</w:t>
      </w:r>
    </w:p>
    <w:p w14:paraId="555A88D9" w14:textId="77777777" w:rsidR="007B630F" w:rsidRDefault="007B630F" w:rsidP="007B630F">
      <w:pPr>
        <w:rPr>
          <w:sz w:val="18"/>
        </w:rPr>
      </w:pPr>
      <w:r>
        <w:rPr>
          <w:sz w:val="18"/>
        </w:rPr>
        <w:t>}</w:t>
      </w:r>
    </w:p>
    <w:p w14:paraId="0D40C7B9" w14:textId="77777777" w:rsidR="007B630F" w:rsidRDefault="007B630F" w:rsidP="007B630F">
      <w:pPr>
        <w:rPr>
          <w:sz w:val="18"/>
        </w:rPr>
      </w:pPr>
    </w:p>
    <w:p w14:paraId="093AC459" w14:textId="77777777" w:rsidR="007B630F" w:rsidRDefault="007B630F" w:rsidP="007B630F">
      <w:pPr>
        <w:rPr>
          <w:sz w:val="18"/>
        </w:rPr>
      </w:pPr>
      <w:r>
        <w:rPr>
          <w:sz w:val="18"/>
        </w:rPr>
        <w:t>//</w:t>
      </w:r>
      <w:r>
        <w:rPr>
          <w:rFonts w:hint="eastAsia"/>
          <w:sz w:val="18"/>
        </w:rPr>
        <w:t>停止播放</w:t>
      </w:r>
    </w:p>
    <w:p w14:paraId="2E8B5064" w14:textId="77777777" w:rsidR="007B630F" w:rsidRDefault="007B630F" w:rsidP="007B630F">
      <w:pPr>
        <w:rPr>
          <w:sz w:val="18"/>
        </w:rPr>
      </w:pPr>
      <w:r>
        <w:rPr>
          <w:sz w:val="18"/>
        </w:rPr>
        <w:t>{</w:t>
      </w:r>
    </w:p>
    <w:p w14:paraId="3197DFCD" w14:textId="77777777" w:rsidR="007B630F" w:rsidRDefault="007B630F" w:rsidP="007B630F">
      <w:pPr>
        <w:rPr>
          <w:sz w:val="18"/>
        </w:rPr>
      </w:pPr>
      <w:r>
        <w:rPr>
          <w:sz w:val="18"/>
        </w:rPr>
        <w:tab/>
        <w:t>HWND hwnd;</w:t>
      </w:r>
    </w:p>
    <w:p w14:paraId="2A717C4A" w14:textId="77777777" w:rsidR="007B630F" w:rsidRDefault="007B630F" w:rsidP="007B630F">
      <w:pPr>
        <w:rPr>
          <w:sz w:val="18"/>
        </w:rPr>
      </w:pPr>
      <w:r>
        <w:rPr>
          <w:sz w:val="18"/>
        </w:rPr>
        <w:lastRenderedPageBreak/>
        <w:tab/>
        <w:t>MCI_GENERIC_PARMS mcistop;</w:t>
      </w:r>
    </w:p>
    <w:p w14:paraId="5EB9DAED" w14:textId="77777777" w:rsidR="007B630F" w:rsidRDefault="007B630F" w:rsidP="007B630F">
      <w:pPr>
        <w:rPr>
          <w:sz w:val="18"/>
        </w:rPr>
      </w:pPr>
    </w:p>
    <w:p w14:paraId="1B10B135" w14:textId="77777777" w:rsidR="007B630F" w:rsidRDefault="007B630F" w:rsidP="007B630F">
      <w:pPr>
        <w:rPr>
          <w:sz w:val="18"/>
        </w:rPr>
      </w:pPr>
      <w:r>
        <w:rPr>
          <w:sz w:val="18"/>
        </w:rPr>
        <w:tab/>
        <w:t>hwnd=GetActiveWindow()-&gt;m_hWnd;</w:t>
      </w:r>
    </w:p>
    <w:p w14:paraId="6A6B0270" w14:textId="77777777" w:rsidR="007B630F" w:rsidRDefault="007B630F" w:rsidP="007B630F">
      <w:pPr>
        <w:rPr>
          <w:sz w:val="18"/>
        </w:rPr>
      </w:pPr>
      <w:r>
        <w:rPr>
          <w:sz w:val="18"/>
        </w:rPr>
        <w:tab/>
        <w:t>mcistop.dwCallback = (DWORD)hwnd;</w:t>
      </w:r>
    </w:p>
    <w:p w14:paraId="264967C5" w14:textId="77777777" w:rsidR="007B630F" w:rsidRDefault="007B630F" w:rsidP="007B630F">
      <w:pPr>
        <w:rPr>
          <w:sz w:val="18"/>
        </w:rPr>
      </w:pPr>
      <w:r>
        <w:rPr>
          <w:sz w:val="18"/>
        </w:rPr>
        <w:tab/>
        <w:t>mciSendCommand(MCI_DEVTYPE_SEQUENCER,MCI_STOP,0,(DWORD)(LPVOID)&amp;mcistop);</w:t>
      </w:r>
    </w:p>
    <w:p w14:paraId="691EA550" w14:textId="77777777" w:rsidR="007B630F" w:rsidRDefault="007B630F" w:rsidP="007B630F">
      <w:pPr>
        <w:rPr>
          <w:sz w:val="18"/>
        </w:rPr>
      </w:pPr>
      <w:r>
        <w:rPr>
          <w:sz w:val="18"/>
        </w:rPr>
        <w:t>}</w:t>
      </w:r>
    </w:p>
    <w:p w14:paraId="57B8E978" w14:textId="77777777" w:rsidR="007B630F" w:rsidRDefault="007B630F" w:rsidP="007B630F">
      <w:pPr>
        <w:rPr>
          <w:sz w:val="18"/>
        </w:rPr>
      </w:pPr>
    </w:p>
    <w:p w14:paraId="6BE180A6" w14:textId="77777777" w:rsidR="007B630F" w:rsidRDefault="007B630F" w:rsidP="00FA689F">
      <w:pPr>
        <w:numPr>
          <w:ilvl w:val="0"/>
          <w:numId w:val="2"/>
        </w:numPr>
      </w:pPr>
      <w:r>
        <w:rPr>
          <w:rFonts w:hint="eastAsia"/>
        </w:rPr>
        <w:t>录音示例</w:t>
      </w:r>
    </w:p>
    <w:p w14:paraId="45115B43" w14:textId="77777777" w:rsidR="007B630F" w:rsidRDefault="007B630F" w:rsidP="007B630F">
      <w:pPr>
        <w:rPr>
          <w:sz w:val="18"/>
        </w:rPr>
      </w:pPr>
      <w:r>
        <w:rPr>
          <w:sz w:val="18"/>
        </w:rPr>
        <w:t>{</w:t>
      </w:r>
    </w:p>
    <w:p w14:paraId="45E6F607" w14:textId="77777777" w:rsidR="007B630F" w:rsidRDefault="007B630F" w:rsidP="007B630F">
      <w:pPr>
        <w:rPr>
          <w:sz w:val="18"/>
        </w:rPr>
      </w:pPr>
      <w:r>
        <w:rPr>
          <w:sz w:val="18"/>
        </w:rPr>
        <w:tab/>
        <w:t>HWND hwnd;</w:t>
      </w:r>
    </w:p>
    <w:p w14:paraId="48793878" w14:textId="77777777" w:rsidR="007B630F" w:rsidRDefault="007B630F" w:rsidP="007B630F">
      <w:pPr>
        <w:rPr>
          <w:sz w:val="18"/>
        </w:rPr>
      </w:pPr>
      <w:r>
        <w:rPr>
          <w:sz w:val="18"/>
        </w:rPr>
        <w:tab/>
        <w:t>MCI_OPEN_PARMS mciopen;</w:t>
      </w:r>
    </w:p>
    <w:p w14:paraId="6D7829D5" w14:textId="77777777" w:rsidR="007B630F" w:rsidRDefault="007B630F" w:rsidP="007B630F">
      <w:pPr>
        <w:rPr>
          <w:sz w:val="18"/>
        </w:rPr>
      </w:pPr>
      <w:r>
        <w:rPr>
          <w:sz w:val="18"/>
        </w:rPr>
        <w:tab/>
        <w:t>MCI_RECORD_PARMS mci1;</w:t>
      </w:r>
    </w:p>
    <w:p w14:paraId="35E9D334" w14:textId="77777777" w:rsidR="007B630F" w:rsidRDefault="007B630F" w:rsidP="007B630F">
      <w:pPr>
        <w:rPr>
          <w:sz w:val="18"/>
        </w:rPr>
      </w:pPr>
      <w:r>
        <w:rPr>
          <w:sz w:val="18"/>
        </w:rPr>
        <w:tab/>
        <w:t>MCI_SAVE_PARMS mcisave;</w:t>
      </w:r>
    </w:p>
    <w:p w14:paraId="6658516C" w14:textId="77777777" w:rsidR="007B630F" w:rsidRDefault="007B630F" w:rsidP="007B630F">
      <w:pPr>
        <w:rPr>
          <w:sz w:val="18"/>
        </w:rPr>
      </w:pPr>
      <w:r>
        <w:rPr>
          <w:sz w:val="18"/>
        </w:rPr>
        <w:tab/>
        <w:t>DWORD rtrn;</w:t>
      </w:r>
    </w:p>
    <w:p w14:paraId="65388CC6" w14:textId="77777777" w:rsidR="007B630F" w:rsidRDefault="007B630F" w:rsidP="007B630F">
      <w:pPr>
        <w:rPr>
          <w:sz w:val="18"/>
        </w:rPr>
      </w:pPr>
      <w:r>
        <w:rPr>
          <w:sz w:val="18"/>
        </w:rPr>
        <w:tab/>
        <w:t>char b[80];</w:t>
      </w:r>
    </w:p>
    <w:p w14:paraId="457D8163" w14:textId="77777777" w:rsidR="007B630F" w:rsidRDefault="007B630F" w:rsidP="007B630F">
      <w:pPr>
        <w:rPr>
          <w:sz w:val="18"/>
        </w:rPr>
      </w:pPr>
    </w:p>
    <w:p w14:paraId="7AD99DA9" w14:textId="77777777" w:rsidR="007B630F" w:rsidRDefault="007B630F" w:rsidP="007B630F">
      <w:pPr>
        <w:rPr>
          <w:sz w:val="18"/>
        </w:rPr>
      </w:pPr>
      <w:r>
        <w:rPr>
          <w:sz w:val="18"/>
        </w:rPr>
        <w:tab/>
        <w:t>hwnd=GetActiveWindow()-&gt;m_hWnd;</w:t>
      </w:r>
    </w:p>
    <w:p w14:paraId="09824F6A" w14:textId="77777777" w:rsidR="007B630F" w:rsidRDefault="007B630F" w:rsidP="007B630F">
      <w:pPr>
        <w:rPr>
          <w:sz w:val="18"/>
        </w:rPr>
      </w:pPr>
      <w:r>
        <w:rPr>
          <w:sz w:val="18"/>
        </w:rPr>
        <w:tab/>
        <w:t>mciopen.lpstrElementName = "e:\\ding.wav";</w:t>
      </w:r>
    </w:p>
    <w:p w14:paraId="672D4217" w14:textId="77777777" w:rsidR="007B630F" w:rsidRDefault="007B630F" w:rsidP="007B630F">
      <w:pPr>
        <w:rPr>
          <w:sz w:val="18"/>
        </w:rPr>
      </w:pPr>
      <w:r>
        <w:rPr>
          <w:sz w:val="18"/>
        </w:rPr>
        <w:tab/>
        <w:t>mcisave.lpfilename = "e:\\ding.wav";</w:t>
      </w:r>
    </w:p>
    <w:p w14:paraId="4E4D491E" w14:textId="77777777" w:rsidR="007B630F" w:rsidRDefault="007B630F" w:rsidP="007B630F">
      <w:pPr>
        <w:rPr>
          <w:sz w:val="18"/>
        </w:rPr>
      </w:pPr>
      <w:r>
        <w:rPr>
          <w:sz w:val="18"/>
        </w:rPr>
        <w:tab/>
        <w:t>mciopen.lpstrDeviceType = "waveaudio";</w:t>
      </w:r>
    </w:p>
    <w:p w14:paraId="05FAD8CC" w14:textId="77777777" w:rsidR="007B630F" w:rsidRDefault="007B630F" w:rsidP="007B630F">
      <w:pPr>
        <w:rPr>
          <w:sz w:val="18"/>
        </w:rPr>
      </w:pPr>
    </w:p>
    <w:p w14:paraId="035BB5DF" w14:textId="77777777" w:rsidR="007B630F" w:rsidRDefault="007B630F" w:rsidP="007B630F">
      <w:pPr>
        <w:rPr>
          <w:sz w:val="18"/>
        </w:rPr>
      </w:pPr>
      <w:r>
        <w:rPr>
          <w:sz w:val="18"/>
        </w:rPr>
        <w:tab/>
        <w:t>rtrn = mciSendCommand(0,MCI_OPEN,MCI_OPEN_TYPE|MCI_OPEN_ELEMENT,</w:t>
      </w:r>
    </w:p>
    <w:p w14:paraId="705CE27B" w14:textId="77777777" w:rsidR="007B630F" w:rsidRDefault="007B630F" w:rsidP="007B630F">
      <w:pPr>
        <w:ind w:left="425" w:firstLine="425"/>
        <w:rPr>
          <w:sz w:val="18"/>
        </w:rPr>
      </w:pPr>
      <w:r>
        <w:rPr>
          <w:sz w:val="18"/>
        </w:rPr>
        <w:t>(DWORD)(LPVOID)&amp;mciopen);</w:t>
      </w:r>
    </w:p>
    <w:p w14:paraId="36698AE9" w14:textId="77777777" w:rsidR="007B630F" w:rsidRDefault="007B630F" w:rsidP="007B630F">
      <w:pPr>
        <w:rPr>
          <w:sz w:val="18"/>
        </w:rPr>
      </w:pPr>
      <w:r>
        <w:rPr>
          <w:sz w:val="18"/>
        </w:rPr>
        <w:tab/>
        <w:t>if(rtrn != 0){</w:t>
      </w:r>
    </w:p>
    <w:p w14:paraId="0A02DACC" w14:textId="77777777" w:rsidR="007B630F" w:rsidRDefault="007B630F" w:rsidP="007B630F">
      <w:pPr>
        <w:rPr>
          <w:sz w:val="18"/>
        </w:rPr>
      </w:pPr>
      <w:r>
        <w:rPr>
          <w:sz w:val="18"/>
        </w:rPr>
        <w:tab/>
      </w:r>
      <w:r>
        <w:rPr>
          <w:sz w:val="18"/>
        </w:rPr>
        <w:tab/>
        <w:t>mciGetErrorString(rtrn,(LPSTR)b,80);</w:t>
      </w:r>
    </w:p>
    <w:p w14:paraId="2A9088E5" w14:textId="77777777" w:rsidR="007B630F" w:rsidRDefault="007B630F" w:rsidP="007B630F">
      <w:pPr>
        <w:rPr>
          <w:sz w:val="18"/>
        </w:rPr>
      </w:pPr>
      <w:r>
        <w:rPr>
          <w:sz w:val="18"/>
        </w:rPr>
        <w:tab/>
      </w:r>
      <w:r>
        <w:rPr>
          <w:sz w:val="18"/>
        </w:rPr>
        <w:tab/>
        <w:t>::MessageBox(hwnd,b,"MCI ERROR!",MB_OK);</w:t>
      </w:r>
    </w:p>
    <w:p w14:paraId="05E0894B" w14:textId="77777777" w:rsidR="007B630F" w:rsidRDefault="007B630F" w:rsidP="007B630F">
      <w:pPr>
        <w:rPr>
          <w:sz w:val="18"/>
        </w:rPr>
      </w:pPr>
      <w:r>
        <w:rPr>
          <w:sz w:val="18"/>
        </w:rPr>
        <w:tab/>
        <w:t>}</w:t>
      </w:r>
    </w:p>
    <w:p w14:paraId="11FFBC65" w14:textId="77777777" w:rsidR="007B630F" w:rsidRDefault="007B630F" w:rsidP="007B630F">
      <w:pPr>
        <w:rPr>
          <w:sz w:val="18"/>
        </w:rPr>
      </w:pPr>
      <w:r>
        <w:rPr>
          <w:sz w:val="18"/>
        </w:rPr>
        <w:tab/>
        <w:t>wDeviceID = mciopen.wDeviceID;</w:t>
      </w:r>
    </w:p>
    <w:p w14:paraId="1AEB205F" w14:textId="77777777" w:rsidR="007B630F" w:rsidRDefault="007B630F" w:rsidP="007B630F">
      <w:pPr>
        <w:rPr>
          <w:sz w:val="18"/>
        </w:rPr>
      </w:pPr>
      <w:r>
        <w:rPr>
          <w:sz w:val="18"/>
        </w:rPr>
        <w:tab/>
        <w:t>mci1.dwCallback = (DWORD)hwnd;</w:t>
      </w:r>
    </w:p>
    <w:p w14:paraId="4945A066" w14:textId="77777777" w:rsidR="007B630F" w:rsidRDefault="007B630F" w:rsidP="007B630F">
      <w:pPr>
        <w:rPr>
          <w:sz w:val="18"/>
        </w:rPr>
      </w:pPr>
      <w:r>
        <w:rPr>
          <w:sz w:val="18"/>
        </w:rPr>
        <w:tab/>
        <w:t>rtrn = mciSendCommand(wDeviceID,MCI_RECORD,MCI_NOTIFY,(DWORD)(LPVOID)&amp;mci1);</w:t>
      </w:r>
    </w:p>
    <w:p w14:paraId="0F273243" w14:textId="77777777" w:rsidR="007B630F" w:rsidRDefault="007B630F" w:rsidP="007B630F">
      <w:pPr>
        <w:rPr>
          <w:sz w:val="18"/>
        </w:rPr>
      </w:pPr>
      <w:r>
        <w:rPr>
          <w:sz w:val="18"/>
        </w:rPr>
        <w:tab/>
        <w:t xml:space="preserve">if (rtrn != </w:t>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6DBFF992" w14:textId="77777777" w:rsidR="007B630F" w:rsidRDefault="007B630F" w:rsidP="007B630F">
      <w:pPr>
        <w:rPr>
          <w:sz w:val="18"/>
        </w:rPr>
      </w:pPr>
      <w:r>
        <w:rPr>
          <w:sz w:val="18"/>
        </w:rPr>
        <w:tab/>
      </w:r>
      <w:r>
        <w:rPr>
          <w:sz w:val="18"/>
        </w:rPr>
        <w:tab/>
        <w:t>mciGetErrorString(rtrn,(LPSTR)b,80);</w:t>
      </w:r>
    </w:p>
    <w:p w14:paraId="78D64FF2" w14:textId="77777777" w:rsidR="007B630F" w:rsidRDefault="007B630F" w:rsidP="007B630F">
      <w:pPr>
        <w:rPr>
          <w:sz w:val="18"/>
        </w:rPr>
      </w:pPr>
      <w:r>
        <w:rPr>
          <w:sz w:val="18"/>
        </w:rPr>
        <w:tab/>
      </w:r>
      <w:r>
        <w:rPr>
          <w:sz w:val="18"/>
        </w:rPr>
        <w:tab/>
        <w:t>::MessageBox(hwnd,b,"MCI Error",MB_OK);</w:t>
      </w:r>
    </w:p>
    <w:p w14:paraId="50C5E522" w14:textId="77777777" w:rsidR="007B630F" w:rsidRDefault="007B630F" w:rsidP="007B630F">
      <w:pPr>
        <w:rPr>
          <w:sz w:val="18"/>
        </w:rPr>
      </w:pPr>
      <w:r>
        <w:rPr>
          <w:sz w:val="18"/>
        </w:rPr>
        <w:tab/>
      </w:r>
      <w:r>
        <w:rPr>
          <w:sz w:val="18"/>
        </w:rPr>
        <w:tab/>
        <w:t>mciSendCommand(wDeviceID,MCI_CLOSE,0,NULL);</w:t>
      </w:r>
    </w:p>
    <w:p w14:paraId="52F42AAF" w14:textId="77777777" w:rsidR="007B630F" w:rsidRDefault="007B630F" w:rsidP="007B630F">
      <w:pPr>
        <w:rPr>
          <w:sz w:val="18"/>
        </w:rPr>
      </w:pPr>
      <w:r>
        <w:rPr>
          <w:sz w:val="18"/>
        </w:rPr>
        <w:tab/>
        <w:t>}</w:t>
      </w:r>
    </w:p>
    <w:p w14:paraId="7C165389" w14:textId="77777777" w:rsidR="007B630F" w:rsidRDefault="007B630F" w:rsidP="007B630F">
      <w:pPr>
        <w:rPr>
          <w:sz w:val="18"/>
        </w:rPr>
      </w:pPr>
      <w:r>
        <w:rPr>
          <w:sz w:val="18"/>
        </w:rPr>
        <w:t>}</w:t>
      </w:r>
    </w:p>
    <w:p w14:paraId="7F8FB869" w14:textId="77777777" w:rsidR="007B630F" w:rsidRDefault="007B630F" w:rsidP="007B630F">
      <w:pPr>
        <w:rPr>
          <w:sz w:val="18"/>
        </w:rPr>
      </w:pPr>
    </w:p>
    <w:p w14:paraId="47A287E9" w14:textId="77777777" w:rsidR="007B630F" w:rsidRDefault="007B630F" w:rsidP="007B630F">
      <w:pPr>
        <w:rPr>
          <w:sz w:val="18"/>
        </w:rPr>
      </w:pPr>
      <w:r>
        <w:rPr>
          <w:sz w:val="18"/>
        </w:rPr>
        <w:t>//</w:t>
      </w:r>
      <w:r>
        <w:rPr>
          <w:rFonts w:hint="eastAsia"/>
          <w:sz w:val="18"/>
        </w:rPr>
        <w:t>保存到文件并停止录音</w:t>
      </w:r>
    </w:p>
    <w:p w14:paraId="4144C18C" w14:textId="77777777" w:rsidR="007B630F" w:rsidRDefault="007B630F" w:rsidP="007B630F">
      <w:pPr>
        <w:rPr>
          <w:sz w:val="18"/>
        </w:rPr>
      </w:pPr>
      <w:r>
        <w:rPr>
          <w:sz w:val="18"/>
        </w:rPr>
        <w:t>{</w:t>
      </w:r>
    </w:p>
    <w:p w14:paraId="05C1F1C7" w14:textId="77777777" w:rsidR="007B630F" w:rsidRDefault="007B630F" w:rsidP="007B630F">
      <w:pPr>
        <w:rPr>
          <w:sz w:val="18"/>
        </w:rPr>
      </w:pPr>
      <w:r>
        <w:rPr>
          <w:sz w:val="18"/>
        </w:rPr>
        <w:tab/>
        <w:t>HWND hwnd;</w:t>
      </w:r>
    </w:p>
    <w:p w14:paraId="7C651191" w14:textId="77777777" w:rsidR="007B630F" w:rsidRDefault="007B630F" w:rsidP="007B630F">
      <w:pPr>
        <w:rPr>
          <w:sz w:val="18"/>
        </w:rPr>
      </w:pPr>
      <w:r>
        <w:rPr>
          <w:sz w:val="18"/>
        </w:rPr>
        <w:tab/>
        <w:t>MCI_SAVE_PARMS mcisave;</w:t>
      </w:r>
    </w:p>
    <w:p w14:paraId="4C5FE34F" w14:textId="77777777" w:rsidR="007B630F" w:rsidRDefault="007B630F" w:rsidP="007B630F">
      <w:pPr>
        <w:rPr>
          <w:sz w:val="18"/>
        </w:rPr>
      </w:pPr>
      <w:r>
        <w:rPr>
          <w:sz w:val="18"/>
        </w:rPr>
        <w:tab/>
        <w:t>MCI_OPEN_PARMS mciopen;</w:t>
      </w:r>
    </w:p>
    <w:p w14:paraId="15A01C74" w14:textId="77777777" w:rsidR="007B630F" w:rsidRDefault="007B630F" w:rsidP="007B630F">
      <w:pPr>
        <w:rPr>
          <w:sz w:val="18"/>
        </w:rPr>
      </w:pPr>
      <w:r>
        <w:rPr>
          <w:sz w:val="18"/>
        </w:rPr>
        <w:tab/>
        <w:t>DWORD rtrn;</w:t>
      </w:r>
    </w:p>
    <w:p w14:paraId="3A703DF2" w14:textId="77777777" w:rsidR="007B630F" w:rsidRDefault="007B630F" w:rsidP="007B630F">
      <w:pPr>
        <w:rPr>
          <w:sz w:val="18"/>
        </w:rPr>
      </w:pPr>
      <w:r>
        <w:rPr>
          <w:sz w:val="18"/>
        </w:rPr>
        <w:tab/>
        <w:t>char b[80];</w:t>
      </w:r>
    </w:p>
    <w:p w14:paraId="7F054267" w14:textId="77777777" w:rsidR="007B630F" w:rsidRDefault="007B630F" w:rsidP="007B630F">
      <w:pPr>
        <w:rPr>
          <w:sz w:val="18"/>
        </w:rPr>
      </w:pPr>
      <w:r>
        <w:rPr>
          <w:sz w:val="18"/>
        </w:rPr>
        <w:tab/>
        <w:t>hwnd=GetActiveWindow()-&gt;m_hWnd;</w:t>
      </w:r>
    </w:p>
    <w:p w14:paraId="07D1734A" w14:textId="77777777" w:rsidR="007B630F" w:rsidRDefault="007B630F" w:rsidP="007B630F">
      <w:pPr>
        <w:rPr>
          <w:sz w:val="18"/>
        </w:rPr>
      </w:pPr>
      <w:r>
        <w:rPr>
          <w:sz w:val="18"/>
        </w:rPr>
        <w:tab/>
        <w:t>mciopen.lpstrElementName = "e:\\ding.wav";</w:t>
      </w:r>
    </w:p>
    <w:p w14:paraId="094099C1" w14:textId="77777777" w:rsidR="007B630F" w:rsidRDefault="007B630F" w:rsidP="007B630F">
      <w:pPr>
        <w:rPr>
          <w:sz w:val="18"/>
        </w:rPr>
      </w:pPr>
      <w:r>
        <w:rPr>
          <w:sz w:val="18"/>
        </w:rPr>
        <w:tab/>
        <w:t>mcisave.lpfilename = "e:\\ding.wav";</w:t>
      </w:r>
    </w:p>
    <w:p w14:paraId="0E57399D" w14:textId="77777777" w:rsidR="007B630F" w:rsidRDefault="007B630F" w:rsidP="007B630F">
      <w:pPr>
        <w:rPr>
          <w:sz w:val="18"/>
        </w:rPr>
      </w:pPr>
      <w:r>
        <w:rPr>
          <w:sz w:val="18"/>
        </w:rPr>
        <w:tab/>
        <w:t>mciopen.lpstrDeviceType = "waveaudio";</w:t>
      </w:r>
    </w:p>
    <w:p w14:paraId="4349EDDD" w14:textId="77777777" w:rsidR="007B630F" w:rsidRDefault="007B630F" w:rsidP="007B630F">
      <w:pPr>
        <w:rPr>
          <w:sz w:val="18"/>
        </w:rPr>
      </w:pPr>
    </w:p>
    <w:p w14:paraId="0637091C" w14:textId="77777777" w:rsidR="007B630F" w:rsidRDefault="007B630F" w:rsidP="007B630F">
      <w:pPr>
        <w:rPr>
          <w:sz w:val="18"/>
        </w:rPr>
      </w:pPr>
      <w:r>
        <w:rPr>
          <w:sz w:val="18"/>
        </w:rPr>
        <w:tab/>
        <w:t>mcisave.dwCallback = (DWORD)hwnd;</w:t>
      </w:r>
    </w:p>
    <w:p w14:paraId="08653823" w14:textId="77777777" w:rsidR="007B630F" w:rsidRDefault="007B630F" w:rsidP="007B630F">
      <w:pPr>
        <w:rPr>
          <w:sz w:val="18"/>
        </w:rPr>
      </w:pPr>
      <w:r>
        <w:rPr>
          <w:sz w:val="18"/>
        </w:rPr>
        <w:tab/>
        <w:t>rtrn = mciSendCommand(wDeviceID,MCI_SAVE,MCI_NOTIFY,(DWORD)(LPVOID)&amp;mcisave);</w:t>
      </w:r>
    </w:p>
    <w:p w14:paraId="2E275CB3" w14:textId="77777777" w:rsidR="007B630F" w:rsidRDefault="007B630F" w:rsidP="007B630F">
      <w:pPr>
        <w:rPr>
          <w:sz w:val="18"/>
        </w:rPr>
      </w:pPr>
      <w:r>
        <w:rPr>
          <w:sz w:val="18"/>
        </w:rPr>
        <w:tab/>
        <w:t xml:space="preserve">if (rtrn != </w:t>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371C0B88" w14:textId="77777777" w:rsidR="007B630F" w:rsidRDefault="007B630F" w:rsidP="007B630F">
      <w:pPr>
        <w:rPr>
          <w:sz w:val="18"/>
        </w:rPr>
      </w:pPr>
      <w:r>
        <w:rPr>
          <w:sz w:val="18"/>
        </w:rPr>
        <w:tab/>
      </w:r>
      <w:r>
        <w:rPr>
          <w:sz w:val="18"/>
        </w:rPr>
        <w:tab/>
        <w:t>mciGetErrorString(rtrn,(LPSTR)b,80);</w:t>
      </w:r>
    </w:p>
    <w:p w14:paraId="49F32557" w14:textId="77777777" w:rsidR="007B630F" w:rsidRDefault="007B630F" w:rsidP="007B630F">
      <w:pPr>
        <w:rPr>
          <w:sz w:val="18"/>
        </w:rPr>
      </w:pPr>
      <w:r>
        <w:rPr>
          <w:sz w:val="18"/>
        </w:rPr>
        <w:tab/>
      </w:r>
      <w:r>
        <w:rPr>
          <w:sz w:val="18"/>
        </w:rPr>
        <w:tab/>
        <w:t>::MessageBox(hwnd,b,"MCI Error save",MB_OK);</w:t>
      </w:r>
    </w:p>
    <w:p w14:paraId="0FEC58A5" w14:textId="77777777" w:rsidR="007B630F" w:rsidRDefault="007B630F" w:rsidP="007B630F">
      <w:pPr>
        <w:rPr>
          <w:sz w:val="18"/>
        </w:rPr>
      </w:pPr>
      <w:r>
        <w:rPr>
          <w:sz w:val="18"/>
        </w:rPr>
        <w:tab/>
      </w:r>
      <w:r>
        <w:rPr>
          <w:sz w:val="18"/>
        </w:rPr>
        <w:tab/>
        <w:t>mciSendCommand(wDeviceID,MCI_CLOSE,0,NULL);</w:t>
      </w:r>
    </w:p>
    <w:p w14:paraId="791163D7" w14:textId="77777777" w:rsidR="007B630F" w:rsidRDefault="007B630F" w:rsidP="007B630F">
      <w:pPr>
        <w:rPr>
          <w:sz w:val="18"/>
        </w:rPr>
      </w:pPr>
      <w:r>
        <w:rPr>
          <w:sz w:val="18"/>
        </w:rPr>
        <w:tab/>
        <w:t>}</w:t>
      </w:r>
    </w:p>
    <w:p w14:paraId="2B302E43" w14:textId="77777777" w:rsidR="007B630F" w:rsidRDefault="007B630F" w:rsidP="007B630F">
      <w:pPr>
        <w:rPr>
          <w:sz w:val="18"/>
        </w:rPr>
      </w:pPr>
      <w:r>
        <w:rPr>
          <w:sz w:val="18"/>
        </w:rPr>
        <w:t>}</w:t>
      </w:r>
    </w:p>
    <w:p w14:paraId="726B7D41" w14:textId="77777777" w:rsidR="007B630F" w:rsidRDefault="007B630F" w:rsidP="007B630F">
      <w:pPr>
        <w:rPr>
          <w:sz w:val="18"/>
        </w:rPr>
      </w:pPr>
    </w:p>
    <w:p w14:paraId="454AE732" w14:textId="091E5CC4" w:rsidR="007B630F" w:rsidRDefault="007B630F" w:rsidP="00185D8E"/>
    <w:p w14:paraId="6594403B" w14:textId="77777777" w:rsidR="007B630F" w:rsidRDefault="007B630F" w:rsidP="007B630F">
      <w:pPr>
        <w:pStyle w:val="2"/>
      </w:pPr>
      <w:bookmarkStart w:id="22" w:name="_Toc462538459"/>
      <w:bookmarkStart w:id="23" w:name="_Toc179417723"/>
      <w:r>
        <w:rPr>
          <w:rFonts w:hint="eastAsia"/>
        </w:rPr>
        <w:t>思考题</w:t>
      </w:r>
      <w:bookmarkEnd w:id="22"/>
      <w:bookmarkEnd w:id="23"/>
    </w:p>
    <w:p w14:paraId="0370F3D3" w14:textId="220DC7EC" w:rsidR="007B630F" w:rsidRDefault="00044777" w:rsidP="007B630F">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9</w:instrText>
      </w:r>
      <w:r>
        <w:fldChar w:fldCharType="end"/>
      </w:r>
      <w:r>
        <w:instrText xml:space="preserve">"]" </w:instrText>
      </w:r>
      <w:r>
        <w:fldChar w:fldCharType="separate"/>
      </w:r>
      <w:r w:rsidR="0055207A">
        <w:t>[</w:t>
      </w:r>
      <w:r w:rsidR="0055207A">
        <w:rPr>
          <w:noProof/>
        </w:rPr>
        <w:t>1</w:t>
      </w:r>
      <w:r w:rsidR="0055207A">
        <w:t>-</w:t>
      </w:r>
      <w:r w:rsidR="0055207A">
        <w:rPr>
          <w:noProof/>
        </w:rPr>
        <w:t>9</w:t>
      </w:r>
      <w:r w:rsidR="0055207A">
        <w:t>]</w:t>
      </w:r>
      <w:r>
        <w:fldChar w:fldCharType="end"/>
      </w:r>
      <w:r>
        <w:t xml:space="preserve"> </w:t>
      </w:r>
      <w:r w:rsidR="007B630F">
        <w:rPr>
          <w:rFonts w:hint="eastAsia"/>
        </w:rPr>
        <w:t>什么是</w:t>
      </w:r>
      <w:r w:rsidR="007B630F">
        <w:rPr>
          <w:rFonts w:hint="eastAsia"/>
        </w:rPr>
        <w:t>MCI</w:t>
      </w:r>
      <w:r w:rsidR="007B630F">
        <w:rPr>
          <w:rFonts w:hint="eastAsia"/>
        </w:rPr>
        <w:t>接口？简述</w:t>
      </w:r>
      <w:r w:rsidR="007B630F">
        <w:rPr>
          <w:rFonts w:hint="eastAsia"/>
        </w:rPr>
        <w:t>MCI</w:t>
      </w:r>
      <w:r w:rsidR="007B630F">
        <w:rPr>
          <w:rFonts w:hint="eastAsia"/>
        </w:rPr>
        <w:t>所囊括的内容。</w:t>
      </w:r>
    </w:p>
    <w:p w14:paraId="1F4697B5" w14:textId="6275A43E" w:rsidR="007B630F" w:rsidRDefault="00D5423D" w:rsidP="007B630F">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10</w:instrText>
      </w:r>
      <w:r>
        <w:fldChar w:fldCharType="end"/>
      </w:r>
      <w:r>
        <w:instrText xml:space="preserve">"]" </w:instrText>
      </w:r>
      <w:r>
        <w:fldChar w:fldCharType="separate"/>
      </w:r>
      <w:r w:rsidR="0055207A">
        <w:t>[</w:t>
      </w:r>
      <w:r w:rsidR="0055207A">
        <w:rPr>
          <w:noProof/>
        </w:rPr>
        <w:t>1</w:t>
      </w:r>
      <w:r w:rsidR="0055207A">
        <w:t>-</w:t>
      </w:r>
      <w:r w:rsidR="0055207A">
        <w:rPr>
          <w:noProof/>
        </w:rPr>
        <w:t>10</w:t>
      </w:r>
      <w:r w:rsidR="0055207A">
        <w:t>]</w:t>
      </w:r>
      <w:r>
        <w:fldChar w:fldCharType="end"/>
      </w:r>
      <w:r>
        <w:t xml:space="preserve"> </w:t>
      </w:r>
      <w:r w:rsidR="007B630F">
        <w:rPr>
          <w:rFonts w:hint="eastAsia"/>
        </w:rPr>
        <w:t>Windows</w:t>
      </w:r>
      <w:r w:rsidR="007B630F">
        <w:rPr>
          <w:rFonts w:hint="eastAsia"/>
        </w:rPr>
        <w:t>下播放波形文件可以采用几种方法，各有什么优缺点？</w:t>
      </w:r>
    </w:p>
    <w:p w14:paraId="31EE3D98" w14:textId="008BF087" w:rsidR="00455899" w:rsidRDefault="00D5423D" w:rsidP="007B630F">
      <w:r>
        <w:lastRenderedPageBreak/>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11</w:instrText>
      </w:r>
      <w:r>
        <w:fldChar w:fldCharType="end"/>
      </w:r>
      <w:r>
        <w:instrText xml:space="preserve">"]" </w:instrText>
      </w:r>
      <w:r>
        <w:fldChar w:fldCharType="separate"/>
      </w:r>
      <w:r w:rsidR="0055207A">
        <w:t>[</w:t>
      </w:r>
      <w:r w:rsidR="0055207A">
        <w:rPr>
          <w:noProof/>
        </w:rPr>
        <w:t>1</w:t>
      </w:r>
      <w:r w:rsidR="0055207A">
        <w:t>-</w:t>
      </w:r>
      <w:r w:rsidR="0055207A">
        <w:rPr>
          <w:noProof/>
        </w:rPr>
        <w:t>11</w:t>
      </w:r>
      <w:r w:rsidR="0055207A">
        <w:t>]</w:t>
      </w:r>
      <w:r>
        <w:fldChar w:fldCharType="end"/>
      </w:r>
      <w:r>
        <w:t xml:space="preserve"> </w:t>
      </w:r>
      <w:r w:rsidR="003C13D1">
        <w:rPr>
          <w:rFonts w:hint="eastAsia"/>
        </w:rPr>
        <w:t>在打开设备时，如下</w:t>
      </w:r>
      <w:r w:rsidR="003C13D1">
        <w:rPr>
          <w:rFonts w:hint="eastAsia"/>
        </w:rPr>
        <w:t>2</w:t>
      </w:r>
      <w:r w:rsidR="003C13D1">
        <w:rPr>
          <w:rFonts w:hint="eastAsia"/>
        </w:rPr>
        <w:t>行代码分别在</w:t>
      </w:r>
      <w:r w:rsidR="003C13D1">
        <w:rPr>
          <w:rFonts w:hint="eastAsia"/>
        </w:rPr>
        <w:t>WIN</w:t>
      </w:r>
      <w:r w:rsidR="003C13D1">
        <w:t>11</w:t>
      </w:r>
      <w:r w:rsidR="003C13D1">
        <w:rPr>
          <w:rFonts w:hint="eastAsia"/>
        </w:rPr>
        <w:t>操作系统和</w:t>
      </w:r>
      <w:r w:rsidR="003C13D1">
        <w:rPr>
          <w:rFonts w:hint="eastAsia"/>
        </w:rPr>
        <w:t>WIN</w:t>
      </w:r>
      <w:r w:rsidR="003C13D1">
        <w:t>7</w:t>
      </w:r>
      <w:r w:rsidR="003C13D1">
        <w:rPr>
          <w:rFonts w:hint="eastAsia"/>
        </w:rPr>
        <w:t>操作系统下测试通过</w:t>
      </w:r>
      <w:r w:rsidR="001904E7">
        <w:rPr>
          <w:rFonts w:hint="eastAsia"/>
        </w:rPr>
        <w:t>，请查阅</w:t>
      </w:r>
      <w:r w:rsidR="001904E7">
        <w:rPr>
          <w:rFonts w:hint="eastAsia"/>
        </w:rPr>
        <w:t>Microsoft</w:t>
      </w:r>
      <w:r w:rsidR="001904E7">
        <w:t xml:space="preserve"> </w:t>
      </w:r>
      <w:r w:rsidR="001904E7">
        <w:rPr>
          <w:rFonts w:hint="eastAsia"/>
        </w:rPr>
        <w:t>Learn</w:t>
      </w:r>
      <w:r w:rsidR="001904E7">
        <w:rPr>
          <w:rFonts w:hint="eastAsia"/>
        </w:rPr>
        <w:t>网站</w:t>
      </w:r>
      <w:r w:rsidR="00B066DD">
        <w:rPr>
          <w:rFonts w:hint="eastAsia"/>
        </w:rPr>
        <w:t>，解释为何在传递</w:t>
      </w:r>
      <w:r w:rsidR="00455899">
        <w:rPr>
          <w:rFonts w:hint="eastAsia"/>
        </w:rPr>
        <w:t>（</w:t>
      </w:r>
      <w:r w:rsidR="00455899" w:rsidRPr="00455899">
        <w:rPr>
          <w:rFonts w:hint="eastAsia"/>
        </w:rPr>
        <w:t>指向</w:t>
      </w:r>
      <w:r w:rsidR="00455899" w:rsidRPr="00455899">
        <w:rPr>
          <w:rFonts w:hint="eastAsia"/>
        </w:rPr>
        <w:t xml:space="preserve"> MCI_OPEN_PARMS </w:t>
      </w:r>
      <w:r w:rsidR="00455899" w:rsidRPr="00455899">
        <w:rPr>
          <w:rFonts w:hint="eastAsia"/>
        </w:rPr>
        <w:t>结构的</w:t>
      </w:r>
      <w:r w:rsidR="00455899">
        <w:rPr>
          <w:rFonts w:hint="eastAsia"/>
        </w:rPr>
        <w:t>）</w:t>
      </w:r>
      <w:r w:rsidR="00455899" w:rsidRPr="00455899">
        <w:rPr>
          <w:rFonts w:hint="eastAsia"/>
        </w:rPr>
        <w:t>指针</w:t>
      </w:r>
      <w:r w:rsidR="00455899">
        <w:rPr>
          <w:rFonts w:hint="eastAsia"/>
        </w:rPr>
        <w:t>时，需要使用不同类型的指针</w:t>
      </w:r>
      <w:r w:rsidR="00455899" w:rsidRPr="00455899">
        <w:rPr>
          <w:rFonts w:hint="eastAsia"/>
        </w:rPr>
        <w:t>。</w:t>
      </w:r>
    </w:p>
    <w:p w14:paraId="39B55D6B" w14:textId="4CA64241" w:rsidR="005C30C8" w:rsidRPr="005C30C8" w:rsidRDefault="005C30C8" w:rsidP="005C30C8">
      <w:pPr>
        <w:autoSpaceDE w:val="0"/>
        <w:autoSpaceDN w:val="0"/>
        <w:snapToGrid/>
        <w:jc w:val="left"/>
        <w:rPr>
          <w:rFonts w:eastAsia="新宋体" w:cs="Times New Roman"/>
          <w:color w:val="000000"/>
          <w:kern w:val="0"/>
          <w:sz w:val="15"/>
          <w:szCs w:val="15"/>
        </w:rPr>
      </w:pPr>
      <w:r w:rsidRPr="005C30C8">
        <w:rPr>
          <w:rFonts w:eastAsia="新宋体" w:cs="Times New Roman"/>
          <w:color w:val="000000"/>
          <w:kern w:val="0"/>
          <w:sz w:val="15"/>
          <w:szCs w:val="15"/>
        </w:rPr>
        <w:t xml:space="preserve">rtrn = </w:t>
      </w:r>
      <w:r w:rsidRPr="005C30C8">
        <w:rPr>
          <w:rFonts w:eastAsia="新宋体" w:cs="Times New Roman"/>
          <w:color w:val="6F008A"/>
          <w:kern w:val="0"/>
          <w:sz w:val="15"/>
          <w:szCs w:val="15"/>
        </w:rPr>
        <w:t>mciSendCommand</w:t>
      </w:r>
      <w:r w:rsidRPr="005C30C8">
        <w:rPr>
          <w:rFonts w:eastAsia="新宋体" w:cs="Times New Roman"/>
          <w:color w:val="000000"/>
          <w:kern w:val="0"/>
          <w:sz w:val="15"/>
          <w:szCs w:val="15"/>
        </w:rPr>
        <w:t>(</w:t>
      </w:r>
      <w:r w:rsidRPr="005C30C8">
        <w:rPr>
          <w:rFonts w:eastAsia="新宋体" w:cs="Times New Roman"/>
          <w:color w:val="6F008A"/>
          <w:kern w:val="0"/>
          <w:sz w:val="15"/>
          <w:szCs w:val="15"/>
        </w:rPr>
        <w:t>NULL</w:t>
      </w:r>
      <w:r w:rsidRPr="005C30C8">
        <w:rPr>
          <w:rFonts w:eastAsia="新宋体" w:cs="Times New Roman"/>
          <w:color w:val="000000"/>
          <w:kern w:val="0"/>
          <w:sz w:val="15"/>
          <w:szCs w:val="15"/>
        </w:rPr>
        <w:t xml:space="preserve">, </w:t>
      </w:r>
      <w:r w:rsidRPr="005C30C8">
        <w:rPr>
          <w:rFonts w:eastAsia="新宋体" w:cs="Times New Roman"/>
          <w:color w:val="6F008A"/>
          <w:kern w:val="0"/>
          <w:sz w:val="15"/>
          <w:szCs w:val="15"/>
        </w:rPr>
        <w:t>MCI_OPEN</w:t>
      </w:r>
      <w:r w:rsidRPr="005C30C8">
        <w:rPr>
          <w:rFonts w:eastAsia="新宋体" w:cs="Times New Roman"/>
          <w:color w:val="000000"/>
          <w:kern w:val="0"/>
          <w:sz w:val="15"/>
          <w:szCs w:val="15"/>
        </w:rPr>
        <w:t xml:space="preserve">, </w:t>
      </w:r>
      <w:r w:rsidRPr="005C30C8">
        <w:rPr>
          <w:rFonts w:eastAsia="新宋体" w:cs="Times New Roman"/>
          <w:color w:val="6F008A"/>
          <w:kern w:val="0"/>
          <w:sz w:val="15"/>
          <w:szCs w:val="15"/>
        </w:rPr>
        <w:t>MCI_OPEN_TYPE</w:t>
      </w:r>
      <w:r w:rsidRPr="005C30C8">
        <w:rPr>
          <w:rFonts w:eastAsia="新宋体" w:cs="Times New Roman"/>
          <w:color w:val="000000"/>
          <w:kern w:val="0"/>
          <w:sz w:val="15"/>
          <w:szCs w:val="15"/>
        </w:rPr>
        <w:t xml:space="preserve"> | </w:t>
      </w:r>
      <w:r w:rsidRPr="005C30C8">
        <w:rPr>
          <w:rFonts w:eastAsia="新宋体" w:cs="Times New Roman"/>
          <w:color w:val="6F008A"/>
          <w:kern w:val="0"/>
          <w:sz w:val="15"/>
          <w:szCs w:val="15"/>
        </w:rPr>
        <w:t>MCI_OPEN_ELEMENT</w:t>
      </w:r>
      <w:r w:rsidRPr="005C30C8">
        <w:rPr>
          <w:rFonts w:eastAsia="新宋体" w:cs="Times New Roman"/>
          <w:color w:val="000000"/>
          <w:kern w:val="0"/>
          <w:sz w:val="15"/>
          <w:szCs w:val="15"/>
        </w:rPr>
        <w:t>, (</w:t>
      </w:r>
      <w:r w:rsidRPr="005C30C8">
        <w:rPr>
          <w:rFonts w:eastAsia="新宋体" w:cs="Times New Roman"/>
          <w:color w:val="2B91AF"/>
          <w:kern w:val="0"/>
          <w:sz w:val="15"/>
          <w:szCs w:val="15"/>
        </w:rPr>
        <w:t>DWORD_PTR</w:t>
      </w:r>
      <w:r w:rsidRPr="005C30C8">
        <w:rPr>
          <w:rFonts w:eastAsia="新宋体" w:cs="Times New Roman"/>
          <w:color w:val="000000"/>
          <w:kern w:val="0"/>
          <w:sz w:val="15"/>
          <w:szCs w:val="15"/>
        </w:rPr>
        <w:t>)&amp;mciopen);</w:t>
      </w:r>
    </w:p>
    <w:p w14:paraId="7DCDA018" w14:textId="214895E0" w:rsidR="005C30C8" w:rsidRPr="005C30C8" w:rsidRDefault="005C30C8" w:rsidP="005C30C8">
      <w:pPr>
        <w:autoSpaceDE w:val="0"/>
        <w:autoSpaceDN w:val="0"/>
        <w:snapToGrid/>
        <w:jc w:val="left"/>
        <w:rPr>
          <w:rFonts w:eastAsia="新宋体" w:cs="Times New Roman"/>
          <w:color w:val="000000"/>
          <w:kern w:val="0"/>
          <w:sz w:val="15"/>
          <w:szCs w:val="15"/>
        </w:rPr>
      </w:pPr>
      <w:r w:rsidRPr="005C30C8">
        <w:rPr>
          <w:rFonts w:eastAsia="新宋体" w:cs="Times New Roman"/>
          <w:color w:val="000000"/>
          <w:kern w:val="0"/>
          <w:sz w:val="15"/>
          <w:szCs w:val="15"/>
        </w:rPr>
        <w:t xml:space="preserve">rtrn = </w:t>
      </w:r>
      <w:r w:rsidRPr="005C30C8">
        <w:rPr>
          <w:rFonts w:eastAsia="新宋体" w:cs="Times New Roman"/>
          <w:color w:val="6F008A"/>
          <w:kern w:val="0"/>
          <w:sz w:val="15"/>
          <w:szCs w:val="15"/>
        </w:rPr>
        <w:t>mciSendCommand</w:t>
      </w:r>
      <w:r w:rsidRPr="005C30C8">
        <w:rPr>
          <w:rFonts w:eastAsia="新宋体" w:cs="Times New Roman"/>
          <w:color w:val="000000"/>
          <w:kern w:val="0"/>
          <w:sz w:val="15"/>
          <w:szCs w:val="15"/>
        </w:rPr>
        <w:t>(</w:t>
      </w:r>
      <w:r w:rsidRPr="005C30C8">
        <w:rPr>
          <w:rFonts w:eastAsia="新宋体" w:cs="Times New Roman"/>
          <w:color w:val="6F008A"/>
          <w:kern w:val="0"/>
          <w:sz w:val="15"/>
          <w:szCs w:val="15"/>
        </w:rPr>
        <w:t>NULL</w:t>
      </w:r>
      <w:r w:rsidRPr="005C30C8">
        <w:rPr>
          <w:rFonts w:eastAsia="新宋体" w:cs="Times New Roman"/>
          <w:color w:val="000000"/>
          <w:kern w:val="0"/>
          <w:sz w:val="15"/>
          <w:szCs w:val="15"/>
        </w:rPr>
        <w:t xml:space="preserve">, </w:t>
      </w:r>
      <w:r w:rsidRPr="005C30C8">
        <w:rPr>
          <w:rFonts w:eastAsia="新宋体" w:cs="Times New Roman"/>
          <w:color w:val="6F008A"/>
          <w:kern w:val="0"/>
          <w:sz w:val="15"/>
          <w:szCs w:val="15"/>
        </w:rPr>
        <w:t>MCI_OPEN</w:t>
      </w:r>
      <w:r w:rsidRPr="005C30C8">
        <w:rPr>
          <w:rFonts w:eastAsia="新宋体" w:cs="Times New Roman"/>
          <w:color w:val="000000"/>
          <w:kern w:val="0"/>
          <w:sz w:val="15"/>
          <w:szCs w:val="15"/>
        </w:rPr>
        <w:t xml:space="preserve">, </w:t>
      </w:r>
      <w:r w:rsidRPr="005C30C8">
        <w:rPr>
          <w:rFonts w:eastAsia="新宋体" w:cs="Times New Roman"/>
          <w:color w:val="6F008A"/>
          <w:kern w:val="0"/>
          <w:sz w:val="15"/>
          <w:szCs w:val="15"/>
        </w:rPr>
        <w:t>MCI_OPEN_TYPE</w:t>
      </w:r>
      <w:r w:rsidRPr="005C30C8">
        <w:rPr>
          <w:rFonts w:eastAsia="新宋体" w:cs="Times New Roman"/>
          <w:color w:val="000000"/>
          <w:kern w:val="0"/>
          <w:sz w:val="15"/>
          <w:szCs w:val="15"/>
        </w:rPr>
        <w:t xml:space="preserve"> | </w:t>
      </w:r>
      <w:r w:rsidRPr="005C30C8">
        <w:rPr>
          <w:rFonts w:eastAsia="新宋体" w:cs="Times New Roman"/>
          <w:color w:val="6F008A"/>
          <w:kern w:val="0"/>
          <w:sz w:val="15"/>
          <w:szCs w:val="15"/>
        </w:rPr>
        <w:t>MCI_OPEN_ELEMENT</w:t>
      </w:r>
      <w:r w:rsidRPr="005C30C8">
        <w:rPr>
          <w:rFonts w:eastAsia="新宋体" w:cs="Times New Roman"/>
          <w:color w:val="000000"/>
          <w:kern w:val="0"/>
          <w:sz w:val="15"/>
          <w:szCs w:val="15"/>
        </w:rPr>
        <w:t>, (</w:t>
      </w:r>
      <w:r w:rsidRPr="005C30C8">
        <w:rPr>
          <w:rFonts w:eastAsia="新宋体" w:cs="Times New Roman"/>
          <w:color w:val="2B91AF"/>
          <w:kern w:val="0"/>
          <w:sz w:val="15"/>
          <w:szCs w:val="15"/>
        </w:rPr>
        <w:t>DWORD</w:t>
      </w:r>
      <w:r w:rsidRPr="005C30C8">
        <w:rPr>
          <w:rFonts w:eastAsia="新宋体" w:cs="Times New Roman"/>
          <w:color w:val="000000"/>
          <w:kern w:val="0"/>
          <w:sz w:val="15"/>
          <w:szCs w:val="15"/>
        </w:rPr>
        <w:t>)(</w:t>
      </w:r>
      <w:r w:rsidRPr="005C30C8">
        <w:rPr>
          <w:rFonts w:eastAsia="新宋体" w:cs="Times New Roman"/>
          <w:color w:val="2B91AF"/>
          <w:kern w:val="0"/>
          <w:sz w:val="15"/>
          <w:szCs w:val="15"/>
        </w:rPr>
        <w:t>LPVOID</w:t>
      </w:r>
      <w:r w:rsidRPr="005C30C8">
        <w:rPr>
          <w:rFonts w:eastAsia="新宋体" w:cs="Times New Roman"/>
          <w:color w:val="000000"/>
          <w:kern w:val="0"/>
          <w:sz w:val="15"/>
          <w:szCs w:val="15"/>
        </w:rPr>
        <w:t>)&amp;mciopen);</w:t>
      </w:r>
    </w:p>
    <w:p w14:paraId="5BAA558C" w14:textId="1FFB3641" w:rsidR="005C30C8" w:rsidRPr="005C30C8" w:rsidRDefault="00896646" w:rsidP="007B630F">
      <w:r>
        <w:fldChar w:fldCharType="begin"/>
      </w:r>
      <w:r>
        <w:instrText xml:space="preserve"> QUOTE "["</w:instrText>
      </w:r>
      <w:fldSimple w:instr=" STYLEREF 1 \s ">
        <w:r w:rsidR="0055207A">
          <w:rPr>
            <w:noProof/>
          </w:rPr>
          <w:instrText>1</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12</w:instrText>
      </w:r>
      <w:r>
        <w:fldChar w:fldCharType="end"/>
      </w:r>
      <w:r>
        <w:instrText xml:space="preserve">"]" </w:instrText>
      </w:r>
      <w:r>
        <w:fldChar w:fldCharType="separate"/>
      </w:r>
      <w:r w:rsidR="0055207A">
        <w:t>[</w:t>
      </w:r>
      <w:r w:rsidR="0055207A">
        <w:rPr>
          <w:noProof/>
        </w:rPr>
        <w:t>1</w:t>
      </w:r>
      <w:r w:rsidR="0055207A">
        <w:t>-</w:t>
      </w:r>
      <w:r w:rsidR="0055207A">
        <w:rPr>
          <w:noProof/>
        </w:rPr>
        <w:t>12</w:t>
      </w:r>
      <w:r w:rsidR="0055207A">
        <w:t>]</w:t>
      </w:r>
      <w:r>
        <w:fldChar w:fldCharType="end"/>
      </w:r>
      <w:r w:rsidR="00115D45">
        <w:t xml:space="preserve"> </w:t>
      </w:r>
      <w:r>
        <w:rPr>
          <w:rFonts w:hint="eastAsia"/>
        </w:rPr>
        <w:t>查阅</w:t>
      </w:r>
      <w:r>
        <w:rPr>
          <w:rFonts w:hint="eastAsia"/>
        </w:rPr>
        <w:t>Microsoft</w:t>
      </w:r>
      <w:r>
        <w:t xml:space="preserve"> </w:t>
      </w:r>
      <w:r>
        <w:rPr>
          <w:rFonts w:hint="eastAsia"/>
        </w:rPr>
        <w:t>Learn</w:t>
      </w:r>
      <w:r>
        <w:rPr>
          <w:rFonts w:hint="eastAsia"/>
        </w:rPr>
        <w:t>网站，简析用来取代</w:t>
      </w:r>
      <w:r>
        <w:rPr>
          <w:rFonts w:hint="eastAsia"/>
        </w:rPr>
        <w:t>MCI</w:t>
      </w:r>
      <w:r>
        <w:rPr>
          <w:rFonts w:hint="eastAsia"/>
        </w:rPr>
        <w:t>的</w:t>
      </w:r>
      <w:r w:rsidRPr="00896646">
        <w:rPr>
          <w:rFonts w:hint="eastAsia"/>
        </w:rPr>
        <w:t>MediaPlayer</w:t>
      </w:r>
      <w:r>
        <w:rPr>
          <w:rFonts w:hint="eastAsia"/>
        </w:rPr>
        <w:t>具备哪些功能</w:t>
      </w:r>
      <w:r w:rsidRPr="00896646">
        <w:rPr>
          <w:rFonts w:hint="eastAsia"/>
        </w:rPr>
        <w:t>。</w:t>
      </w:r>
    </w:p>
    <w:p w14:paraId="38B548DD" w14:textId="77777777" w:rsidR="007B630F" w:rsidRDefault="007B630F" w:rsidP="007B630F"/>
    <w:p w14:paraId="4EC33DD5" w14:textId="77777777" w:rsidR="00D66F68" w:rsidRDefault="00D66F68" w:rsidP="007B630F">
      <w:pPr>
        <w:sectPr w:rsidR="00D66F68" w:rsidSect="007E261A">
          <w:footerReference w:type="first" r:id="rId26"/>
          <w:pgSz w:w="11906" w:h="16838"/>
          <w:pgMar w:top="1440" w:right="1800" w:bottom="1440" w:left="1800" w:header="851" w:footer="992" w:gutter="0"/>
          <w:cols w:space="425"/>
          <w:titlePg/>
          <w:docGrid w:type="lines" w:linePitch="312"/>
        </w:sectPr>
      </w:pPr>
    </w:p>
    <w:p w14:paraId="1DB90D8B" w14:textId="30282882" w:rsidR="007B630F" w:rsidRDefault="007B630F" w:rsidP="007B630F">
      <w:pPr>
        <w:pStyle w:val="1"/>
      </w:pPr>
      <w:bookmarkStart w:id="24" w:name="_Toc462538460"/>
      <w:bookmarkStart w:id="25" w:name="_Toc179417724"/>
      <w:r>
        <w:rPr>
          <w:rFonts w:hint="eastAsia"/>
        </w:rPr>
        <w:t>WAVE</w:t>
      </w:r>
      <w:r>
        <w:rPr>
          <w:rFonts w:hint="eastAsia"/>
        </w:rPr>
        <w:t>文件格式分析</w:t>
      </w:r>
      <w:bookmarkEnd w:id="24"/>
      <w:bookmarkEnd w:id="25"/>
    </w:p>
    <w:p w14:paraId="5F495D5E" w14:textId="77777777" w:rsidR="007B630F" w:rsidRDefault="007B630F" w:rsidP="007B630F">
      <w:pPr>
        <w:pStyle w:val="2"/>
      </w:pPr>
      <w:bookmarkStart w:id="26" w:name="_Toc462538461"/>
      <w:bookmarkStart w:id="27" w:name="_Toc179417725"/>
      <w:r>
        <w:rPr>
          <w:rFonts w:hint="eastAsia"/>
        </w:rPr>
        <w:t>实验目的</w:t>
      </w:r>
      <w:bookmarkEnd w:id="26"/>
      <w:bookmarkEnd w:id="27"/>
    </w:p>
    <w:p w14:paraId="1C8FD11E" w14:textId="7F42831A" w:rsidR="007B630F" w:rsidRDefault="007B630F" w:rsidP="007B630F">
      <w:r>
        <w:tab/>
      </w:r>
      <w:r>
        <w:rPr>
          <w:rFonts w:hint="eastAsia"/>
        </w:rPr>
        <w:t>了解</w:t>
      </w:r>
      <w:r>
        <w:rPr>
          <w:rFonts w:hint="eastAsia"/>
        </w:rPr>
        <w:t>Wave</w:t>
      </w:r>
      <w:r>
        <w:rPr>
          <w:rFonts w:hint="eastAsia"/>
        </w:rPr>
        <w:t>文件格式并学习</w:t>
      </w:r>
      <w:r>
        <w:t>Windows</w:t>
      </w:r>
      <w:r>
        <w:rPr>
          <w:rFonts w:hint="eastAsia"/>
        </w:rPr>
        <w:t>下用低级函数来播放</w:t>
      </w:r>
      <w:r>
        <w:rPr>
          <w:rFonts w:hint="eastAsia"/>
        </w:rPr>
        <w:t>Wave</w:t>
      </w:r>
      <w:r>
        <w:rPr>
          <w:rFonts w:hint="eastAsia"/>
        </w:rPr>
        <w:t>文件。</w:t>
      </w:r>
    </w:p>
    <w:p w14:paraId="20D3A091" w14:textId="77777777" w:rsidR="003552E8" w:rsidRDefault="003552E8" w:rsidP="003552E8">
      <w:pPr>
        <w:pStyle w:val="2"/>
        <w:rPr>
          <w:ins w:id="28" w:author="陈晓辉" w:date="2024-10-10T01:51:00Z"/>
        </w:rPr>
      </w:pPr>
      <w:bookmarkStart w:id="29" w:name="_Toc179417726"/>
      <w:ins w:id="30" w:author="陈晓辉" w:date="2024-10-10T01:51:00Z">
        <w:r>
          <w:rPr>
            <w:rFonts w:hint="eastAsia"/>
          </w:rPr>
          <w:t>预备知识</w:t>
        </w:r>
        <w:bookmarkEnd w:id="29"/>
      </w:ins>
    </w:p>
    <w:p w14:paraId="5626D232" w14:textId="42C181CE" w:rsidR="00B71DD7" w:rsidRDefault="003552E8" w:rsidP="003552E8">
      <w:pPr>
        <w:ind w:firstLineChars="200" w:firstLine="420"/>
      </w:pPr>
      <w:ins w:id="31" w:author="陈晓辉" w:date="2024-10-10T01:51:00Z">
        <w:r>
          <w:t>V</w:t>
        </w:r>
        <w:r>
          <w:rPr>
            <w:rFonts w:hint="eastAsia"/>
          </w:rPr>
          <w:t>isual</w:t>
        </w:r>
        <w:r>
          <w:t>C</w:t>
        </w:r>
        <w:r>
          <w:rPr>
            <w:rFonts w:hint="eastAsia"/>
          </w:rPr>
          <w:t>++</w:t>
        </w:r>
        <w:r>
          <w:t>5</w:t>
        </w:r>
        <w:r>
          <w:rPr>
            <w:rFonts w:hint="eastAsia"/>
          </w:rPr>
          <w:t>/</w:t>
        </w:r>
        <w:r>
          <w:t>6</w:t>
        </w:r>
        <w:r>
          <w:rPr>
            <w:rFonts w:hint="eastAsia"/>
          </w:rPr>
          <w:t>或</w:t>
        </w:r>
        <w:r>
          <w:rPr>
            <w:rFonts w:hint="eastAsia"/>
          </w:rPr>
          <w:t>Visual</w:t>
        </w:r>
        <w:r>
          <w:t xml:space="preserve"> </w:t>
        </w:r>
        <w:r>
          <w:rPr>
            <w:rFonts w:hint="eastAsia"/>
          </w:rPr>
          <w:t>Studio</w:t>
        </w:r>
        <w:r>
          <w:t>2019</w:t>
        </w:r>
        <w:r>
          <w:rPr>
            <w:rFonts w:hint="eastAsia"/>
          </w:rPr>
          <w:t>/2</w:t>
        </w:r>
        <w:r>
          <w:t>022</w:t>
        </w:r>
        <w:r>
          <w:rPr>
            <w:rFonts w:hint="eastAsia"/>
          </w:rPr>
          <w:t>编程方法、</w:t>
        </w:r>
        <w:r>
          <w:t>MCI</w:t>
        </w:r>
        <w:r>
          <w:rPr>
            <w:rFonts w:hint="eastAsia"/>
          </w:rPr>
          <w:t>编程方法。可参阅“</w:t>
        </w:r>
        <w:r>
          <w:fldChar w:fldCharType="begin"/>
        </w:r>
        <w:r>
          <w:instrText xml:space="preserve"> </w:instrText>
        </w:r>
        <w:r>
          <w:rPr>
            <w:rFonts w:hint="eastAsia"/>
          </w:rPr>
          <w:instrText>REF _Ref172937583 \r \h</w:instrText>
        </w:r>
        <w:r>
          <w:instrText xml:space="preserve"> </w:instrText>
        </w:r>
      </w:ins>
      <w:ins w:id="32" w:author="陈晓辉" w:date="2024-10-10T01:51:00Z">
        <w:r>
          <w:fldChar w:fldCharType="separate"/>
        </w:r>
      </w:ins>
      <w:r w:rsidR="0055207A">
        <w:t>10</w:t>
      </w:r>
      <w:ins w:id="33" w:author="陈晓辉" w:date="2024-10-10T01:51:00Z">
        <w:r>
          <w:fldChar w:fldCharType="end"/>
        </w:r>
        <w:r>
          <w:t xml:space="preserve"> </w:t>
        </w:r>
        <w:r>
          <w:fldChar w:fldCharType="begin"/>
        </w:r>
        <w:r>
          <w:instrText xml:space="preserve"> REF _Ref172937583 \h </w:instrText>
        </w:r>
      </w:ins>
      <w:ins w:id="34" w:author="陈晓辉" w:date="2024-10-10T01:51:00Z">
        <w:r>
          <w:fldChar w:fldCharType="separate"/>
        </w:r>
      </w:ins>
      <w:r w:rsidR="0055207A">
        <w:rPr>
          <w:rFonts w:hint="eastAsia"/>
        </w:rPr>
        <w:t>附录：</w:t>
      </w:r>
      <w:r w:rsidR="0055207A">
        <w:rPr>
          <w:rFonts w:hint="eastAsia"/>
        </w:rPr>
        <w:t>V</w:t>
      </w:r>
      <w:r w:rsidR="0055207A">
        <w:t>isual Studio</w:t>
      </w:r>
      <w:r w:rsidR="0055207A">
        <w:rPr>
          <w:rFonts w:hint="eastAsia"/>
        </w:rPr>
        <w:t>图形界面程序开发</w:t>
      </w:r>
      <w:ins w:id="35" w:author="陈晓辉" w:date="2024-10-10T01:51:00Z">
        <w:r>
          <w:fldChar w:fldCharType="end"/>
        </w:r>
        <w:r>
          <w:rPr>
            <w:rFonts w:hint="eastAsia"/>
          </w:rPr>
          <w:t>”和“</w:t>
        </w:r>
        <w:r>
          <w:fldChar w:fldCharType="begin"/>
        </w:r>
        <w:r>
          <w:instrText xml:space="preserve"> </w:instrText>
        </w:r>
        <w:r>
          <w:rPr>
            <w:rFonts w:hint="eastAsia"/>
          </w:rPr>
          <w:instrText>REF _Ref179417434 \r \h</w:instrText>
        </w:r>
        <w:r>
          <w:instrText xml:space="preserve"> </w:instrText>
        </w:r>
      </w:ins>
      <w:ins w:id="36" w:author="陈晓辉" w:date="2024-10-10T01:51:00Z">
        <w:r>
          <w:fldChar w:fldCharType="separate"/>
        </w:r>
      </w:ins>
      <w:r w:rsidR="0055207A">
        <w:t>11</w:t>
      </w:r>
      <w:ins w:id="37" w:author="陈晓辉" w:date="2024-10-10T01:51:00Z">
        <w:r>
          <w:fldChar w:fldCharType="end"/>
        </w:r>
        <w:r>
          <w:t xml:space="preserve"> </w:t>
        </w:r>
        <w:r>
          <w:fldChar w:fldCharType="begin"/>
        </w:r>
        <w:r>
          <w:instrText xml:space="preserve"> REF _Ref179417441 \h </w:instrText>
        </w:r>
      </w:ins>
      <w:ins w:id="38" w:author="陈晓辉" w:date="2024-10-10T01:51:00Z">
        <w:r>
          <w:fldChar w:fldCharType="separate"/>
        </w:r>
      </w:ins>
      <w:r w:rsidR="0055207A">
        <w:rPr>
          <w:rFonts w:hint="eastAsia"/>
        </w:rPr>
        <w:t>附录：</w:t>
      </w:r>
      <w:r w:rsidR="0055207A">
        <w:t>Visual C++</w:t>
      </w:r>
      <w:r w:rsidR="0055207A">
        <w:rPr>
          <w:rFonts w:hint="eastAsia"/>
        </w:rPr>
        <w:t>下的多媒体开发</w:t>
      </w:r>
      <w:ins w:id="39" w:author="陈晓辉" w:date="2024-10-10T01:51:00Z">
        <w:r>
          <w:fldChar w:fldCharType="end"/>
        </w:r>
        <w:r>
          <w:rPr>
            <w:rFonts w:hint="eastAsia"/>
          </w:rPr>
          <w:t>”。</w:t>
        </w:r>
      </w:ins>
    </w:p>
    <w:p w14:paraId="545629F0" w14:textId="77777777" w:rsidR="007B630F" w:rsidRDefault="007B630F" w:rsidP="007B630F">
      <w:pPr>
        <w:pStyle w:val="2"/>
      </w:pPr>
      <w:bookmarkStart w:id="40" w:name="_Toc462538462"/>
      <w:bookmarkStart w:id="41" w:name="_Toc179417727"/>
      <w:r>
        <w:rPr>
          <w:rFonts w:hint="eastAsia"/>
        </w:rPr>
        <w:t>实验原理</w:t>
      </w:r>
      <w:bookmarkEnd w:id="40"/>
      <w:bookmarkEnd w:id="41"/>
    </w:p>
    <w:p w14:paraId="0893C551" w14:textId="77777777" w:rsidR="007B630F" w:rsidRDefault="007B630F" w:rsidP="007B630F">
      <w:pPr>
        <w:pStyle w:val="30"/>
      </w:pPr>
      <w:bookmarkStart w:id="42" w:name="_Toc462538463"/>
      <w:bookmarkStart w:id="43" w:name="_Toc179417728"/>
      <w:r>
        <w:t>Windows</w:t>
      </w:r>
      <w:r>
        <w:rPr>
          <w:rFonts w:hint="eastAsia"/>
        </w:rPr>
        <w:t>中的低级多媒体函数</w:t>
      </w:r>
      <w:bookmarkEnd w:id="42"/>
      <w:bookmarkEnd w:id="43"/>
    </w:p>
    <w:p w14:paraId="280561D6" w14:textId="7BF85F4B" w:rsidR="007B630F" w:rsidRDefault="007B630F" w:rsidP="0087500A">
      <w:pPr>
        <w:ind w:firstLineChars="200" w:firstLine="420"/>
      </w:pPr>
      <w:r>
        <w:t>Windows</w:t>
      </w:r>
      <w:r>
        <w:rPr>
          <w:rFonts w:hint="eastAsia"/>
        </w:rPr>
        <w:t>中的低级多媒体函数都是以</w:t>
      </w:r>
      <w:r>
        <w:rPr>
          <w:rFonts w:hint="eastAsia"/>
        </w:rPr>
        <w:t>mmio</w:t>
      </w:r>
      <w:r>
        <w:rPr>
          <w:rFonts w:hint="eastAsia"/>
        </w:rPr>
        <w:t>开头的，在</w:t>
      </w:r>
      <w:r w:rsidR="002F399F">
        <w:rPr>
          <w:rFonts w:hint="eastAsia"/>
        </w:rPr>
        <w:t>Microsoft</w:t>
      </w:r>
      <w:r w:rsidR="002F399F">
        <w:t xml:space="preserve"> </w:t>
      </w:r>
      <w:r w:rsidR="002F399F">
        <w:rPr>
          <w:rFonts w:hint="eastAsia"/>
        </w:rPr>
        <w:t>Learn</w:t>
      </w:r>
      <w:r>
        <w:rPr>
          <w:rFonts w:hint="eastAsia"/>
        </w:rPr>
        <w:t>的联机</w:t>
      </w:r>
      <w:r w:rsidR="002F399F">
        <w:rPr>
          <w:rFonts w:hint="eastAsia"/>
        </w:rPr>
        <w:t>文档</w:t>
      </w:r>
      <w:r w:rsidR="0087500A">
        <w:rPr>
          <w:rFonts w:hint="eastAsia"/>
        </w:rPr>
        <w:t>（</w:t>
      </w:r>
      <w:hyperlink r:id="rId27" w:history="1">
        <w:r w:rsidR="0087500A" w:rsidRPr="003D6865">
          <w:rPr>
            <w:rStyle w:val="ae"/>
          </w:rPr>
          <w:t>https://learn.microsoft.com/en-us/windows/win32/api/mmiscapi/</w:t>
        </w:r>
      </w:hyperlink>
      <w:r w:rsidR="0087500A">
        <w:t xml:space="preserve"> </w:t>
      </w:r>
      <w:r w:rsidR="0087500A">
        <w:rPr>
          <w:rFonts w:hint="eastAsia"/>
        </w:rPr>
        <w:t>）</w:t>
      </w:r>
      <w:r>
        <w:rPr>
          <w:rFonts w:hint="eastAsia"/>
        </w:rPr>
        <w:t>中，可以找到以下函数的具体含义和使用方法。</w:t>
      </w:r>
    </w:p>
    <w:p w14:paraId="63DA2B19" w14:textId="15552164" w:rsidR="007B630F" w:rsidRDefault="007B630F" w:rsidP="00FA689F">
      <w:pPr>
        <w:pStyle w:val="afa"/>
        <w:numPr>
          <w:ilvl w:val="0"/>
          <w:numId w:val="14"/>
        </w:numPr>
        <w:ind w:firstLineChars="0"/>
      </w:pPr>
      <w:r>
        <w:t>mmioAdvance</w:t>
      </w:r>
    </w:p>
    <w:p w14:paraId="43B45AB0" w14:textId="77777777" w:rsidR="007B630F" w:rsidRDefault="007B630F" w:rsidP="00FA689F">
      <w:pPr>
        <w:pStyle w:val="afa"/>
        <w:numPr>
          <w:ilvl w:val="0"/>
          <w:numId w:val="14"/>
        </w:numPr>
        <w:ind w:firstLineChars="0"/>
      </w:pPr>
      <w:r>
        <w:t>mmioAscend</w:t>
      </w:r>
    </w:p>
    <w:p w14:paraId="7907EE65" w14:textId="77777777" w:rsidR="007B630F" w:rsidRDefault="007B630F" w:rsidP="00FA689F">
      <w:pPr>
        <w:pStyle w:val="afa"/>
        <w:numPr>
          <w:ilvl w:val="0"/>
          <w:numId w:val="14"/>
        </w:numPr>
        <w:ind w:firstLineChars="0"/>
      </w:pPr>
      <w:r>
        <w:t>mmioClose</w:t>
      </w:r>
    </w:p>
    <w:p w14:paraId="40519E70" w14:textId="77777777" w:rsidR="007B630F" w:rsidRDefault="007B630F" w:rsidP="00FA689F">
      <w:pPr>
        <w:pStyle w:val="afa"/>
        <w:numPr>
          <w:ilvl w:val="0"/>
          <w:numId w:val="14"/>
        </w:numPr>
        <w:ind w:firstLineChars="0"/>
      </w:pPr>
      <w:r>
        <w:t>mmioCreateChunk</w:t>
      </w:r>
    </w:p>
    <w:p w14:paraId="1638115F" w14:textId="77777777" w:rsidR="007B630F" w:rsidRDefault="007B630F" w:rsidP="00FA689F">
      <w:pPr>
        <w:pStyle w:val="afa"/>
        <w:numPr>
          <w:ilvl w:val="0"/>
          <w:numId w:val="14"/>
        </w:numPr>
        <w:ind w:firstLineChars="0"/>
      </w:pPr>
      <w:r>
        <w:t>mmioDescend</w:t>
      </w:r>
    </w:p>
    <w:p w14:paraId="7FFF2573" w14:textId="77777777" w:rsidR="007B630F" w:rsidRDefault="007B630F" w:rsidP="00FA689F">
      <w:pPr>
        <w:pStyle w:val="afa"/>
        <w:numPr>
          <w:ilvl w:val="0"/>
          <w:numId w:val="14"/>
        </w:numPr>
        <w:ind w:firstLineChars="0"/>
      </w:pPr>
      <w:r>
        <w:t>mmioFlush</w:t>
      </w:r>
    </w:p>
    <w:p w14:paraId="7A4CB8F7" w14:textId="77777777" w:rsidR="007B630F" w:rsidRDefault="007B630F" w:rsidP="00FA689F">
      <w:pPr>
        <w:pStyle w:val="afa"/>
        <w:numPr>
          <w:ilvl w:val="0"/>
          <w:numId w:val="14"/>
        </w:numPr>
        <w:ind w:firstLineChars="0"/>
      </w:pPr>
      <w:r>
        <w:t>mmioGetInfo</w:t>
      </w:r>
    </w:p>
    <w:p w14:paraId="6C60D63C" w14:textId="77777777" w:rsidR="007B630F" w:rsidRDefault="007B630F" w:rsidP="00FA689F">
      <w:pPr>
        <w:pStyle w:val="afa"/>
        <w:numPr>
          <w:ilvl w:val="0"/>
          <w:numId w:val="14"/>
        </w:numPr>
        <w:ind w:firstLineChars="0"/>
      </w:pPr>
      <w:r>
        <w:t>mmioInstallIOProc</w:t>
      </w:r>
    </w:p>
    <w:p w14:paraId="5A07BB66" w14:textId="77777777" w:rsidR="007B630F" w:rsidRDefault="007B630F" w:rsidP="00FA689F">
      <w:pPr>
        <w:pStyle w:val="afa"/>
        <w:numPr>
          <w:ilvl w:val="0"/>
          <w:numId w:val="14"/>
        </w:numPr>
        <w:ind w:firstLineChars="0"/>
      </w:pPr>
      <w:r>
        <w:t>mmioOpen</w:t>
      </w:r>
    </w:p>
    <w:p w14:paraId="75AD1EC7" w14:textId="77777777" w:rsidR="007B630F" w:rsidRDefault="007B630F" w:rsidP="00FA689F">
      <w:pPr>
        <w:pStyle w:val="afa"/>
        <w:numPr>
          <w:ilvl w:val="0"/>
          <w:numId w:val="14"/>
        </w:numPr>
        <w:ind w:firstLineChars="0"/>
      </w:pPr>
      <w:r>
        <w:t>mmioRead</w:t>
      </w:r>
    </w:p>
    <w:p w14:paraId="0D82B99F" w14:textId="77777777" w:rsidR="007B630F" w:rsidRDefault="007B630F" w:rsidP="00FA689F">
      <w:pPr>
        <w:pStyle w:val="afa"/>
        <w:numPr>
          <w:ilvl w:val="0"/>
          <w:numId w:val="14"/>
        </w:numPr>
        <w:ind w:firstLineChars="0"/>
      </w:pPr>
      <w:r>
        <w:t>mmioRename</w:t>
      </w:r>
    </w:p>
    <w:p w14:paraId="6B17D004" w14:textId="77777777" w:rsidR="007B630F" w:rsidRDefault="007B630F" w:rsidP="00FA689F">
      <w:pPr>
        <w:pStyle w:val="afa"/>
        <w:numPr>
          <w:ilvl w:val="0"/>
          <w:numId w:val="14"/>
        </w:numPr>
        <w:ind w:firstLineChars="0"/>
      </w:pPr>
      <w:r>
        <w:t>mmioSeek</w:t>
      </w:r>
    </w:p>
    <w:p w14:paraId="0B941FB2" w14:textId="77777777" w:rsidR="007B630F" w:rsidRDefault="007B630F" w:rsidP="00FA689F">
      <w:pPr>
        <w:pStyle w:val="afa"/>
        <w:numPr>
          <w:ilvl w:val="0"/>
          <w:numId w:val="14"/>
        </w:numPr>
        <w:ind w:firstLineChars="0"/>
      </w:pPr>
      <w:r>
        <w:t>mmioSendMessage</w:t>
      </w:r>
    </w:p>
    <w:p w14:paraId="4C90950E" w14:textId="77777777" w:rsidR="007B630F" w:rsidRDefault="007B630F" w:rsidP="00FA689F">
      <w:pPr>
        <w:pStyle w:val="afa"/>
        <w:numPr>
          <w:ilvl w:val="0"/>
          <w:numId w:val="14"/>
        </w:numPr>
        <w:ind w:firstLineChars="0"/>
      </w:pPr>
      <w:r>
        <w:t>mmioSetBuffer</w:t>
      </w:r>
    </w:p>
    <w:p w14:paraId="61B30610" w14:textId="77777777" w:rsidR="007B630F" w:rsidRDefault="007B630F" w:rsidP="00FA689F">
      <w:pPr>
        <w:pStyle w:val="afa"/>
        <w:numPr>
          <w:ilvl w:val="0"/>
          <w:numId w:val="14"/>
        </w:numPr>
        <w:ind w:firstLineChars="0"/>
      </w:pPr>
      <w:r>
        <w:t>mmioSetInfo</w:t>
      </w:r>
    </w:p>
    <w:p w14:paraId="2BFC74B2" w14:textId="77777777" w:rsidR="007B630F" w:rsidRDefault="007B630F" w:rsidP="00FA689F">
      <w:pPr>
        <w:pStyle w:val="afa"/>
        <w:numPr>
          <w:ilvl w:val="0"/>
          <w:numId w:val="14"/>
        </w:numPr>
        <w:ind w:firstLineChars="0"/>
      </w:pPr>
      <w:r>
        <w:t>mmioStringToFOURCC</w:t>
      </w:r>
    </w:p>
    <w:p w14:paraId="0F15A530" w14:textId="77777777" w:rsidR="007B630F" w:rsidRDefault="007B630F" w:rsidP="00FA689F">
      <w:pPr>
        <w:pStyle w:val="afa"/>
        <w:numPr>
          <w:ilvl w:val="0"/>
          <w:numId w:val="14"/>
        </w:numPr>
        <w:ind w:firstLineChars="0"/>
      </w:pPr>
      <w:r>
        <w:t xml:space="preserve">mmioWrite </w:t>
      </w:r>
    </w:p>
    <w:p w14:paraId="52704AEC" w14:textId="48374EB5" w:rsidR="007B630F" w:rsidRDefault="007B630F" w:rsidP="007B630F">
      <w:pPr>
        <w:pStyle w:val="af4"/>
      </w:pPr>
    </w:p>
    <w:p w14:paraId="38F719B9" w14:textId="18A9643C" w:rsidR="007B630F" w:rsidRDefault="007B630F" w:rsidP="00D0400F">
      <w:r>
        <w:rPr>
          <w:rFonts w:hint="eastAsia"/>
        </w:rPr>
        <w:t>事实上</w:t>
      </w:r>
      <w:r w:rsidR="00D0400F">
        <w:rPr>
          <w:rFonts w:hint="eastAsia"/>
        </w:rPr>
        <w:t>实验示例</w:t>
      </w:r>
      <w:r w:rsidR="008F4954">
        <w:rPr>
          <w:rFonts w:hint="eastAsia"/>
        </w:rPr>
        <w:t>中</w:t>
      </w:r>
      <w:r>
        <w:rPr>
          <w:rFonts w:hint="eastAsia"/>
        </w:rPr>
        <w:t>只用到</w:t>
      </w:r>
      <w:r>
        <w:rPr>
          <w:rFonts w:hint="eastAsia"/>
        </w:rPr>
        <w:t>5</w:t>
      </w:r>
      <w:r>
        <w:rPr>
          <w:rFonts w:hint="eastAsia"/>
        </w:rPr>
        <w:t>个函数：</w:t>
      </w:r>
      <w:r>
        <w:t>mmioAscend</w:t>
      </w:r>
      <w:r>
        <w:rPr>
          <w:rFonts w:hint="eastAsia"/>
        </w:rPr>
        <w:t>、</w:t>
      </w:r>
      <w:r>
        <w:t>mmioClose</w:t>
      </w:r>
      <w:r>
        <w:rPr>
          <w:rFonts w:hint="eastAsia"/>
        </w:rPr>
        <w:t>、</w:t>
      </w:r>
      <w:r>
        <w:t>mmioOpen</w:t>
      </w:r>
      <w:r>
        <w:rPr>
          <w:rFonts w:hint="eastAsia"/>
        </w:rPr>
        <w:t>、</w:t>
      </w:r>
      <w:r>
        <w:t>mmioRead</w:t>
      </w:r>
      <w:r>
        <w:rPr>
          <w:rFonts w:hint="eastAsia"/>
        </w:rPr>
        <w:t>、</w:t>
      </w:r>
      <w:r>
        <w:t>mmioDescend</w:t>
      </w:r>
      <w:r w:rsidR="00D0400F">
        <w:rPr>
          <w:rFonts w:hint="eastAsia"/>
        </w:rPr>
        <w:t>。</w:t>
      </w:r>
    </w:p>
    <w:p w14:paraId="7AA2ADD0" w14:textId="77777777" w:rsidR="007B630F" w:rsidRDefault="007B630F" w:rsidP="007B630F">
      <w:pPr>
        <w:pStyle w:val="30"/>
      </w:pPr>
      <w:bookmarkStart w:id="44" w:name="_Toc462538464"/>
      <w:bookmarkStart w:id="45" w:name="_Toc179417729"/>
      <w:r>
        <w:rPr>
          <w:rFonts w:hint="eastAsia"/>
        </w:rPr>
        <w:t>Wave</w:t>
      </w:r>
      <w:r>
        <w:rPr>
          <w:rFonts w:hint="eastAsia"/>
        </w:rPr>
        <w:t>文件的结构</w:t>
      </w:r>
      <w:bookmarkEnd w:id="44"/>
      <w:bookmarkEnd w:id="45"/>
    </w:p>
    <w:p w14:paraId="4DF2FC13" w14:textId="7A152679" w:rsidR="007B630F" w:rsidRDefault="007B630F" w:rsidP="004B7B90">
      <w:pPr>
        <w:ind w:firstLineChars="200" w:firstLine="420"/>
      </w:pPr>
      <w:r>
        <w:rPr>
          <w:rFonts w:hint="eastAsia"/>
        </w:rPr>
        <w:t>Wave</w:t>
      </w:r>
      <w:r>
        <w:rPr>
          <w:rFonts w:hint="eastAsia"/>
        </w:rPr>
        <w:t>文件的数据以几种方式出现：抽样速率的各种综合、多种声道（单声和立体声）和不同分频率（每个样本的位数）。这些信息以一种格式块的形式出现</w:t>
      </w:r>
      <w:r>
        <w:rPr>
          <w:rFonts w:hint="eastAsia"/>
        </w:rPr>
        <w:t>-</w:t>
      </w:r>
      <w:r>
        <w:rPr>
          <w:rFonts w:hint="eastAsia"/>
        </w:rPr>
        <w:t>在</w:t>
      </w:r>
      <w:r>
        <w:rPr>
          <w:rFonts w:hint="eastAsia"/>
        </w:rPr>
        <w:t>RIFF</w:t>
      </w:r>
      <w:r>
        <w:rPr>
          <w:rFonts w:hint="eastAsia"/>
        </w:rPr>
        <w:t>专门名词中</w:t>
      </w:r>
      <w:r>
        <w:rPr>
          <w:rFonts w:hint="eastAsia"/>
        </w:rPr>
        <w:lastRenderedPageBreak/>
        <w:t>称为（</w:t>
      </w:r>
      <w:r>
        <w:rPr>
          <w:rFonts w:hint="eastAsia"/>
        </w:rPr>
        <w:t>chunk</w:t>
      </w:r>
      <w:r>
        <w:rPr>
          <w:rFonts w:hint="eastAsia"/>
        </w:rPr>
        <w:t>）</w:t>
      </w:r>
      <w:r>
        <w:rPr>
          <w:rFonts w:hint="eastAsia"/>
        </w:rPr>
        <w:t>-</w:t>
      </w:r>
      <w:r>
        <w:rPr>
          <w:rFonts w:hint="eastAsia"/>
        </w:rPr>
        <w:t>位于每个</w:t>
      </w:r>
      <w:r>
        <w:rPr>
          <w:rFonts w:hint="eastAsia"/>
        </w:rPr>
        <w:t>WAVE</w:t>
      </w:r>
      <w:r>
        <w:rPr>
          <w:rFonts w:hint="eastAsia"/>
        </w:rPr>
        <w:t>文件的开头附近。</w:t>
      </w:r>
      <w:r w:rsidR="00920079">
        <w:fldChar w:fldCharType="begin"/>
      </w:r>
      <w:r w:rsidR="00920079">
        <w:instrText xml:space="preserve"> </w:instrText>
      </w:r>
      <w:r w:rsidR="00920079">
        <w:rPr>
          <w:rFonts w:hint="eastAsia"/>
        </w:rPr>
        <w:instrText>REF _Ref172998342 \h</w:instrText>
      </w:r>
      <w:r w:rsidR="00920079">
        <w:instrText xml:space="preserve"> </w:instrText>
      </w:r>
      <w:r w:rsidR="00920079">
        <w:fldChar w:fldCharType="separate"/>
      </w:r>
      <w:r w:rsidR="0055207A">
        <w:rPr>
          <w:rFonts w:hint="eastAsia"/>
        </w:rPr>
        <w:t>图</w:t>
      </w:r>
      <w:r w:rsidR="0055207A">
        <w:rPr>
          <w:rFonts w:hint="eastAsia"/>
        </w:rPr>
        <w:t xml:space="preserve"> </w:t>
      </w:r>
      <w:r w:rsidR="0055207A">
        <w:rPr>
          <w:noProof/>
        </w:rPr>
        <w:t>2</w:t>
      </w:r>
      <w:r w:rsidR="0055207A">
        <w:noBreakHyphen/>
      </w:r>
      <w:r w:rsidR="0055207A">
        <w:rPr>
          <w:noProof/>
        </w:rPr>
        <w:t>1</w:t>
      </w:r>
      <w:r w:rsidR="00920079">
        <w:fldChar w:fldCharType="end"/>
      </w:r>
      <w:r w:rsidR="00920079">
        <w:rPr>
          <w:rFonts w:hint="eastAsia"/>
        </w:rPr>
        <w:t>所示</w:t>
      </w:r>
      <w:r>
        <w:rPr>
          <w:rFonts w:hint="eastAsia"/>
        </w:rPr>
        <w:t>是一个</w:t>
      </w:r>
      <w:r>
        <w:rPr>
          <w:rFonts w:hint="eastAsia"/>
        </w:rPr>
        <w:t>RIFF</w:t>
      </w:r>
      <w:r>
        <w:rPr>
          <w:rFonts w:hint="eastAsia"/>
        </w:rPr>
        <w:t>文件</w:t>
      </w:r>
      <w:r w:rsidR="00837B6F">
        <w:rPr>
          <w:rFonts w:hint="eastAsia"/>
        </w:rPr>
        <w:t>的典型</w:t>
      </w:r>
      <w:r>
        <w:rPr>
          <w:rFonts w:hint="eastAsia"/>
        </w:rPr>
        <w:t>结构</w:t>
      </w:r>
      <w:r w:rsidR="00920079">
        <w:rPr>
          <w:rFonts w:hint="eastAsia"/>
        </w:rPr>
        <w:t>。</w:t>
      </w:r>
    </w:p>
    <w:p w14:paraId="7DBD33F3" w14:textId="1B9ACADE" w:rsidR="007B630F" w:rsidRDefault="00920079" w:rsidP="00A40C93">
      <w:pPr>
        <w:pStyle w:val="af4"/>
        <w:jc w:val="center"/>
      </w:pPr>
      <w:r>
        <w:object w:dxaOrig="7755" w:dyaOrig="6495" w14:anchorId="1E0FE714">
          <v:shape id="_x0000_i1027" type="#_x0000_t75" style="width:267.05pt;height:223.2pt" o:ole="">
            <v:imagedata r:id="rId28" o:title=""/>
          </v:shape>
          <o:OLEObject Type="Embed" ProgID="PBrush" ShapeID="_x0000_i1027" DrawAspect="Content" ObjectID="_1791811285" r:id="rId29"/>
        </w:object>
      </w:r>
    </w:p>
    <w:p w14:paraId="3F7E0873" w14:textId="6A200064" w:rsidR="006D0E3A" w:rsidRDefault="006D0E3A" w:rsidP="006D0E3A">
      <w:pPr>
        <w:pStyle w:val="aa"/>
        <w:spacing w:before="163"/>
        <w:jc w:val="center"/>
      </w:pPr>
      <w:bookmarkStart w:id="46" w:name="_Ref172998342"/>
      <w:r>
        <w:rPr>
          <w:rFonts w:hint="eastAsia"/>
        </w:rPr>
        <w:t>图</w:t>
      </w:r>
      <w:r>
        <w:rPr>
          <w:rFonts w:hint="eastAsia"/>
        </w:rPr>
        <w:t xml:space="preserve"> </w:t>
      </w:r>
      <w:r w:rsidR="004A5AB5">
        <w:fldChar w:fldCharType="begin"/>
      </w:r>
      <w:r w:rsidR="004A5AB5">
        <w:instrText xml:space="preserve"> </w:instrText>
      </w:r>
      <w:r w:rsidR="004A5AB5">
        <w:rPr>
          <w:rFonts w:hint="eastAsia"/>
        </w:rPr>
        <w:instrText>STYLEREF 1 \s</w:instrText>
      </w:r>
      <w:r w:rsidR="004A5AB5">
        <w:instrText xml:space="preserve"> </w:instrText>
      </w:r>
      <w:r w:rsidR="004A5AB5">
        <w:fldChar w:fldCharType="separate"/>
      </w:r>
      <w:r w:rsidR="0055207A">
        <w:rPr>
          <w:noProof/>
        </w:rPr>
        <w:t>2</w:t>
      </w:r>
      <w:r w:rsidR="004A5AB5">
        <w:fldChar w:fldCharType="end"/>
      </w:r>
      <w:r w:rsidR="004A5AB5">
        <w:noBreakHyphen/>
      </w:r>
      <w:r w:rsidR="004A5AB5">
        <w:fldChar w:fldCharType="begin"/>
      </w:r>
      <w:r w:rsidR="004A5AB5">
        <w:instrText xml:space="preserve"> </w:instrText>
      </w:r>
      <w:r w:rsidR="004A5AB5">
        <w:rPr>
          <w:rFonts w:hint="eastAsia"/>
        </w:rPr>
        <w:instrText xml:space="preserve">SEQ </w:instrText>
      </w:r>
      <w:r w:rsidR="004A5AB5">
        <w:rPr>
          <w:rFonts w:hint="eastAsia"/>
        </w:rPr>
        <w:instrText>图</w:instrText>
      </w:r>
      <w:r w:rsidR="004A5AB5">
        <w:rPr>
          <w:rFonts w:hint="eastAsia"/>
        </w:rPr>
        <w:instrText xml:space="preserve"> \* ARABIC \s 1</w:instrText>
      </w:r>
      <w:r w:rsidR="004A5AB5">
        <w:instrText xml:space="preserve"> </w:instrText>
      </w:r>
      <w:r w:rsidR="004A5AB5">
        <w:fldChar w:fldCharType="separate"/>
      </w:r>
      <w:r w:rsidR="0055207A">
        <w:rPr>
          <w:noProof/>
        </w:rPr>
        <w:t>1</w:t>
      </w:r>
      <w:r w:rsidR="004A5AB5">
        <w:fldChar w:fldCharType="end"/>
      </w:r>
      <w:bookmarkEnd w:id="46"/>
      <w:r>
        <w:t xml:space="preserve">  </w:t>
      </w:r>
      <w:r w:rsidR="00920079" w:rsidRPr="00920079">
        <w:rPr>
          <w:rFonts w:hint="eastAsia"/>
        </w:rPr>
        <w:t>RIFF</w:t>
      </w:r>
      <w:r w:rsidR="00920079" w:rsidRPr="00920079">
        <w:rPr>
          <w:rFonts w:hint="eastAsia"/>
        </w:rPr>
        <w:t>文件结构示意</w:t>
      </w:r>
    </w:p>
    <w:p w14:paraId="221CA1F5" w14:textId="77777777" w:rsidR="006D0E3A" w:rsidRDefault="006D0E3A" w:rsidP="006D0E3A"/>
    <w:p w14:paraId="08ED98A1" w14:textId="77777777" w:rsidR="00C777A5" w:rsidRDefault="007B630F" w:rsidP="00C777A5">
      <w:pPr>
        <w:ind w:firstLineChars="200" w:firstLine="420"/>
      </w:pPr>
      <w:r>
        <w:rPr>
          <w:rFonts w:hint="eastAsia"/>
        </w:rPr>
        <w:t>一个</w:t>
      </w:r>
      <w:r>
        <w:rPr>
          <w:rFonts w:hint="eastAsia"/>
        </w:rPr>
        <w:t>WAVE</w:t>
      </w:r>
      <w:r>
        <w:rPr>
          <w:rFonts w:hint="eastAsia"/>
        </w:rPr>
        <w:t>文件最少包含</w:t>
      </w:r>
      <w:r>
        <w:rPr>
          <w:rFonts w:hint="eastAsia"/>
        </w:rPr>
        <w:t>3</w:t>
      </w:r>
      <w:r>
        <w:rPr>
          <w:rFonts w:hint="eastAsia"/>
        </w:rPr>
        <w:t>个块，</w:t>
      </w:r>
      <w:r>
        <w:rPr>
          <w:rFonts w:hint="eastAsia"/>
        </w:rPr>
        <w:t>RIFF</w:t>
      </w:r>
      <w:r>
        <w:rPr>
          <w:rFonts w:hint="eastAsia"/>
        </w:rPr>
        <w:t>块是其中最大的。整个</w:t>
      </w:r>
      <w:r>
        <w:rPr>
          <w:rFonts w:hint="eastAsia"/>
        </w:rPr>
        <w:t>WAVE</w:t>
      </w:r>
      <w:r>
        <w:rPr>
          <w:rFonts w:hint="eastAsia"/>
        </w:rPr>
        <w:t>文件就是一个</w:t>
      </w:r>
      <w:r>
        <w:rPr>
          <w:rFonts w:hint="eastAsia"/>
        </w:rPr>
        <w:t>RIFF</w:t>
      </w:r>
      <w:r>
        <w:rPr>
          <w:rFonts w:hint="eastAsia"/>
        </w:rPr>
        <w:t>块。</w:t>
      </w:r>
      <w:r>
        <w:rPr>
          <w:rFonts w:hint="eastAsia"/>
        </w:rPr>
        <w:t>Cksize</w:t>
      </w:r>
      <w:r>
        <w:rPr>
          <w:rFonts w:hint="eastAsia"/>
        </w:rPr>
        <w:t>紧跟在“</w:t>
      </w:r>
      <w:r>
        <w:rPr>
          <w:rFonts w:hint="eastAsia"/>
        </w:rPr>
        <w:t>RIFF</w:t>
      </w:r>
      <w:r>
        <w:rPr>
          <w:rFonts w:hint="eastAsia"/>
        </w:rPr>
        <w:t>”</w:t>
      </w:r>
      <w:r>
        <w:rPr>
          <w:rFonts w:hint="eastAsia"/>
        </w:rPr>
        <w:t>CKID</w:t>
      </w:r>
      <w:r>
        <w:rPr>
          <w:rFonts w:hint="eastAsia"/>
        </w:rPr>
        <w:t>之后出现，它包含一个值，等于文件大小减去</w:t>
      </w:r>
      <w:r>
        <w:rPr>
          <w:rFonts w:hint="eastAsia"/>
        </w:rPr>
        <w:t>8</w:t>
      </w:r>
      <w:r>
        <w:rPr>
          <w:rFonts w:hint="eastAsia"/>
        </w:rPr>
        <w:t>个字节</w:t>
      </w:r>
      <w:r>
        <w:rPr>
          <w:rFonts w:hint="eastAsia"/>
        </w:rPr>
        <w:t>-</w:t>
      </w:r>
      <w:r>
        <w:rPr>
          <w:rFonts w:hint="eastAsia"/>
        </w:rPr>
        <w:t>这</w:t>
      </w:r>
      <w:r>
        <w:rPr>
          <w:rFonts w:hint="eastAsia"/>
        </w:rPr>
        <w:t>8</w:t>
      </w:r>
      <w:r>
        <w:rPr>
          <w:rFonts w:hint="eastAsia"/>
        </w:rPr>
        <w:t>个字节用来存储</w:t>
      </w:r>
      <w:r>
        <w:rPr>
          <w:rFonts w:hint="eastAsia"/>
        </w:rPr>
        <w:t>RIFF</w:t>
      </w:r>
      <w:r>
        <w:rPr>
          <w:rFonts w:hint="eastAsia"/>
        </w:rPr>
        <w:t>块的</w:t>
      </w:r>
      <w:r>
        <w:rPr>
          <w:rFonts w:hint="eastAsia"/>
        </w:rPr>
        <w:t>CKID</w:t>
      </w:r>
      <w:r>
        <w:rPr>
          <w:rFonts w:hint="eastAsia"/>
        </w:rPr>
        <w:t>和</w:t>
      </w:r>
      <w:r>
        <w:rPr>
          <w:rFonts w:hint="eastAsia"/>
        </w:rPr>
        <w:t>CKSIZE</w:t>
      </w:r>
      <w:r>
        <w:rPr>
          <w:rFonts w:hint="eastAsia"/>
        </w:rPr>
        <w:t>。第二和第三块称为子块，包含在</w:t>
      </w:r>
      <w:r>
        <w:rPr>
          <w:rFonts w:hint="eastAsia"/>
        </w:rPr>
        <w:t>RIFF</w:t>
      </w:r>
      <w:r>
        <w:rPr>
          <w:rFonts w:hint="eastAsia"/>
        </w:rPr>
        <w:t>块之中。这些子块的第一个是“</w:t>
      </w:r>
      <w:r>
        <w:rPr>
          <w:rFonts w:hint="eastAsia"/>
        </w:rPr>
        <w:t>fmt</w:t>
      </w:r>
      <w:r>
        <w:rPr>
          <w:rFonts w:hint="eastAsia"/>
        </w:rPr>
        <w:t>”块，包含</w:t>
      </w:r>
      <w:r>
        <w:rPr>
          <w:rFonts w:hint="eastAsia"/>
        </w:rPr>
        <w:t>PCMWAVEFORMAT</w:t>
      </w:r>
      <w:r>
        <w:rPr>
          <w:rFonts w:hint="eastAsia"/>
        </w:rPr>
        <w:t>结构所需要的信息；第二个字块“</w:t>
      </w:r>
      <w:r>
        <w:rPr>
          <w:rFonts w:hint="eastAsia"/>
        </w:rPr>
        <w:t>data</w:t>
      </w:r>
      <w:r>
        <w:rPr>
          <w:rFonts w:hint="eastAsia"/>
        </w:rPr>
        <w:t>”块是文件的最大部分，紧跟在“</w:t>
      </w:r>
      <w:r>
        <w:rPr>
          <w:rFonts w:hint="eastAsia"/>
        </w:rPr>
        <w:t>fmt</w:t>
      </w:r>
      <w:r>
        <w:rPr>
          <w:rFonts w:hint="eastAsia"/>
        </w:rPr>
        <w:t>”块后，包含所有的数据波形。</w:t>
      </w:r>
      <w:r>
        <w:rPr>
          <w:rFonts w:hint="eastAsia"/>
        </w:rPr>
        <w:t>RIFF</w:t>
      </w:r>
      <w:r>
        <w:rPr>
          <w:rFonts w:hint="eastAsia"/>
        </w:rPr>
        <w:t>块的</w:t>
      </w:r>
      <w:r>
        <w:rPr>
          <w:rFonts w:hint="eastAsia"/>
        </w:rPr>
        <w:t>CKSIZE</w:t>
      </w:r>
      <w:r>
        <w:rPr>
          <w:rFonts w:hint="eastAsia"/>
        </w:rPr>
        <w:t>等于“</w:t>
      </w:r>
      <w:r>
        <w:rPr>
          <w:rFonts w:hint="eastAsia"/>
        </w:rPr>
        <w:t>fmt</w:t>
      </w:r>
      <w:r>
        <w:rPr>
          <w:rFonts w:hint="eastAsia"/>
        </w:rPr>
        <w:t>”块和“</w:t>
      </w:r>
      <w:r>
        <w:rPr>
          <w:rFonts w:hint="eastAsia"/>
        </w:rPr>
        <w:t>data</w:t>
      </w:r>
      <w:r>
        <w:rPr>
          <w:rFonts w:hint="eastAsia"/>
        </w:rPr>
        <w:t>”块占用的字节之和。</w:t>
      </w:r>
    </w:p>
    <w:p w14:paraId="679687DA" w14:textId="2C0CFA5D" w:rsidR="007B630F" w:rsidRDefault="007B630F" w:rsidP="00C777A5">
      <w:pPr>
        <w:ind w:firstLineChars="200" w:firstLine="420"/>
      </w:pPr>
      <w:r>
        <w:rPr>
          <w:rFonts w:hint="eastAsia"/>
        </w:rPr>
        <w:t>为了读写</w:t>
      </w:r>
      <w:r>
        <w:rPr>
          <w:rFonts w:hint="eastAsia"/>
        </w:rPr>
        <w:t>RIFF</w:t>
      </w:r>
      <w:r>
        <w:rPr>
          <w:rFonts w:hint="eastAsia"/>
        </w:rPr>
        <w:t>文件，用户使用为多媒体块信息准备的叫</w:t>
      </w:r>
      <w:r>
        <w:rPr>
          <w:rFonts w:hint="eastAsia"/>
        </w:rPr>
        <w:t>MMCKINFO</w:t>
      </w:r>
      <w:r>
        <w:rPr>
          <w:rFonts w:hint="eastAsia"/>
        </w:rPr>
        <w:t>的标准数据结构。在</w:t>
      </w:r>
      <w:r>
        <w:rPr>
          <w:rFonts w:hint="eastAsia"/>
        </w:rPr>
        <w:t>VC</w:t>
      </w:r>
      <w:r>
        <w:rPr>
          <w:rFonts w:hint="eastAsia"/>
        </w:rPr>
        <w:t>中，这个结构定义为：</w:t>
      </w:r>
    </w:p>
    <w:p w14:paraId="14E6A877" w14:textId="77777777" w:rsidR="007B630F" w:rsidRPr="00C777A5" w:rsidRDefault="007B630F" w:rsidP="007B630F">
      <w:pPr>
        <w:pStyle w:val="af4"/>
        <w:rPr>
          <w:rFonts w:ascii="Times New Roman" w:hAnsi="Times New Roman"/>
          <w:sz w:val="18"/>
        </w:rPr>
      </w:pPr>
      <w:r w:rsidRPr="00C777A5">
        <w:rPr>
          <w:rFonts w:ascii="Times New Roman" w:hAnsi="Times New Roman"/>
          <w:sz w:val="18"/>
        </w:rPr>
        <w:t>typedef struct {</w:t>
      </w:r>
    </w:p>
    <w:p w14:paraId="6FD990C7" w14:textId="77777777" w:rsidR="007B630F" w:rsidRPr="00C777A5" w:rsidRDefault="007B630F" w:rsidP="007B630F">
      <w:pPr>
        <w:pStyle w:val="af4"/>
        <w:rPr>
          <w:rFonts w:ascii="Times New Roman" w:hAnsi="Times New Roman"/>
          <w:sz w:val="18"/>
        </w:rPr>
      </w:pPr>
      <w:r w:rsidRPr="00C777A5">
        <w:rPr>
          <w:rFonts w:ascii="Times New Roman" w:hAnsi="Times New Roman"/>
          <w:sz w:val="18"/>
        </w:rPr>
        <w:t xml:space="preserve">     FOURCC ckid;     </w:t>
      </w:r>
    </w:p>
    <w:p w14:paraId="0894214D" w14:textId="77777777" w:rsidR="007B630F" w:rsidRPr="00C777A5" w:rsidRDefault="007B630F" w:rsidP="007B630F">
      <w:pPr>
        <w:pStyle w:val="af4"/>
        <w:ind w:firstLine="425"/>
        <w:rPr>
          <w:rFonts w:ascii="Times New Roman" w:hAnsi="Times New Roman"/>
          <w:sz w:val="18"/>
        </w:rPr>
      </w:pPr>
      <w:r w:rsidRPr="00C777A5">
        <w:rPr>
          <w:rFonts w:ascii="Times New Roman" w:hAnsi="Times New Roman"/>
          <w:sz w:val="18"/>
        </w:rPr>
        <w:t xml:space="preserve">DWORD  cksize;     </w:t>
      </w:r>
    </w:p>
    <w:p w14:paraId="35CE35F4" w14:textId="77777777" w:rsidR="007B630F" w:rsidRPr="00C777A5" w:rsidRDefault="007B630F" w:rsidP="007B630F">
      <w:pPr>
        <w:pStyle w:val="af4"/>
        <w:ind w:firstLine="420"/>
        <w:rPr>
          <w:rFonts w:ascii="Times New Roman" w:hAnsi="Times New Roman"/>
          <w:sz w:val="18"/>
        </w:rPr>
      </w:pPr>
      <w:r w:rsidRPr="00C777A5">
        <w:rPr>
          <w:rFonts w:ascii="Times New Roman" w:hAnsi="Times New Roman"/>
          <w:sz w:val="18"/>
        </w:rPr>
        <w:t xml:space="preserve">FOURCC fccType; </w:t>
      </w:r>
    </w:p>
    <w:p w14:paraId="42F8A735" w14:textId="77777777" w:rsidR="007B630F" w:rsidRPr="00C777A5" w:rsidRDefault="007B630F" w:rsidP="007B630F">
      <w:pPr>
        <w:pStyle w:val="af4"/>
        <w:ind w:firstLine="420"/>
        <w:rPr>
          <w:rFonts w:ascii="Times New Roman" w:hAnsi="Times New Roman"/>
          <w:sz w:val="18"/>
        </w:rPr>
      </w:pPr>
      <w:r w:rsidRPr="00C777A5">
        <w:rPr>
          <w:rFonts w:ascii="Times New Roman" w:hAnsi="Times New Roman"/>
          <w:sz w:val="18"/>
        </w:rPr>
        <w:t xml:space="preserve">DWORD  dwDataOffset;     </w:t>
      </w:r>
    </w:p>
    <w:p w14:paraId="583386BA" w14:textId="77777777" w:rsidR="007B630F" w:rsidRPr="00C777A5" w:rsidRDefault="007B630F" w:rsidP="007B630F">
      <w:pPr>
        <w:pStyle w:val="af4"/>
        <w:ind w:firstLine="420"/>
        <w:rPr>
          <w:rFonts w:ascii="Times New Roman" w:hAnsi="Times New Roman"/>
          <w:sz w:val="18"/>
        </w:rPr>
      </w:pPr>
      <w:r w:rsidRPr="00C777A5">
        <w:rPr>
          <w:rFonts w:ascii="Times New Roman" w:hAnsi="Times New Roman"/>
          <w:sz w:val="18"/>
        </w:rPr>
        <w:t xml:space="preserve">DWORD  dwFlags; </w:t>
      </w:r>
    </w:p>
    <w:p w14:paraId="4BC46BAE" w14:textId="77777777" w:rsidR="007B630F" w:rsidRPr="00C777A5" w:rsidRDefault="007B630F" w:rsidP="007B630F">
      <w:pPr>
        <w:pStyle w:val="af4"/>
        <w:ind w:firstLine="420"/>
        <w:rPr>
          <w:rFonts w:ascii="Times New Roman" w:hAnsi="Times New Roman"/>
          <w:sz w:val="18"/>
        </w:rPr>
      </w:pPr>
      <w:r w:rsidRPr="00C777A5">
        <w:rPr>
          <w:rFonts w:ascii="Times New Roman" w:hAnsi="Times New Roman"/>
          <w:sz w:val="18"/>
        </w:rPr>
        <w:t>} MMCKINFO;</w:t>
      </w:r>
    </w:p>
    <w:p w14:paraId="4963D172" w14:textId="77777777" w:rsidR="007B630F" w:rsidRPr="00C777A5" w:rsidRDefault="007B630F" w:rsidP="007B630F">
      <w:pPr>
        <w:rPr>
          <w:rFonts w:cs="Times New Roman"/>
        </w:rPr>
      </w:pPr>
    </w:p>
    <w:p w14:paraId="1566D716" w14:textId="53DEA64B" w:rsidR="007B630F" w:rsidRDefault="007B630F" w:rsidP="007B630F">
      <w:pPr>
        <w:pStyle w:val="2"/>
      </w:pPr>
      <w:bookmarkStart w:id="47" w:name="_Toc462538465"/>
      <w:bookmarkStart w:id="48" w:name="_Toc179417730"/>
      <w:r>
        <w:rPr>
          <w:rFonts w:hint="eastAsia"/>
        </w:rPr>
        <w:t>示例</w:t>
      </w:r>
      <w:bookmarkEnd w:id="47"/>
      <w:r w:rsidR="00CA22F9">
        <w:rPr>
          <w:rFonts w:hint="eastAsia"/>
        </w:rPr>
        <w:t>代码说明</w:t>
      </w:r>
      <w:bookmarkEnd w:id="48"/>
    </w:p>
    <w:tbl>
      <w:tblPr>
        <w:tblStyle w:val="a9"/>
        <w:tblW w:w="0" w:type="auto"/>
        <w:tblLook w:val="04A0" w:firstRow="1" w:lastRow="0" w:firstColumn="1" w:lastColumn="0" w:noHBand="0" w:noVBand="1"/>
      </w:tblPr>
      <w:tblGrid>
        <w:gridCol w:w="4960"/>
        <w:gridCol w:w="3336"/>
      </w:tblGrid>
      <w:tr w:rsidR="00A33F02" w14:paraId="19020516" w14:textId="77777777" w:rsidTr="00D15CE2">
        <w:tc>
          <w:tcPr>
            <w:tcW w:w="0" w:type="auto"/>
          </w:tcPr>
          <w:p w14:paraId="5468276F" w14:textId="77777777" w:rsidR="00A33F02" w:rsidRDefault="00A33F02" w:rsidP="000261BA">
            <w:r>
              <w:rPr>
                <w:rFonts w:hint="eastAsia"/>
              </w:rPr>
              <w:t>VC</w:t>
            </w:r>
            <w:r>
              <w:t>6</w:t>
            </w:r>
            <w:r>
              <w:rPr>
                <w:rFonts w:hint="eastAsia"/>
              </w:rPr>
              <w:t>版本的示例</w:t>
            </w:r>
          </w:p>
        </w:tc>
        <w:tc>
          <w:tcPr>
            <w:tcW w:w="0" w:type="auto"/>
          </w:tcPr>
          <w:p w14:paraId="3ABDA8D0" w14:textId="7875B6C6" w:rsidR="00A33F02" w:rsidRDefault="00C139F4" w:rsidP="00C139F4">
            <w:pPr>
              <w:jc w:val="center"/>
            </w:pPr>
            <w:r>
              <w:rPr>
                <w:rFonts w:cstheme="minorBidi"/>
                <w:kern w:val="2"/>
                <w:sz w:val="21"/>
              </w:rPr>
              <w:object w:dxaOrig="1396" w:dyaOrig="841" w14:anchorId="56F1B97F">
                <v:shape id="_x0000_i1028" type="#_x0000_t75" style="width:70.1pt;height:41.95pt" o:ole="">
                  <v:imagedata r:id="rId30" o:title=""/>
                </v:shape>
                <o:OLEObject Type="Embed" ProgID="Package" ShapeID="_x0000_i1028" DrawAspect="Content" ObjectID="_1791811286" r:id="rId31"/>
              </w:object>
            </w:r>
          </w:p>
        </w:tc>
      </w:tr>
      <w:tr w:rsidR="00A33F02" w14:paraId="5F7E3041" w14:textId="77777777" w:rsidTr="00D15CE2">
        <w:tc>
          <w:tcPr>
            <w:tcW w:w="0" w:type="auto"/>
          </w:tcPr>
          <w:p w14:paraId="5A47E8C0" w14:textId="77777777" w:rsidR="00A33F02" w:rsidRDefault="00A33F02" w:rsidP="000261BA">
            <w:r>
              <w:rPr>
                <w:rFonts w:hint="eastAsia"/>
              </w:rPr>
              <w:t>Visual</w:t>
            </w:r>
            <w:r>
              <w:t xml:space="preserve"> </w:t>
            </w:r>
            <w:r>
              <w:rPr>
                <w:rFonts w:hint="eastAsia"/>
              </w:rPr>
              <w:t>Studio</w:t>
            </w:r>
            <w:r>
              <w:t xml:space="preserve"> 20</w:t>
            </w:r>
            <w:r w:rsidR="00582B71">
              <w:t>19</w:t>
            </w:r>
            <w:r>
              <w:rPr>
                <w:rFonts w:hint="eastAsia"/>
              </w:rPr>
              <w:t>版本的示例</w:t>
            </w:r>
          </w:p>
          <w:p w14:paraId="7D89E871" w14:textId="737AA2B8" w:rsidR="00582B71" w:rsidRDefault="00582B71" w:rsidP="000261BA">
            <w:r>
              <w:rPr>
                <w:rFonts w:hint="eastAsia"/>
              </w:rPr>
              <w:t>在</w:t>
            </w:r>
            <w:r>
              <w:rPr>
                <w:rFonts w:hint="eastAsia"/>
              </w:rPr>
              <w:t>Visual</w:t>
            </w:r>
            <w:r>
              <w:t xml:space="preserve"> </w:t>
            </w:r>
            <w:r>
              <w:rPr>
                <w:rFonts w:hint="eastAsia"/>
              </w:rPr>
              <w:t>Studio</w:t>
            </w:r>
            <w:r>
              <w:t xml:space="preserve"> 2022</w:t>
            </w:r>
            <w:r>
              <w:rPr>
                <w:rFonts w:hint="eastAsia"/>
              </w:rPr>
              <w:t>上</w:t>
            </w:r>
            <w:r w:rsidR="00C53A8E">
              <w:rPr>
                <w:rFonts w:hint="eastAsia"/>
              </w:rPr>
              <w:t>编译时需要将</w:t>
            </w:r>
            <w:r w:rsidR="00C53A8E">
              <w:rPr>
                <w:rFonts w:hint="eastAsia"/>
              </w:rPr>
              <w:t>*</w:t>
            </w:r>
            <w:r w:rsidR="00C53A8E">
              <w:t>.</w:t>
            </w:r>
            <w:r w:rsidR="00D15CE2">
              <w:t>vcxproj</w:t>
            </w:r>
            <w:r w:rsidR="00D15CE2">
              <w:rPr>
                <w:rFonts w:hint="eastAsia"/>
              </w:rPr>
              <w:t>中“</w:t>
            </w:r>
            <w:r w:rsidR="00D15CE2" w:rsidRPr="00D15CE2">
              <w:t>&lt;PlatformToolset&gt;v14</w:t>
            </w:r>
            <w:r w:rsidR="00D15CE2">
              <w:t>2</w:t>
            </w:r>
            <w:r w:rsidR="00D15CE2" w:rsidRPr="00D15CE2">
              <w:t>&lt;/PlatformToolset&gt;</w:t>
            </w:r>
            <w:r w:rsidR="00D15CE2">
              <w:rPr>
                <w:rFonts w:hint="eastAsia"/>
              </w:rPr>
              <w:t>”替换为“</w:t>
            </w:r>
            <w:r w:rsidR="00D15CE2" w:rsidRPr="00D15CE2">
              <w:t>&lt;PlatformToolset&gt;v143&lt;/PlatformToolset&gt;</w:t>
            </w:r>
            <w:r w:rsidR="00D15CE2">
              <w:rPr>
                <w:rFonts w:hint="eastAsia"/>
              </w:rPr>
              <w:t>”</w:t>
            </w:r>
          </w:p>
        </w:tc>
        <w:tc>
          <w:tcPr>
            <w:tcW w:w="0" w:type="auto"/>
          </w:tcPr>
          <w:p w14:paraId="2EA733E2" w14:textId="320B8E96" w:rsidR="00A33F02" w:rsidRDefault="00C139F4" w:rsidP="000261BA">
            <w:r>
              <w:rPr>
                <w:rFonts w:cstheme="minorBidi"/>
                <w:kern w:val="2"/>
                <w:sz w:val="21"/>
              </w:rPr>
              <w:object w:dxaOrig="3120" w:dyaOrig="841" w14:anchorId="0069D069">
                <v:shape id="_x0000_i1029" type="#_x0000_t75" style="width:155.9pt;height:41.95pt" o:ole="">
                  <v:imagedata r:id="rId32" o:title=""/>
                </v:shape>
                <o:OLEObject Type="Embed" ProgID="Package" ShapeID="_x0000_i1029" DrawAspect="Content" ObjectID="_1791811287" r:id="rId33"/>
              </w:object>
            </w:r>
          </w:p>
        </w:tc>
      </w:tr>
    </w:tbl>
    <w:p w14:paraId="7136E5E3" w14:textId="77777777" w:rsidR="009960F5" w:rsidRDefault="009960F5" w:rsidP="009960F5">
      <w:pPr>
        <w:spacing w:beforeLines="50" w:before="156"/>
      </w:pPr>
      <w:r>
        <w:rPr>
          <w:rFonts w:hint="eastAsia"/>
        </w:rPr>
        <w:t>*</w:t>
      </w:r>
      <w:r>
        <w:rPr>
          <w:rFonts w:hint="eastAsia"/>
        </w:rPr>
        <w:t>实验相关示例代码也可以从睿客网下载</w:t>
      </w:r>
    </w:p>
    <w:p w14:paraId="621E2A93" w14:textId="66F61C1F" w:rsidR="009960F5" w:rsidRDefault="009960F5" w:rsidP="009960F5">
      <w:r w:rsidRPr="00EA0C51">
        <w:rPr>
          <w:rFonts w:hint="eastAsia"/>
        </w:rPr>
        <w:t>链接：</w:t>
      </w:r>
      <w:hyperlink r:id="rId34" w:history="1">
        <w:r w:rsidRPr="00D56045">
          <w:rPr>
            <w:rStyle w:val="ae"/>
            <w:rFonts w:hint="eastAsia"/>
          </w:rPr>
          <w:t>https://rec.ustc.edu.cn/share/089d4b60-4bfd-11ef-a003-293c134b1311</w:t>
        </w:r>
      </w:hyperlink>
    </w:p>
    <w:p w14:paraId="3A544602" w14:textId="77777777" w:rsidR="009960F5" w:rsidRDefault="009960F5" w:rsidP="009960F5">
      <w:r w:rsidRPr="00EA0C51">
        <w:rPr>
          <w:rFonts w:hint="eastAsia"/>
        </w:rPr>
        <w:t>密码：</w:t>
      </w:r>
      <w:r w:rsidRPr="00EA0C51">
        <w:rPr>
          <w:rFonts w:hint="eastAsia"/>
        </w:rPr>
        <w:t>eeis@ustc</w:t>
      </w:r>
    </w:p>
    <w:p w14:paraId="1E9AB057" w14:textId="77777777" w:rsidR="00A33F02" w:rsidRPr="009960F5" w:rsidRDefault="00A33F02" w:rsidP="00A33F02"/>
    <w:p w14:paraId="25562436" w14:textId="070E0E93" w:rsidR="007B630F" w:rsidRDefault="007B630F" w:rsidP="007B630F">
      <w:r>
        <w:rPr>
          <w:rFonts w:hint="eastAsia"/>
        </w:rPr>
        <w:t>实验示例的主要步骤为：</w:t>
      </w:r>
    </w:p>
    <w:p w14:paraId="74B7EE73" w14:textId="77777777" w:rsidR="007B630F" w:rsidRDefault="007B630F" w:rsidP="007B630F"/>
    <w:p w14:paraId="4F43B2E1" w14:textId="77777777" w:rsidR="007B630F" w:rsidRDefault="007B630F" w:rsidP="007B630F">
      <w:pPr>
        <w:rPr>
          <w:sz w:val="18"/>
        </w:rPr>
      </w:pPr>
      <w:r>
        <w:rPr>
          <w:sz w:val="18"/>
        </w:rPr>
        <w:tab/>
        <w:t>MMCKINFO MMCkInfoParent;</w:t>
      </w:r>
    </w:p>
    <w:p w14:paraId="73323A60" w14:textId="77777777" w:rsidR="007B630F" w:rsidRDefault="007B630F" w:rsidP="007B630F">
      <w:pPr>
        <w:rPr>
          <w:sz w:val="18"/>
        </w:rPr>
      </w:pPr>
      <w:r>
        <w:rPr>
          <w:sz w:val="18"/>
        </w:rPr>
        <w:tab/>
        <w:t>MMCKINFO MMCkInfoChild;</w:t>
      </w:r>
    </w:p>
    <w:p w14:paraId="68F67081" w14:textId="77777777" w:rsidR="007B630F" w:rsidRDefault="007B630F" w:rsidP="007B630F">
      <w:pPr>
        <w:rPr>
          <w:sz w:val="18"/>
        </w:rPr>
      </w:pPr>
      <w:r>
        <w:rPr>
          <w:rFonts w:hint="eastAsia"/>
          <w:sz w:val="18"/>
        </w:rPr>
        <w:t>//</w:t>
      </w:r>
      <w:r>
        <w:rPr>
          <w:rFonts w:hint="eastAsia"/>
          <w:sz w:val="18"/>
        </w:rPr>
        <w:t>打开一个</w:t>
      </w:r>
      <w:r>
        <w:rPr>
          <w:rFonts w:hint="eastAsia"/>
          <w:sz w:val="18"/>
        </w:rPr>
        <w:t>WAVE</w:t>
      </w:r>
      <w:r>
        <w:rPr>
          <w:rFonts w:hint="eastAsia"/>
          <w:sz w:val="18"/>
        </w:rPr>
        <w:t>文件</w:t>
      </w:r>
    </w:p>
    <w:p w14:paraId="5146F9FA" w14:textId="77777777" w:rsidR="007B630F" w:rsidRDefault="007B630F" w:rsidP="007B630F">
      <w:pPr>
        <w:rPr>
          <w:sz w:val="18"/>
        </w:rPr>
      </w:pPr>
      <w:r>
        <w:rPr>
          <w:sz w:val="18"/>
        </w:rPr>
        <w:tab/>
        <w:t>HMMIO hmmio = mmioOpen(FileNameAndPath.GetBuffer(80),NULL,MMIO_READ);</w:t>
      </w:r>
    </w:p>
    <w:p w14:paraId="2AF0C1FD" w14:textId="77777777" w:rsidR="007B630F" w:rsidRDefault="007B630F" w:rsidP="007B630F">
      <w:pPr>
        <w:rPr>
          <w:sz w:val="18"/>
        </w:rPr>
      </w:pPr>
      <w:r>
        <w:rPr>
          <w:rFonts w:hint="eastAsia"/>
          <w:sz w:val="18"/>
        </w:rPr>
        <w:t>//</w:t>
      </w:r>
      <w:r>
        <w:rPr>
          <w:rFonts w:hint="eastAsia"/>
          <w:sz w:val="18"/>
        </w:rPr>
        <w:t>定父块，就是</w:t>
      </w:r>
      <w:r>
        <w:rPr>
          <w:rFonts w:hint="eastAsia"/>
          <w:sz w:val="18"/>
        </w:rPr>
        <w:t>RIFF</w:t>
      </w:r>
      <w:r>
        <w:rPr>
          <w:rFonts w:hint="eastAsia"/>
          <w:sz w:val="18"/>
        </w:rPr>
        <w:t>块的位置</w:t>
      </w:r>
    </w:p>
    <w:p w14:paraId="714EDC67" w14:textId="77777777" w:rsidR="007B630F" w:rsidRDefault="007B630F" w:rsidP="007B630F">
      <w:pPr>
        <w:rPr>
          <w:sz w:val="18"/>
        </w:rPr>
      </w:pPr>
      <w:r>
        <w:rPr>
          <w:sz w:val="18"/>
        </w:rPr>
        <w:tab/>
        <w:t>MMCkInfoParent.fccType = mmioFOURCC('W','A','V','E');</w:t>
      </w:r>
    </w:p>
    <w:p w14:paraId="796A3EEB" w14:textId="77777777" w:rsidR="007B630F" w:rsidRDefault="007B630F" w:rsidP="007B630F">
      <w:pPr>
        <w:ind w:firstLine="425"/>
        <w:rPr>
          <w:sz w:val="18"/>
        </w:rPr>
      </w:pPr>
      <w:r>
        <w:rPr>
          <w:sz w:val="18"/>
        </w:rPr>
        <w:t>mmioDescend(hmmio,&amp;MMCkInfoParent,NULL,MMIO_FINDRIFF);</w:t>
      </w:r>
    </w:p>
    <w:p w14:paraId="7BFCC5F6" w14:textId="77777777" w:rsidR="007B630F" w:rsidRDefault="007B630F" w:rsidP="007B630F">
      <w:pPr>
        <w:rPr>
          <w:sz w:val="18"/>
        </w:rPr>
      </w:pPr>
      <w:r>
        <w:rPr>
          <w:rFonts w:hint="eastAsia"/>
          <w:sz w:val="18"/>
        </w:rPr>
        <w:t>//</w:t>
      </w:r>
      <w:r>
        <w:rPr>
          <w:rFonts w:hint="eastAsia"/>
          <w:sz w:val="18"/>
        </w:rPr>
        <w:t>读如格式块内容</w:t>
      </w:r>
    </w:p>
    <w:p w14:paraId="2B4373AB" w14:textId="77777777" w:rsidR="007B630F" w:rsidRDefault="007B630F" w:rsidP="007B630F">
      <w:pPr>
        <w:rPr>
          <w:sz w:val="18"/>
        </w:rPr>
      </w:pPr>
      <w:r>
        <w:rPr>
          <w:sz w:val="18"/>
        </w:rPr>
        <w:tab/>
        <w:t>MMCkInfoChild.ckid = mmioFOURCC('f','m','t',' ');</w:t>
      </w:r>
    </w:p>
    <w:p w14:paraId="55B91FFE" w14:textId="77777777" w:rsidR="007B630F" w:rsidRDefault="007B630F" w:rsidP="007B630F">
      <w:pPr>
        <w:ind w:firstLine="425"/>
        <w:rPr>
          <w:sz w:val="18"/>
        </w:rPr>
      </w:pPr>
      <w:r>
        <w:rPr>
          <w:sz w:val="18"/>
        </w:rPr>
        <w:t>mmioDescend(hmmio,&amp;MMCkInfoChild,&amp;MMCkInfoParent,MMIO_FINDCHUNK);</w:t>
      </w:r>
    </w:p>
    <w:p w14:paraId="3A0D27F1" w14:textId="77777777" w:rsidR="007B630F" w:rsidRDefault="007B630F" w:rsidP="007B630F">
      <w:pPr>
        <w:ind w:firstLine="425"/>
        <w:rPr>
          <w:sz w:val="18"/>
        </w:rPr>
      </w:pPr>
      <w:r>
        <w:rPr>
          <w:sz w:val="18"/>
        </w:rPr>
        <w:t>mmioRead(hmmio,(LPSTR)&amp;PCMWaveFmtRecord,MMCkInfoChild.cksize);</w:t>
      </w:r>
    </w:p>
    <w:p w14:paraId="25C22C22" w14:textId="77777777" w:rsidR="007B630F" w:rsidRDefault="007B630F" w:rsidP="007B630F">
      <w:pPr>
        <w:rPr>
          <w:sz w:val="18"/>
        </w:rPr>
      </w:pPr>
      <w:r>
        <w:rPr>
          <w:sz w:val="18"/>
        </w:rPr>
        <w:tab/>
        <w:t>HWAVEOUT hWaveOut;</w:t>
      </w:r>
    </w:p>
    <w:p w14:paraId="2523D731" w14:textId="77777777" w:rsidR="007B630F" w:rsidRDefault="007B630F" w:rsidP="007B630F">
      <w:pPr>
        <w:rPr>
          <w:sz w:val="18"/>
        </w:rPr>
      </w:pPr>
      <w:r>
        <w:rPr>
          <w:sz w:val="18"/>
        </w:rPr>
        <w:tab/>
        <w:t>errorCode = waveOutOpen(</w:t>
      </w:r>
    </w:p>
    <w:p w14:paraId="6B03272C" w14:textId="77777777" w:rsidR="007B630F" w:rsidRDefault="007B630F" w:rsidP="007B630F">
      <w:pPr>
        <w:rPr>
          <w:sz w:val="18"/>
        </w:rPr>
      </w:pPr>
      <w:r>
        <w:rPr>
          <w:sz w:val="18"/>
        </w:rPr>
        <w:tab/>
      </w:r>
      <w:r>
        <w:rPr>
          <w:sz w:val="18"/>
        </w:rPr>
        <w:tab/>
        <w:t>&amp;hWaveOut,</w:t>
      </w:r>
    </w:p>
    <w:p w14:paraId="7302C1E9" w14:textId="77777777" w:rsidR="007B630F" w:rsidRDefault="007B630F" w:rsidP="007B630F">
      <w:pPr>
        <w:rPr>
          <w:sz w:val="18"/>
        </w:rPr>
      </w:pPr>
      <w:r>
        <w:rPr>
          <w:sz w:val="18"/>
        </w:rPr>
        <w:tab/>
      </w:r>
      <w:r>
        <w:rPr>
          <w:sz w:val="18"/>
        </w:rPr>
        <w:tab/>
        <w:t>WAVE_MAPPER,</w:t>
      </w:r>
    </w:p>
    <w:p w14:paraId="4BD5FC75" w14:textId="77777777" w:rsidR="007B630F" w:rsidRDefault="007B630F" w:rsidP="007B630F">
      <w:pPr>
        <w:rPr>
          <w:sz w:val="18"/>
        </w:rPr>
      </w:pPr>
      <w:r>
        <w:rPr>
          <w:sz w:val="18"/>
        </w:rPr>
        <w:tab/>
      </w:r>
      <w:r>
        <w:rPr>
          <w:sz w:val="18"/>
        </w:rPr>
        <w:tab/>
        <w:t>(WAVEFORMATEX*)&amp;PCMWaveFmtRecord,</w:t>
      </w:r>
    </w:p>
    <w:p w14:paraId="6B42F53C" w14:textId="77777777" w:rsidR="007B630F" w:rsidRDefault="007B630F" w:rsidP="007B630F">
      <w:pPr>
        <w:rPr>
          <w:sz w:val="18"/>
        </w:rPr>
      </w:pPr>
      <w:r>
        <w:rPr>
          <w:sz w:val="18"/>
        </w:rPr>
        <w:tab/>
      </w:r>
      <w:r>
        <w:rPr>
          <w:sz w:val="18"/>
        </w:rPr>
        <w:tab/>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02C6EBBF" w14:textId="77777777" w:rsidR="007B630F" w:rsidRDefault="007B630F" w:rsidP="007B630F">
      <w:pPr>
        <w:rPr>
          <w:sz w:val="18"/>
        </w:rPr>
      </w:pPr>
      <w:r>
        <w:rPr>
          <w:sz w:val="18"/>
        </w:rPr>
        <w:tab/>
      </w:r>
      <w:r>
        <w:rPr>
          <w:sz w:val="18"/>
        </w:rPr>
        <w:tab/>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244EB60F" w14:textId="77777777" w:rsidR="007B630F" w:rsidRDefault="007B630F" w:rsidP="007B630F">
      <w:pPr>
        <w:rPr>
          <w:sz w:val="18"/>
        </w:rPr>
      </w:pPr>
      <w:r>
        <w:rPr>
          <w:sz w:val="18"/>
        </w:rPr>
        <w:tab/>
      </w:r>
      <w:r>
        <w:rPr>
          <w:sz w:val="18"/>
        </w:rPr>
        <w:tab/>
        <w:t>WAVE_FORMAT_QUERY);</w:t>
      </w:r>
    </w:p>
    <w:p w14:paraId="7AAB35B7" w14:textId="77777777" w:rsidR="007B630F" w:rsidRDefault="007B630F" w:rsidP="007B630F">
      <w:pPr>
        <w:rPr>
          <w:sz w:val="18"/>
        </w:rPr>
      </w:pPr>
      <w:r>
        <w:rPr>
          <w:sz w:val="18"/>
        </w:rPr>
        <w:tab/>
        <w:t>mmioAscend(hmmio,&amp;MMCkInfoChild,0);</w:t>
      </w:r>
    </w:p>
    <w:p w14:paraId="15389D47" w14:textId="77777777" w:rsidR="007B630F" w:rsidRDefault="007B630F" w:rsidP="007B630F">
      <w:pPr>
        <w:rPr>
          <w:sz w:val="18"/>
        </w:rPr>
      </w:pPr>
      <w:r>
        <w:rPr>
          <w:rFonts w:hint="eastAsia"/>
          <w:sz w:val="18"/>
        </w:rPr>
        <w:t>//</w:t>
      </w:r>
      <w:r>
        <w:rPr>
          <w:rFonts w:hint="eastAsia"/>
          <w:sz w:val="18"/>
        </w:rPr>
        <w:t>读如</w:t>
      </w:r>
      <w:r>
        <w:rPr>
          <w:rFonts w:hint="eastAsia"/>
          <w:sz w:val="18"/>
        </w:rPr>
        <w:t>WAVE</w:t>
      </w:r>
      <w:r>
        <w:rPr>
          <w:rFonts w:hint="eastAsia"/>
          <w:sz w:val="18"/>
        </w:rPr>
        <w:t>数据块，并返回所分配内存的指针</w:t>
      </w:r>
    </w:p>
    <w:p w14:paraId="37F66092" w14:textId="77777777" w:rsidR="007B630F" w:rsidRDefault="007B630F" w:rsidP="007B630F">
      <w:pPr>
        <w:rPr>
          <w:sz w:val="18"/>
        </w:rPr>
      </w:pPr>
      <w:r>
        <w:rPr>
          <w:sz w:val="18"/>
        </w:rPr>
        <w:tab/>
        <w:t>MMCkInfoChild.ckid = mmioFOURCC('d','a','t','a');</w:t>
      </w:r>
    </w:p>
    <w:p w14:paraId="01E3883A" w14:textId="77777777" w:rsidR="007B630F" w:rsidRDefault="007B630F" w:rsidP="007B630F">
      <w:pPr>
        <w:ind w:firstLine="425"/>
        <w:rPr>
          <w:sz w:val="18"/>
        </w:rPr>
      </w:pPr>
      <w:r>
        <w:rPr>
          <w:sz w:val="18"/>
        </w:rPr>
        <w:t>mmioDescend(hmmio,&amp;MMCkInfoChild,&amp;MMCkInfoParent,MMIO_FINDCHUNK);</w:t>
      </w:r>
    </w:p>
    <w:p w14:paraId="10EDBB9E" w14:textId="77777777" w:rsidR="007B630F" w:rsidRDefault="007B630F" w:rsidP="007B630F">
      <w:pPr>
        <w:rPr>
          <w:sz w:val="18"/>
        </w:rPr>
      </w:pPr>
      <w:r>
        <w:rPr>
          <w:sz w:val="18"/>
        </w:rPr>
        <w:tab/>
        <w:t>long lDataSize = MMCkInfoChild.cksize;</w:t>
      </w:r>
    </w:p>
    <w:p w14:paraId="0B4345C4" w14:textId="77777777" w:rsidR="007B630F" w:rsidRDefault="007B630F" w:rsidP="007B630F">
      <w:pPr>
        <w:rPr>
          <w:sz w:val="18"/>
        </w:rPr>
      </w:pPr>
      <w:r>
        <w:rPr>
          <w:sz w:val="18"/>
        </w:rPr>
        <w:tab/>
        <w:t>HANDLE waveDataBlock = ::GlobalAlloc(GMEM_MOVEABLE,lDataSize);</w:t>
      </w:r>
    </w:p>
    <w:p w14:paraId="2ED81E83" w14:textId="77777777" w:rsidR="007B630F" w:rsidRDefault="007B630F" w:rsidP="007B630F">
      <w:pPr>
        <w:rPr>
          <w:sz w:val="18"/>
        </w:rPr>
      </w:pPr>
      <w:r>
        <w:rPr>
          <w:sz w:val="18"/>
        </w:rPr>
        <w:tab/>
        <w:t>LPBYTE pWave = (LPBYTE)::GlobalLock(waveDataBlock);</w:t>
      </w:r>
    </w:p>
    <w:p w14:paraId="341744CF" w14:textId="77777777" w:rsidR="007B630F" w:rsidRDefault="007B630F" w:rsidP="007B630F">
      <w:pPr>
        <w:rPr>
          <w:sz w:val="18"/>
        </w:rPr>
      </w:pPr>
      <w:r>
        <w:rPr>
          <w:sz w:val="18"/>
        </w:rPr>
        <w:tab/>
        <w:t>WaveHeader.lpData = (LPSTR)pWave;</w:t>
      </w:r>
    </w:p>
    <w:p w14:paraId="7BB77C08" w14:textId="77777777" w:rsidR="007B630F" w:rsidRDefault="007B630F" w:rsidP="007B630F">
      <w:pPr>
        <w:rPr>
          <w:sz w:val="18"/>
        </w:rPr>
      </w:pPr>
      <w:r>
        <w:rPr>
          <w:sz w:val="18"/>
        </w:rPr>
        <w:tab/>
        <w:t>WaveHeader.dwBufferLength = lDataSize;</w:t>
      </w:r>
    </w:p>
    <w:p w14:paraId="491E4002" w14:textId="77777777" w:rsidR="007B630F" w:rsidRDefault="007B630F" w:rsidP="007B630F">
      <w:pPr>
        <w:rPr>
          <w:sz w:val="18"/>
        </w:rPr>
      </w:pPr>
      <w:r>
        <w:rPr>
          <w:sz w:val="18"/>
        </w:rPr>
        <w:tab/>
        <w:t xml:space="preserve">WaveHeader.dwFlags = </w:t>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288A655E" w14:textId="77777777" w:rsidR="007B630F" w:rsidRDefault="007B630F" w:rsidP="007B630F">
      <w:pPr>
        <w:rPr>
          <w:sz w:val="18"/>
        </w:rPr>
      </w:pPr>
      <w:r>
        <w:rPr>
          <w:sz w:val="18"/>
        </w:rPr>
        <w:tab/>
        <w:t xml:space="preserve">WaveHeader.dwLoops = </w:t>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605F9C6A" w14:textId="77777777" w:rsidR="007B630F" w:rsidRDefault="007B630F" w:rsidP="007B630F">
      <w:pPr>
        <w:ind w:firstLine="425"/>
        <w:rPr>
          <w:sz w:val="18"/>
        </w:rPr>
      </w:pPr>
      <w:r>
        <w:rPr>
          <w:sz w:val="18"/>
        </w:rPr>
        <w:t>mmioClose(hmmio,0);</w:t>
      </w:r>
    </w:p>
    <w:p w14:paraId="4F008378" w14:textId="77777777" w:rsidR="007B630F" w:rsidRDefault="007B630F" w:rsidP="007B630F">
      <w:pPr>
        <w:rPr>
          <w:sz w:val="18"/>
        </w:rPr>
      </w:pPr>
      <w:r>
        <w:rPr>
          <w:sz w:val="18"/>
        </w:rPr>
        <w:tab/>
        <w:t>return waveDataBlock;</w:t>
      </w:r>
    </w:p>
    <w:p w14:paraId="61C08130" w14:textId="77777777" w:rsidR="007B630F" w:rsidRDefault="007B630F" w:rsidP="007B630F"/>
    <w:p w14:paraId="3128EC2D" w14:textId="77777777" w:rsidR="007B630F" w:rsidRDefault="007B630F" w:rsidP="007B630F">
      <w:pPr>
        <w:ind w:firstLine="425"/>
      </w:pPr>
      <w:r>
        <w:rPr>
          <w:rFonts w:hint="eastAsia"/>
        </w:rPr>
        <w:t>这样，我们从</w:t>
      </w:r>
      <w:r>
        <w:rPr>
          <w:rFonts w:hint="eastAsia"/>
        </w:rPr>
        <w:t>RIFF</w:t>
      </w:r>
      <w:r>
        <w:rPr>
          <w:rFonts w:hint="eastAsia"/>
        </w:rPr>
        <w:t>文件中抽取了数据并创建了三个基本数据结构（格式记录、波音频数据、</w:t>
      </w:r>
      <w:r>
        <w:rPr>
          <w:rFonts w:hint="eastAsia"/>
        </w:rPr>
        <w:t>WAVE</w:t>
      </w:r>
      <w:r>
        <w:rPr>
          <w:rFonts w:hint="eastAsia"/>
        </w:rPr>
        <w:t>数据头）。从内存中播放波音频需要</w:t>
      </w:r>
      <w:r>
        <w:rPr>
          <w:rFonts w:hint="eastAsia"/>
        </w:rPr>
        <w:t>5</w:t>
      </w:r>
      <w:r>
        <w:rPr>
          <w:rFonts w:hint="eastAsia"/>
        </w:rPr>
        <w:t>个步骤：打开波音频设备；生成</w:t>
      </w:r>
      <w:r>
        <w:rPr>
          <w:rFonts w:hint="eastAsia"/>
        </w:rPr>
        <w:t>WAVE</w:t>
      </w:r>
      <w:r>
        <w:rPr>
          <w:rFonts w:hint="eastAsia"/>
        </w:rPr>
        <w:t>文件头；将数据写入设备；取消</w:t>
      </w:r>
      <w:r>
        <w:rPr>
          <w:rFonts w:hint="eastAsia"/>
        </w:rPr>
        <w:t>WAVE</w:t>
      </w:r>
      <w:r>
        <w:rPr>
          <w:rFonts w:hint="eastAsia"/>
        </w:rPr>
        <w:t>文件头；关闭设备。</w:t>
      </w:r>
    </w:p>
    <w:p w14:paraId="09F936BE" w14:textId="77777777" w:rsidR="007B630F" w:rsidRDefault="007B630F" w:rsidP="007B630F">
      <w:pPr>
        <w:rPr>
          <w:sz w:val="18"/>
        </w:rPr>
      </w:pPr>
      <w:r>
        <w:rPr>
          <w:sz w:val="18"/>
        </w:rPr>
        <w:tab/>
        <w:t>HWAVEOUT hWaveOut;</w:t>
      </w:r>
    </w:p>
    <w:p w14:paraId="38B5D9EF" w14:textId="77777777" w:rsidR="007B630F" w:rsidRDefault="007B630F" w:rsidP="007B630F">
      <w:pPr>
        <w:rPr>
          <w:sz w:val="18"/>
        </w:rPr>
      </w:pPr>
      <w:r>
        <w:rPr>
          <w:sz w:val="18"/>
        </w:rPr>
        <w:tab/>
        <w:t>MMRESULT ReturnCode = waveOutOpen(</w:t>
      </w:r>
    </w:p>
    <w:p w14:paraId="33768788" w14:textId="77777777" w:rsidR="007B630F" w:rsidRDefault="007B630F" w:rsidP="007B630F">
      <w:pPr>
        <w:rPr>
          <w:sz w:val="18"/>
        </w:rPr>
      </w:pPr>
      <w:r>
        <w:rPr>
          <w:sz w:val="18"/>
        </w:rPr>
        <w:tab/>
      </w:r>
      <w:r>
        <w:rPr>
          <w:sz w:val="18"/>
        </w:rPr>
        <w:tab/>
        <w:t>&amp;hWaveOut,</w:t>
      </w:r>
    </w:p>
    <w:p w14:paraId="653A40D9" w14:textId="77777777" w:rsidR="007B630F" w:rsidRDefault="007B630F" w:rsidP="007B630F">
      <w:pPr>
        <w:rPr>
          <w:sz w:val="18"/>
        </w:rPr>
      </w:pPr>
      <w:r>
        <w:rPr>
          <w:sz w:val="18"/>
        </w:rPr>
        <w:tab/>
      </w:r>
      <w:r>
        <w:rPr>
          <w:sz w:val="18"/>
        </w:rPr>
        <w:tab/>
        <w:t>WAVE_MAPPER,</w:t>
      </w:r>
    </w:p>
    <w:p w14:paraId="06D6B9E0" w14:textId="77777777" w:rsidR="007B630F" w:rsidRDefault="007B630F" w:rsidP="007B630F">
      <w:pPr>
        <w:rPr>
          <w:sz w:val="18"/>
        </w:rPr>
      </w:pPr>
      <w:r>
        <w:rPr>
          <w:sz w:val="18"/>
        </w:rPr>
        <w:tab/>
      </w:r>
      <w:r>
        <w:rPr>
          <w:sz w:val="18"/>
        </w:rPr>
        <w:tab/>
        <w:t>(WAVEFORMATEX*)&amp;PCMWaveFmtRecord,</w:t>
      </w:r>
    </w:p>
    <w:p w14:paraId="76A56F35" w14:textId="77777777" w:rsidR="007B630F" w:rsidRDefault="007B630F" w:rsidP="007B630F">
      <w:pPr>
        <w:rPr>
          <w:sz w:val="18"/>
        </w:rPr>
      </w:pPr>
      <w:r>
        <w:rPr>
          <w:sz w:val="18"/>
        </w:rPr>
        <w:tab/>
      </w:r>
      <w:r>
        <w:rPr>
          <w:sz w:val="18"/>
        </w:rPr>
        <w:tab/>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43A8443B" w14:textId="77777777" w:rsidR="007B630F" w:rsidRDefault="007B630F" w:rsidP="007B630F">
      <w:pPr>
        <w:rPr>
          <w:sz w:val="18"/>
        </w:rPr>
      </w:pPr>
      <w:r>
        <w:rPr>
          <w:sz w:val="18"/>
        </w:rPr>
        <w:tab/>
      </w:r>
      <w:r>
        <w:rPr>
          <w:sz w:val="18"/>
        </w:rPr>
        <w:tab/>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294E6E91" w14:textId="77777777" w:rsidR="007B630F" w:rsidRDefault="007B630F" w:rsidP="007B630F">
      <w:pPr>
        <w:rPr>
          <w:sz w:val="18"/>
        </w:rPr>
      </w:pPr>
      <w:r>
        <w:rPr>
          <w:sz w:val="18"/>
        </w:rPr>
        <w:tab/>
      </w:r>
      <w:r>
        <w:rPr>
          <w:sz w:val="18"/>
        </w:rPr>
        <w:tab/>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40F47011" w14:textId="77777777" w:rsidR="007B630F" w:rsidRDefault="007B630F" w:rsidP="007B630F">
      <w:pPr>
        <w:rPr>
          <w:sz w:val="18"/>
        </w:rPr>
      </w:pPr>
      <w:r>
        <w:rPr>
          <w:sz w:val="18"/>
        </w:rPr>
        <w:tab/>
        <w:t>ReturnCode = waveOutPrepareHeader(</w:t>
      </w:r>
    </w:p>
    <w:p w14:paraId="7C7C0946" w14:textId="77777777" w:rsidR="007B630F" w:rsidRDefault="007B630F" w:rsidP="007B630F">
      <w:pPr>
        <w:rPr>
          <w:sz w:val="18"/>
        </w:rPr>
      </w:pPr>
      <w:r>
        <w:rPr>
          <w:sz w:val="18"/>
        </w:rPr>
        <w:tab/>
      </w:r>
      <w:r>
        <w:rPr>
          <w:sz w:val="18"/>
        </w:rPr>
        <w:tab/>
        <w:t>hWaveOut,</w:t>
      </w:r>
    </w:p>
    <w:p w14:paraId="3D7CBF1C" w14:textId="77777777" w:rsidR="007B630F" w:rsidRDefault="007B630F" w:rsidP="007B630F">
      <w:pPr>
        <w:rPr>
          <w:sz w:val="18"/>
        </w:rPr>
      </w:pPr>
      <w:r>
        <w:rPr>
          <w:sz w:val="18"/>
        </w:rPr>
        <w:tab/>
      </w:r>
      <w:r>
        <w:rPr>
          <w:sz w:val="18"/>
        </w:rPr>
        <w:tab/>
        <w:t>&amp;WaveHeader,</w:t>
      </w:r>
    </w:p>
    <w:p w14:paraId="75BC7899" w14:textId="77777777" w:rsidR="007B630F" w:rsidRDefault="007B630F" w:rsidP="007B630F">
      <w:pPr>
        <w:rPr>
          <w:sz w:val="18"/>
        </w:rPr>
      </w:pPr>
      <w:r>
        <w:rPr>
          <w:sz w:val="18"/>
        </w:rPr>
        <w:tab/>
      </w:r>
      <w:r>
        <w:rPr>
          <w:sz w:val="18"/>
        </w:rPr>
        <w:tab/>
        <w:t>sizeof(WaveHeader));</w:t>
      </w:r>
    </w:p>
    <w:p w14:paraId="5A6B8735" w14:textId="77777777" w:rsidR="007B630F" w:rsidRDefault="007B630F" w:rsidP="007B630F">
      <w:pPr>
        <w:rPr>
          <w:sz w:val="18"/>
        </w:rPr>
      </w:pPr>
      <w:r>
        <w:rPr>
          <w:sz w:val="18"/>
        </w:rPr>
        <w:tab/>
        <w:t>ReturnCode = waveOutWrite(</w:t>
      </w:r>
    </w:p>
    <w:p w14:paraId="6A2EDF62" w14:textId="77777777" w:rsidR="007B630F" w:rsidRDefault="007B630F" w:rsidP="007B630F">
      <w:pPr>
        <w:rPr>
          <w:sz w:val="18"/>
        </w:rPr>
      </w:pPr>
      <w:r>
        <w:rPr>
          <w:sz w:val="18"/>
        </w:rPr>
        <w:tab/>
      </w:r>
      <w:r>
        <w:rPr>
          <w:sz w:val="18"/>
        </w:rPr>
        <w:tab/>
        <w:t>hWaveOut,</w:t>
      </w:r>
    </w:p>
    <w:p w14:paraId="233C985B" w14:textId="77777777" w:rsidR="007B630F" w:rsidRDefault="007B630F" w:rsidP="007B630F">
      <w:pPr>
        <w:rPr>
          <w:sz w:val="18"/>
        </w:rPr>
      </w:pPr>
      <w:r>
        <w:rPr>
          <w:sz w:val="18"/>
        </w:rPr>
        <w:tab/>
      </w:r>
      <w:r>
        <w:rPr>
          <w:sz w:val="18"/>
        </w:rPr>
        <w:tab/>
        <w:t>&amp;WaveHeader,</w:t>
      </w:r>
    </w:p>
    <w:p w14:paraId="66ADA828" w14:textId="77777777" w:rsidR="007B630F" w:rsidRDefault="007B630F" w:rsidP="007B630F">
      <w:pPr>
        <w:rPr>
          <w:sz w:val="18"/>
        </w:rPr>
      </w:pPr>
      <w:r>
        <w:rPr>
          <w:sz w:val="18"/>
        </w:rPr>
        <w:tab/>
      </w:r>
      <w:r>
        <w:rPr>
          <w:sz w:val="18"/>
        </w:rPr>
        <w:tab/>
        <w:t>sizeof(WaveHeader));</w:t>
      </w:r>
    </w:p>
    <w:p w14:paraId="2F190337" w14:textId="77777777" w:rsidR="007B630F" w:rsidRDefault="007B630F" w:rsidP="007B630F">
      <w:pPr>
        <w:rPr>
          <w:sz w:val="18"/>
        </w:rPr>
      </w:pPr>
      <w:r>
        <w:rPr>
          <w:sz w:val="18"/>
        </w:rPr>
        <w:tab/>
        <w:t>do{}</w:t>
      </w:r>
    </w:p>
    <w:p w14:paraId="6D9D120B" w14:textId="77777777" w:rsidR="007B630F" w:rsidRDefault="007B630F" w:rsidP="007B630F">
      <w:pPr>
        <w:rPr>
          <w:sz w:val="18"/>
        </w:rPr>
      </w:pPr>
      <w:r>
        <w:rPr>
          <w:sz w:val="18"/>
        </w:rPr>
        <w:tab/>
        <w:t>while(!(WaveHeader.dwFlags &amp; WHDR_DONE));</w:t>
      </w:r>
    </w:p>
    <w:p w14:paraId="3DCA319F" w14:textId="77777777" w:rsidR="007B630F" w:rsidRDefault="007B630F" w:rsidP="007B630F">
      <w:pPr>
        <w:rPr>
          <w:sz w:val="18"/>
        </w:rPr>
      </w:pPr>
      <w:r>
        <w:rPr>
          <w:sz w:val="18"/>
        </w:rPr>
        <w:tab/>
        <w:t>ReturnCode = waveOutUnprepareHeader(hWaveOut,</w:t>
      </w:r>
    </w:p>
    <w:p w14:paraId="10DE83E5" w14:textId="77777777" w:rsidR="007B630F" w:rsidRDefault="007B630F" w:rsidP="007B630F">
      <w:pPr>
        <w:rPr>
          <w:sz w:val="18"/>
        </w:rPr>
      </w:pPr>
      <w:r>
        <w:rPr>
          <w:sz w:val="18"/>
        </w:rPr>
        <w:tab/>
      </w:r>
      <w:r>
        <w:rPr>
          <w:sz w:val="18"/>
        </w:rPr>
        <w:tab/>
        <w:t>&amp;WaveHeader,</w:t>
      </w:r>
    </w:p>
    <w:p w14:paraId="4376A795" w14:textId="77777777" w:rsidR="007B630F" w:rsidRDefault="007B630F" w:rsidP="007B630F">
      <w:pPr>
        <w:rPr>
          <w:sz w:val="18"/>
        </w:rPr>
      </w:pPr>
      <w:r>
        <w:rPr>
          <w:sz w:val="18"/>
        </w:rPr>
        <w:tab/>
      </w:r>
      <w:r>
        <w:rPr>
          <w:sz w:val="18"/>
        </w:rPr>
        <w:tab/>
        <w:t>sizeof(WaveHeader));</w:t>
      </w:r>
    </w:p>
    <w:p w14:paraId="3A07CC3B" w14:textId="77777777" w:rsidR="007B630F" w:rsidRDefault="007B630F" w:rsidP="007B630F">
      <w:pPr>
        <w:rPr>
          <w:sz w:val="18"/>
        </w:rPr>
      </w:pPr>
      <w:r>
        <w:rPr>
          <w:sz w:val="18"/>
        </w:rPr>
        <w:tab/>
        <w:t xml:space="preserve">WaveHeader.dwFlags = </w:t>
      </w:r>
      <w:smartTag w:uri="urn:schemas-microsoft-com:office:smarttags" w:element="chmetcnv">
        <w:smartTagPr>
          <w:attr w:name="UnitName" w:val="l"/>
          <w:attr w:name="SourceValue" w:val="0"/>
          <w:attr w:name="HasSpace" w:val="False"/>
          <w:attr w:name="Negative" w:val="False"/>
          <w:attr w:name="NumberType" w:val="1"/>
          <w:attr w:name="TCSC" w:val="0"/>
        </w:smartTagPr>
        <w:r>
          <w:rPr>
            <w:sz w:val="18"/>
          </w:rPr>
          <w:t>0l</w:t>
        </w:r>
      </w:smartTag>
      <w:r>
        <w:rPr>
          <w:sz w:val="18"/>
        </w:rPr>
        <w:t>;</w:t>
      </w:r>
    </w:p>
    <w:p w14:paraId="5832C9C0" w14:textId="77777777" w:rsidR="007B630F" w:rsidRDefault="007B630F" w:rsidP="007B630F">
      <w:pPr>
        <w:rPr>
          <w:sz w:val="18"/>
        </w:rPr>
      </w:pPr>
      <w:r>
        <w:rPr>
          <w:sz w:val="18"/>
        </w:rPr>
        <w:tab/>
        <w:t>ReturnCode = waveOutClose(hWaveOut);</w:t>
      </w:r>
    </w:p>
    <w:p w14:paraId="2F72AE2E" w14:textId="77777777" w:rsidR="007B630F" w:rsidRDefault="007B630F" w:rsidP="007B630F">
      <w:pPr>
        <w:pStyle w:val="2"/>
      </w:pPr>
      <w:bookmarkStart w:id="49" w:name="_Toc462538466"/>
      <w:bookmarkStart w:id="50" w:name="_Toc179417731"/>
      <w:r>
        <w:rPr>
          <w:rFonts w:hint="eastAsia"/>
        </w:rPr>
        <w:lastRenderedPageBreak/>
        <w:t>实验要求</w:t>
      </w:r>
      <w:bookmarkEnd w:id="49"/>
      <w:bookmarkEnd w:id="50"/>
    </w:p>
    <w:p w14:paraId="0AE0553F" w14:textId="51C5C42A" w:rsidR="00A00401" w:rsidRDefault="00A00401" w:rsidP="00A00401">
      <w:r>
        <w:fldChar w:fldCharType="begin"/>
      </w:r>
      <w:r>
        <w:instrText xml:space="preserve"> QUOTE "["</w:instrText>
      </w:r>
      <w:fldSimple w:instr=" STYLEREF 1 \s ">
        <w:r w:rsidR="0055207A">
          <w:rPr>
            <w:noProof/>
          </w:rPr>
          <w:instrText>2</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w:instrText>
      </w:r>
      <w:r>
        <w:fldChar w:fldCharType="end"/>
      </w:r>
      <w:r>
        <w:instrText xml:space="preserve">"]" </w:instrText>
      </w:r>
      <w:r>
        <w:fldChar w:fldCharType="separate"/>
      </w:r>
      <w:r w:rsidR="0055207A">
        <w:t>[</w:t>
      </w:r>
      <w:r w:rsidR="0055207A">
        <w:rPr>
          <w:noProof/>
        </w:rPr>
        <w:t>2</w:t>
      </w:r>
      <w:r w:rsidR="0055207A">
        <w:t>-</w:t>
      </w:r>
      <w:r w:rsidR="0055207A">
        <w:rPr>
          <w:noProof/>
        </w:rPr>
        <w:t>1</w:t>
      </w:r>
      <w:r w:rsidR="0055207A">
        <w:t>]</w:t>
      </w:r>
      <w:r>
        <w:fldChar w:fldCharType="end"/>
      </w:r>
      <w:r>
        <w:t xml:space="preserve"> </w:t>
      </w:r>
      <w:r w:rsidR="007B630F">
        <w:rPr>
          <w:rFonts w:hint="eastAsia"/>
        </w:rPr>
        <w:t>阅读实验原理部分，最好能够提前了解一下</w:t>
      </w:r>
      <w:r w:rsidR="007B630F">
        <w:rPr>
          <w:rFonts w:hint="eastAsia"/>
        </w:rPr>
        <w:t>WAVE</w:t>
      </w:r>
      <w:r w:rsidR="007B630F">
        <w:rPr>
          <w:rFonts w:hint="eastAsia"/>
        </w:rPr>
        <w:t>文件的格式。</w:t>
      </w:r>
    </w:p>
    <w:p w14:paraId="53C8FA4D" w14:textId="75F240BA" w:rsidR="00C53F77" w:rsidRDefault="00A00401" w:rsidP="00A00401">
      <w:r>
        <w:fldChar w:fldCharType="begin"/>
      </w:r>
      <w:r>
        <w:instrText xml:space="preserve"> QUOTE "["</w:instrText>
      </w:r>
      <w:fldSimple w:instr=" STYLEREF 1 \s ">
        <w:r w:rsidR="0055207A">
          <w:rPr>
            <w:noProof/>
          </w:rPr>
          <w:instrText>2</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2</w:instrText>
      </w:r>
      <w:r>
        <w:fldChar w:fldCharType="end"/>
      </w:r>
      <w:r>
        <w:instrText xml:space="preserve">"]" </w:instrText>
      </w:r>
      <w:r>
        <w:fldChar w:fldCharType="separate"/>
      </w:r>
      <w:r w:rsidR="0055207A">
        <w:t>[</w:t>
      </w:r>
      <w:r w:rsidR="0055207A">
        <w:rPr>
          <w:noProof/>
        </w:rPr>
        <w:t>2</w:t>
      </w:r>
      <w:r w:rsidR="0055207A">
        <w:t>-</w:t>
      </w:r>
      <w:r w:rsidR="0055207A">
        <w:rPr>
          <w:noProof/>
        </w:rPr>
        <w:t>2</w:t>
      </w:r>
      <w:r w:rsidR="0055207A">
        <w:t>]</w:t>
      </w:r>
      <w:r>
        <w:fldChar w:fldCharType="end"/>
      </w:r>
      <w:r>
        <w:t xml:space="preserve"> </w:t>
      </w:r>
      <w:r w:rsidR="007B630F">
        <w:rPr>
          <w:rFonts w:hint="eastAsia"/>
        </w:rPr>
        <w:t>参考给出的</w:t>
      </w:r>
      <w:r w:rsidR="00F02DE7">
        <w:rPr>
          <w:rFonts w:hint="eastAsia"/>
        </w:rPr>
        <w:t>示例</w:t>
      </w:r>
      <w:r w:rsidR="007B630F">
        <w:rPr>
          <w:rFonts w:hint="eastAsia"/>
        </w:rPr>
        <w:t>程序思路编制自己的程序播放</w:t>
      </w:r>
      <w:r w:rsidR="007B630F">
        <w:rPr>
          <w:rFonts w:hint="eastAsia"/>
        </w:rPr>
        <w:t>WAVE</w:t>
      </w:r>
      <w:r w:rsidR="007B630F">
        <w:rPr>
          <w:rFonts w:hint="eastAsia"/>
        </w:rPr>
        <w:t>文件。</w:t>
      </w:r>
    </w:p>
    <w:p w14:paraId="201E9ECD" w14:textId="7C35DBDB" w:rsidR="00A00401" w:rsidRDefault="00A00401" w:rsidP="00A00401">
      <w:r>
        <w:fldChar w:fldCharType="begin"/>
      </w:r>
      <w:r>
        <w:instrText xml:space="preserve"> QUOTE "["</w:instrText>
      </w:r>
      <w:fldSimple w:instr=" STYLEREF 1 \s ">
        <w:r w:rsidR="0055207A">
          <w:rPr>
            <w:noProof/>
          </w:rPr>
          <w:instrText>2</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3</w:instrText>
      </w:r>
      <w:r>
        <w:fldChar w:fldCharType="end"/>
      </w:r>
      <w:r>
        <w:instrText xml:space="preserve">"]" </w:instrText>
      </w:r>
      <w:r>
        <w:fldChar w:fldCharType="separate"/>
      </w:r>
      <w:r w:rsidR="0055207A">
        <w:t>[</w:t>
      </w:r>
      <w:r w:rsidR="0055207A">
        <w:rPr>
          <w:noProof/>
        </w:rPr>
        <w:t>2</w:t>
      </w:r>
      <w:r w:rsidR="0055207A">
        <w:t>-</w:t>
      </w:r>
      <w:r w:rsidR="0055207A">
        <w:rPr>
          <w:noProof/>
        </w:rPr>
        <w:t>3</w:t>
      </w:r>
      <w:r w:rsidR="0055207A">
        <w:t>]</w:t>
      </w:r>
      <w:r>
        <w:fldChar w:fldCharType="end"/>
      </w:r>
      <w:r>
        <w:t xml:space="preserve"> </w:t>
      </w:r>
      <w:r>
        <w:rPr>
          <w:rFonts w:hint="eastAsia"/>
        </w:rPr>
        <w:t>查阅</w:t>
      </w:r>
      <w:r>
        <w:rPr>
          <w:rFonts w:hint="eastAsia"/>
        </w:rPr>
        <w:t>Microsoft</w:t>
      </w:r>
      <w:r>
        <w:t xml:space="preserve"> </w:t>
      </w:r>
      <w:r>
        <w:rPr>
          <w:rFonts w:hint="eastAsia"/>
        </w:rPr>
        <w:t>Learn</w:t>
      </w:r>
      <w:r>
        <w:rPr>
          <w:rFonts w:hint="eastAsia"/>
        </w:rPr>
        <w:t>网站，了解</w:t>
      </w:r>
      <w:r>
        <w:rPr>
          <w:rFonts w:hint="eastAsia"/>
        </w:rPr>
        <w:t>Windows</w:t>
      </w:r>
      <w:r>
        <w:rPr>
          <w:rFonts w:hint="eastAsia"/>
        </w:rPr>
        <w:t>支持的</w:t>
      </w:r>
      <w:r>
        <w:rPr>
          <w:rFonts w:hint="eastAsia"/>
        </w:rPr>
        <w:t>MCI</w:t>
      </w:r>
      <w:r>
        <w:rPr>
          <w:rFonts w:hint="eastAsia"/>
        </w:rPr>
        <w:t>设备类型。</w:t>
      </w:r>
    </w:p>
    <w:p w14:paraId="51BEDDDC" w14:textId="5141B949" w:rsidR="00A00401" w:rsidRDefault="00B3597E" w:rsidP="00A00401">
      <w:pPr>
        <w:ind w:left="420"/>
      </w:pPr>
      <w:hyperlink r:id="rId35" w:history="1">
        <w:r w:rsidR="00A00401" w:rsidRPr="003D6865">
          <w:rPr>
            <w:rStyle w:val="ae"/>
          </w:rPr>
          <w:t>https://learn.microsoft.com/en-us/windows/win32/multimedia/mci-device-types</w:t>
        </w:r>
      </w:hyperlink>
    </w:p>
    <w:p w14:paraId="0AC42B0D" w14:textId="24EDA428" w:rsidR="00523DC6" w:rsidRDefault="00523DC6" w:rsidP="00523DC6">
      <w:r>
        <w:fldChar w:fldCharType="begin"/>
      </w:r>
      <w:r>
        <w:instrText xml:space="preserve"> QUOTE "["</w:instrText>
      </w:r>
      <w:fldSimple w:instr=" STYLEREF 1 \s ">
        <w:r w:rsidR="0055207A">
          <w:rPr>
            <w:noProof/>
          </w:rPr>
          <w:instrText>2</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4</w:instrText>
      </w:r>
      <w:r>
        <w:fldChar w:fldCharType="end"/>
      </w:r>
      <w:r>
        <w:instrText xml:space="preserve">"]" </w:instrText>
      </w:r>
      <w:r>
        <w:fldChar w:fldCharType="separate"/>
      </w:r>
      <w:r w:rsidR="0055207A">
        <w:t>[</w:t>
      </w:r>
      <w:r w:rsidR="0055207A">
        <w:rPr>
          <w:noProof/>
        </w:rPr>
        <w:t>2</w:t>
      </w:r>
      <w:r w:rsidR="0055207A">
        <w:t>-</w:t>
      </w:r>
      <w:r w:rsidR="0055207A">
        <w:rPr>
          <w:noProof/>
        </w:rPr>
        <w:t>4</w:t>
      </w:r>
      <w:r w:rsidR="0055207A">
        <w:t>]</w:t>
      </w:r>
      <w:r>
        <w:fldChar w:fldCharType="end"/>
      </w:r>
      <w:r w:rsidR="00D33208" w:rsidRPr="00D33208">
        <w:rPr>
          <w:color w:val="FF0000"/>
        </w:rPr>
        <w:t>*</w:t>
      </w:r>
      <w:r>
        <w:t xml:space="preserve"> </w:t>
      </w:r>
      <w:r w:rsidR="00D33208">
        <w:t>[</w:t>
      </w:r>
      <w:r w:rsidR="00D33208">
        <w:rPr>
          <w:rFonts w:hint="eastAsia"/>
        </w:rPr>
        <w:t>选做</w:t>
      </w:r>
      <w:r w:rsidR="00D33208">
        <w:t>]</w:t>
      </w:r>
      <w:r>
        <w:rPr>
          <w:rFonts w:hint="eastAsia"/>
        </w:rPr>
        <w:t>编制自己的程序播放</w:t>
      </w:r>
      <w:r>
        <w:rPr>
          <w:rFonts w:hint="eastAsia"/>
        </w:rPr>
        <w:t>WAVE</w:t>
      </w:r>
      <w:r>
        <w:rPr>
          <w:rFonts w:hint="eastAsia"/>
        </w:rPr>
        <w:t>文件</w:t>
      </w:r>
      <w:r w:rsidR="00D33208">
        <w:rPr>
          <w:rFonts w:hint="eastAsia"/>
        </w:rPr>
        <w:t>，可实现</w:t>
      </w:r>
      <w:r w:rsidR="00085C21">
        <w:rPr>
          <w:rFonts w:hint="eastAsia"/>
        </w:rPr>
        <w:t>从任意位置开始播放（而不是从头播放），能暂停播放、继续播放、停止播放</w:t>
      </w:r>
      <w:r>
        <w:rPr>
          <w:rFonts w:hint="eastAsia"/>
        </w:rPr>
        <w:t>。</w:t>
      </w:r>
    </w:p>
    <w:p w14:paraId="1D393471" w14:textId="511C5773" w:rsidR="007B630F" w:rsidRPr="00523DC6" w:rsidRDefault="007B630F" w:rsidP="00A00401"/>
    <w:p w14:paraId="369D8481" w14:textId="77777777" w:rsidR="007B630F" w:rsidRDefault="007B630F" w:rsidP="007B630F">
      <w:pPr>
        <w:pStyle w:val="2"/>
      </w:pPr>
      <w:bookmarkStart w:id="51" w:name="_Toc462538467"/>
      <w:bookmarkStart w:id="52" w:name="_Toc179417732"/>
      <w:r>
        <w:rPr>
          <w:rFonts w:hint="eastAsia"/>
        </w:rPr>
        <w:t>思考题</w:t>
      </w:r>
      <w:bookmarkEnd w:id="51"/>
      <w:bookmarkEnd w:id="52"/>
    </w:p>
    <w:p w14:paraId="53F11E35" w14:textId="459A9227" w:rsidR="007B630F" w:rsidRDefault="00A71589" w:rsidP="007B630F">
      <w:r>
        <w:fldChar w:fldCharType="begin"/>
      </w:r>
      <w:r>
        <w:instrText xml:space="preserve"> QUOTE "["</w:instrText>
      </w:r>
      <w:fldSimple w:instr=" STYLEREF 1 \s ">
        <w:r w:rsidR="0055207A">
          <w:rPr>
            <w:noProof/>
          </w:rPr>
          <w:instrText>2</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5</w:instrText>
      </w:r>
      <w:r>
        <w:fldChar w:fldCharType="end"/>
      </w:r>
      <w:r>
        <w:instrText xml:space="preserve">"]" </w:instrText>
      </w:r>
      <w:r>
        <w:fldChar w:fldCharType="separate"/>
      </w:r>
      <w:r w:rsidR="0055207A">
        <w:t>[</w:t>
      </w:r>
      <w:r w:rsidR="0055207A">
        <w:rPr>
          <w:noProof/>
        </w:rPr>
        <w:t>2</w:t>
      </w:r>
      <w:r w:rsidR="0055207A">
        <w:t>-</w:t>
      </w:r>
      <w:r w:rsidR="0055207A">
        <w:rPr>
          <w:noProof/>
        </w:rPr>
        <w:t>5</w:t>
      </w:r>
      <w:r w:rsidR="0055207A">
        <w:t>]</w:t>
      </w:r>
      <w:r>
        <w:fldChar w:fldCharType="end"/>
      </w:r>
      <w:r>
        <w:t xml:space="preserve"> </w:t>
      </w:r>
      <w:r w:rsidR="007B630F">
        <w:rPr>
          <w:rFonts w:hint="eastAsia"/>
        </w:rPr>
        <w:t>WAVE</w:t>
      </w:r>
      <w:r w:rsidR="007B630F">
        <w:rPr>
          <w:rFonts w:hint="eastAsia"/>
        </w:rPr>
        <w:t>文件保存有那些信息，以什么格式存储？</w:t>
      </w:r>
    </w:p>
    <w:p w14:paraId="6420ACD2" w14:textId="67DC7980" w:rsidR="007B630F" w:rsidRDefault="00A71589" w:rsidP="007B630F">
      <w:r>
        <w:fldChar w:fldCharType="begin"/>
      </w:r>
      <w:r>
        <w:instrText xml:space="preserve"> QUOTE "["</w:instrText>
      </w:r>
      <w:fldSimple w:instr=" STYLEREF 1 \s ">
        <w:r w:rsidR="0055207A">
          <w:rPr>
            <w:noProof/>
          </w:rPr>
          <w:instrText>2</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6</w:instrText>
      </w:r>
      <w:r>
        <w:fldChar w:fldCharType="end"/>
      </w:r>
      <w:r>
        <w:instrText xml:space="preserve">"]" </w:instrText>
      </w:r>
      <w:r>
        <w:fldChar w:fldCharType="separate"/>
      </w:r>
      <w:r w:rsidR="0055207A">
        <w:t>[</w:t>
      </w:r>
      <w:r w:rsidR="0055207A">
        <w:rPr>
          <w:noProof/>
        </w:rPr>
        <w:t>2</w:t>
      </w:r>
      <w:r w:rsidR="0055207A">
        <w:t>-</w:t>
      </w:r>
      <w:r w:rsidR="0055207A">
        <w:rPr>
          <w:noProof/>
        </w:rPr>
        <w:t>6</w:t>
      </w:r>
      <w:r w:rsidR="0055207A">
        <w:t>]</w:t>
      </w:r>
      <w:r>
        <w:fldChar w:fldCharType="end"/>
      </w:r>
      <w:r>
        <w:t xml:space="preserve"> </w:t>
      </w:r>
      <w:r w:rsidR="007B630F">
        <w:rPr>
          <w:rFonts w:hint="eastAsia"/>
        </w:rPr>
        <w:t>在同一个程序中能不能同时进行播放和录制两项操作？为什么？这对声卡有什么要求？</w:t>
      </w:r>
    </w:p>
    <w:p w14:paraId="5492DEC3" w14:textId="6E428D93" w:rsidR="007B630F" w:rsidRDefault="00A71589" w:rsidP="007B630F">
      <w:r>
        <w:fldChar w:fldCharType="begin"/>
      </w:r>
      <w:r>
        <w:instrText xml:space="preserve"> QUOTE "["</w:instrText>
      </w:r>
      <w:fldSimple w:instr=" STYLEREF 1 \s ">
        <w:r w:rsidR="0055207A">
          <w:rPr>
            <w:noProof/>
          </w:rPr>
          <w:instrText>2</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7</w:instrText>
      </w:r>
      <w:r>
        <w:fldChar w:fldCharType="end"/>
      </w:r>
      <w:r>
        <w:instrText xml:space="preserve">"]" </w:instrText>
      </w:r>
      <w:r>
        <w:fldChar w:fldCharType="separate"/>
      </w:r>
      <w:r w:rsidR="0055207A">
        <w:t>[</w:t>
      </w:r>
      <w:r w:rsidR="0055207A">
        <w:rPr>
          <w:noProof/>
        </w:rPr>
        <w:t>2</w:t>
      </w:r>
      <w:r w:rsidR="0055207A">
        <w:t>-</w:t>
      </w:r>
      <w:r w:rsidR="0055207A">
        <w:rPr>
          <w:noProof/>
        </w:rPr>
        <w:t>7</w:t>
      </w:r>
      <w:r w:rsidR="0055207A">
        <w:t>]</w:t>
      </w:r>
      <w:r>
        <w:fldChar w:fldCharType="end"/>
      </w:r>
      <w:r>
        <w:t xml:space="preserve"> </w:t>
      </w:r>
      <w:r w:rsidR="007B630F">
        <w:rPr>
          <w:rFonts w:hint="eastAsia"/>
        </w:rPr>
        <w:t>资源交换文件格式（</w:t>
      </w:r>
      <w:r w:rsidR="007B630F">
        <w:rPr>
          <w:rFonts w:hint="eastAsia"/>
        </w:rPr>
        <w:t>RIFF</w:t>
      </w:r>
      <w:r w:rsidR="007B630F">
        <w:rPr>
          <w:rFonts w:hint="eastAsia"/>
        </w:rPr>
        <w:t>）有什么特点？</w:t>
      </w:r>
    </w:p>
    <w:p w14:paraId="2178BCF4" w14:textId="77777777" w:rsidR="007B630F" w:rsidRDefault="007B630F" w:rsidP="007B630F"/>
    <w:p w14:paraId="7B1C9894" w14:textId="77777777" w:rsidR="004C39A6" w:rsidRDefault="004C39A6" w:rsidP="007B630F">
      <w:pPr>
        <w:sectPr w:rsidR="004C39A6" w:rsidSect="008F7AD5">
          <w:footerReference w:type="even" r:id="rId36"/>
          <w:footerReference w:type="default" r:id="rId37"/>
          <w:type w:val="continuous"/>
          <w:pgSz w:w="11906" w:h="16838"/>
          <w:pgMar w:top="1440" w:right="1800" w:bottom="1440" w:left="1800" w:header="851" w:footer="992" w:gutter="0"/>
          <w:cols w:space="425"/>
          <w:titlePg/>
          <w:docGrid w:type="lines" w:linePitch="312"/>
        </w:sectPr>
      </w:pPr>
    </w:p>
    <w:p w14:paraId="2FF59583" w14:textId="2E344605" w:rsidR="007B630F" w:rsidRDefault="007B630F" w:rsidP="007B630F">
      <w:pPr>
        <w:pStyle w:val="1"/>
      </w:pPr>
      <w:bookmarkStart w:id="53" w:name="_Toc462538468"/>
      <w:bookmarkStart w:id="54" w:name="_Toc179417733"/>
      <w:r>
        <w:rPr>
          <w:rFonts w:hint="eastAsia"/>
        </w:rPr>
        <w:lastRenderedPageBreak/>
        <w:t>基于</w:t>
      </w:r>
      <w:r>
        <w:rPr>
          <w:rFonts w:hint="eastAsia"/>
        </w:rPr>
        <w:t>WindowsAPI</w:t>
      </w:r>
      <w:r>
        <w:rPr>
          <w:rFonts w:hint="eastAsia"/>
        </w:rPr>
        <w:t>的视频捕捉</w:t>
      </w:r>
      <w:bookmarkEnd w:id="53"/>
      <w:bookmarkEnd w:id="54"/>
    </w:p>
    <w:p w14:paraId="7B759741" w14:textId="266EEBF0" w:rsidR="007B630F" w:rsidRDefault="007B630F" w:rsidP="007B630F">
      <w:pPr>
        <w:pStyle w:val="2"/>
      </w:pPr>
      <w:bookmarkStart w:id="55" w:name="_Toc462538469"/>
      <w:bookmarkStart w:id="56" w:name="_Toc179417734"/>
      <w:r>
        <w:rPr>
          <w:rFonts w:hint="eastAsia"/>
        </w:rPr>
        <w:t>实验目的</w:t>
      </w:r>
      <w:bookmarkEnd w:id="55"/>
      <w:bookmarkEnd w:id="56"/>
    </w:p>
    <w:p w14:paraId="6938A28E" w14:textId="7AF12922" w:rsidR="007B630F" w:rsidRDefault="007B630F" w:rsidP="007B630F">
      <w:r>
        <w:rPr>
          <w:rFonts w:hint="eastAsia"/>
        </w:rPr>
        <w:t>学习在</w:t>
      </w:r>
      <w:r>
        <w:rPr>
          <w:rFonts w:hint="eastAsia"/>
        </w:rPr>
        <w:t>Windows</w:t>
      </w:r>
      <w:r>
        <w:rPr>
          <w:rFonts w:hint="eastAsia"/>
        </w:rPr>
        <w:t>下利用</w:t>
      </w:r>
      <w:r>
        <w:rPr>
          <w:rFonts w:hint="eastAsia"/>
        </w:rPr>
        <w:t>WindowsAPI</w:t>
      </w:r>
      <w:r>
        <w:rPr>
          <w:rFonts w:hint="eastAsia"/>
        </w:rPr>
        <w:t>进行视频捕捉卡开发的基本原理和方法。</w:t>
      </w:r>
    </w:p>
    <w:p w14:paraId="63D87AA0" w14:textId="77777777" w:rsidR="003552E8" w:rsidRDefault="003552E8" w:rsidP="003552E8">
      <w:pPr>
        <w:pStyle w:val="2"/>
        <w:rPr>
          <w:ins w:id="57" w:author="陈晓辉" w:date="2024-10-10T01:52:00Z"/>
        </w:rPr>
      </w:pPr>
      <w:bookmarkStart w:id="58" w:name="_Toc179417735"/>
      <w:ins w:id="59" w:author="陈晓辉" w:date="2024-10-10T01:52:00Z">
        <w:r>
          <w:rPr>
            <w:rFonts w:hint="eastAsia"/>
          </w:rPr>
          <w:t>预备知识</w:t>
        </w:r>
        <w:bookmarkEnd w:id="58"/>
      </w:ins>
    </w:p>
    <w:p w14:paraId="10C3EC53" w14:textId="577E9C1D" w:rsidR="003552E8" w:rsidRDefault="003552E8" w:rsidP="003552E8">
      <w:ins w:id="60" w:author="陈晓辉" w:date="2024-10-10T01:52:00Z">
        <w:r>
          <w:t>V</w:t>
        </w:r>
        <w:r>
          <w:rPr>
            <w:rFonts w:hint="eastAsia"/>
          </w:rPr>
          <w:t>isual</w:t>
        </w:r>
        <w:r>
          <w:t>C</w:t>
        </w:r>
        <w:r>
          <w:rPr>
            <w:rFonts w:hint="eastAsia"/>
          </w:rPr>
          <w:t>++</w:t>
        </w:r>
        <w:r>
          <w:t>5</w:t>
        </w:r>
        <w:r>
          <w:rPr>
            <w:rFonts w:hint="eastAsia"/>
          </w:rPr>
          <w:t>/</w:t>
        </w:r>
        <w:r>
          <w:t>6</w:t>
        </w:r>
        <w:r>
          <w:rPr>
            <w:rFonts w:hint="eastAsia"/>
          </w:rPr>
          <w:t>或</w:t>
        </w:r>
        <w:r>
          <w:rPr>
            <w:rFonts w:hint="eastAsia"/>
          </w:rPr>
          <w:t>Visual</w:t>
        </w:r>
        <w:r>
          <w:t xml:space="preserve"> </w:t>
        </w:r>
        <w:r>
          <w:rPr>
            <w:rFonts w:hint="eastAsia"/>
          </w:rPr>
          <w:t>Studio</w:t>
        </w:r>
        <w:r>
          <w:t>2019</w:t>
        </w:r>
        <w:r>
          <w:rPr>
            <w:rFonts w:hint="eastAsia"/>
          </w:rPr>
          <w:t>/2</w:t>
        </w:r>
        <w:r>
          <w:t>022</w:t>
        </w:r>
        <w:r>
          <w:rPr>
            <w:rFonts w:hint="eastAsia"/>
          </w:rPr>
          <w:t>编程方法、</w:t>
        </w:r>
        <w:r>
          <w:t>MCI</w:t>
        </w:r>
        <w:r>
          <w:rPr>
            <w:rFonts w:hint="eastAsia"/>
          </w:rPr>
          <w:t>编程方法。可参阅“</w:t>
        </w:r>
        <w:r>
          <w:fldChar w:fldCharType="begin"/>
        </w:r>
        <w:r>
          <w:instrText xml:space="preserve"> </w:instrText>
        </w:r>
        <w:r>
          <w:rPr>
            <w:rFonts w:hint="eastAsia"/>
          </w:rPr>
          <w:instrText>REF _Ref172937583 \r \h</w:instrText>
        </w:r>
        <w:r>
          <w:instrText xml:space="preserve"> </w:instrText>
        </w:r>
      </w:ins>
      <w:ins w:id="61" w:author="陈晓辉" w:date="2024-10-10T01:52:00Z">
        <w:r>
          <w:fldChar w:fldCharType="separate"/>
        </w:r>
      </w:ins>
      <w:r w:rsidR="0055207A">
        <w:t>10</w:t>
      </w:r>
      <w:ins w:id="62" w:author="陈晓辉" w:date="2024-10-10T01:52:00Z">
        <w:r>
          <w:fldChar w:fldCharType="end"/>
        </w:r>
        <w:r>
          <w:t xml:space="preserve"> </w:t>
        </w:r>
        <w:r>
          <w:fldChar w:fldCharType="begin"/>
        </w:r>
        <w:r>
          <w:instrText xml:space="preserve"> REF _Ref172937583 \h </w:instrText>
        </w:r>
      </w:ins>
      <w:ins w:id="63" w:author="陈晓辉" w:date="2024-10-10T01:52:00Z">
        <w:r>
          <w:fldChar w:fldCharType="separate"/>
        </w:r>
      </w:ins>
      <w:r w:rsidR="0055207A">
        <w:rPr>
          <w:rFonts w:hint="eastAsia"/>
        </w:rPr>
        <w:t>附录：</w:t>
      </w:r>
      <w:r w:rsidR="0055207A">
        <w:rPr>
          <w:rFonts w:hint="eastAsia"/>
        </w:rPr>
        <w:t>V</w:t>
      </w:r>
      <w:r w:rsidR="0055207A">
        <w:t>isual Studio</w:t>
      </w:r>
      <w:r w:rsidR="0055207A">
        <w:rPr>
          <w:rFonts w:hint="eastAsia"/>
        </w:rPr>
        <w:t>图形界面程序开发</w:t>
      </w:r>
      <w:ins w:id="64" w:author="陈晓辉" w:date="2024-10-10T01:52:00Z">
        <w:r>
          <w:fldChar w:fldCharType="end"/>
        </w:r>
        <w:r>
          <w:rPr>
            <w:rFonts w:hint="eastAsia"/>
          </w:rPr>
          <w:t>”和“</w:t>
        </w:r>
        <w:r>
          <w:fldChar w:fldCharType="begin"/>
        </w:r>
        <w:r>
          <w:instrText xml:space="preserve"> </w:instrText>
        </w:r>
        <w:r>
          <w:rPr>
            <w:rFonts w:hint="eastAsia"/>
          </w:rPr>
          <w:instrText>REF _Ref179417434 \r \h</w:instrText>
        </w:r>
        <w:r>
          <w:instrText xml:space="preserve"> </w:instrText>
        </w:r>
      </w:ins>
      <w:ins w:id="65" w:author="陈晓辉" w:date="2024-10-10T01:52:00Z">
        <w:r>
          <w:fldChar w:fldCharType="separate"/>
        </w:r>
      </w:ins>
      <w:r w:rsidR="0055207A">
        <w:t>11</w:t>
      </w:r>
      <w:ins w:id="66" w:author="陈晓辉" w:date="2024-10-10T01:52:00Z">
        <w:r>
          <w:fldChar w:fldCharType="end"/>
        </w:r>
        <w:r>
          <w:t xml:space="preserve"> </w:t>
        </w:r>
        <w:r>
          <w:fldChar w:fldCharType="begin"/>
        </w:r>
        <w:r>
          <w:instrText xml:space="preserve"> REF _Ref179417441 \h </w:instrText>
        </w:r>
      </w:ins>
      <w:ins w:id="67" w:author="陈晓辉" w:date="2024-10-10T01:52:00Z">
        <w:r>
          <w:fldChar w:fldCharType="separate"/>
        </w:r>
      </w:ins>
      <w:r w:rsidR="0055207A">
        <w:rPr>
          <w:rFonts w:hint="eastAsia"/>
        </w:rPr>
        <w:t>附录：</w:t>
      </w:r>
      <w:r w:rsidR="0055207A">
        <w:t>Visual C++</w:t>
      </w:r>
      <w:r w:rsidR="0055207A">
        <w:rPr>
          <w:rFonts w:hint="eastAsia"/>
        </w:rPr>
        <w:t>下的多媒体开发</w:t>
      </w:r>
      <w:ins w:id="68" w:author="陈晓辉" w:date="2024-10-10T01:52:00Z">
        <w:r>
          <w:fldChar w:fldCharType="end"/>
        </w:r>
        <w:r>
          <w:rPr>
            <w:rFonts w:hint="eastAsia"/>
          </w:rPr>
          <w:t>”。</w:t>
        </w:r>
      </w:ins>
    </w:p>
    <w:p w14:paraId="3CC10ADC" w14:textId="77777777" w:rsidR="007B630F" w:rsidRDefault="007B630F" w:rsidP="007B630F">
      <w:pPr>
        <w:pStyle w:val="2"/>
      </w:pPr>
      <w:bookmarkStart w:id="69" w:name="_Toc462538470"/>
      <w:bookmarkStart w:id="70" w:name="_Toc179417736"/>
      <w:r>
        <w:rPr>
          <w:rFonts w:hint="eastAsia"/>
        </w:rPr>
        <w:t>实验原理</w:t>
      </w:r>
      <w:bookmarkEnd w:id="69"/>
      <w:bookmarkEnd w:id="70"/>
    </w:p>
    <w:p w14:paraId="54CA7BA1" w14:textId="157C4D4F" w:rsidR="007B630F" w:rsidRDefault="007B630F" w:rsidP="007B630F">
      <w:pPr>
        <w:pStyle w:val="30"/>
      </w:pPr>
      <w:bookmarkStart w:id="71" w:name="_Toc462538471"/>
      <w:bookmarkStart w:id="72" w:name="_Toc179417737"/>
      <w:r>
        <w:rPr>
          <w:rFonts w:hint="eastAsia"/>
        </w:rPr>
        <w:t>视频捕捉卡</w:t>
      </w:r>
      <w:r w:rsidR="00247523">
        <w:rPr>
          <w:rFonts w:hint="eastAsia"/>
        </w:rPr>
        <w:t>/</w:t>
      </w:r>
      <w:r w:rsidR="00247523">
        <w:rPr>
          <w:rFonts w:hint="eastAsia"/>
        </w:rPr>
        <w:t>摄像头</w:t>
      </w:r>
      <w:r>
        <w:rPr>
          <w:rFonts w:hint="eastAsia"/>
        </w:rPr>
        <w:t>编程</w:t>
      </w:r>
      <w:bookmarkEnd w:id="71"/>
      <w:bookmarkEnd w:id="72"/>
    </w:p>
    <w:p w14:paraId="76F5A3EE" w14:textId="3590A29A" w:rsidR="007B630F" w:rsidRDefault="007B630F" w:rsidP="007B630F">
      <w:pPr>
        <w:ind w:firstLine="425"/>
      </w:pPr>
      <w:r>
        <w:rPr>
          <w:rFonts w:hint="eastAsia"/>
        </w:rPr>
        <w:t>在</w:t>
      </w:r>
      <w:r>
        <w:rPr>
          <w:rFonts w:hint="eastAsia"/>
        </w:rPr>
        <w:t>DOS</w:t>
      </w:r>
      <w:r>
        <w:rPr>
          <w:rFonts w:hint="eastAsia"/>
        </w:rPr>
        <w:t>操作系统下，视频捕捉卡的编程是依赖于厂商提供的开发包（通常以</w:t>
      </w:r>
      <w:r>
        <w:rPr>
          <w:rFonts w:hint="eastAsia"/>
        </w:rPr>
        <w:t>*.LIB</w:t>
      </w:r>
      <w:r>
        <w:rPr>
          <w:rFonts w:hint="eastAsia"/>
        </w:rPr>
        <w:t>文件形式出现）。在</w:t>
      </w:r>
      <w:r>
        <w:rPr>
          <w:rFonts w:hint="eastAsia"/>
        </w:rPr>
        <w:t>Windows</w:t>
      </w:r>
      <w:r>
        <w:rPr>
          <w:rFonts w:hint="eastAsia"/>
        </w:rPr>
        <w:t>操作系统下，既可以利用厂商提供开发包中的动态链接库进行程序开发，又可以利用</w:t>
      </w:r>
      <w:r>
        <w:rPr>
          <w:rFonts w:hint="eastAsia"/>
        </w:rPr>
        <w:t>WindowsAPI</w:t>
      </w:r>
      <w:r>
        <w:rPr>
          <w:rFonts w:hint="eastAsia"/>
        </w:rPr>
        <w:t>进行开发。由于厂商提供的开发包使得程序不具有兼容性，在本实验中，只介绍利用</w:t>
      </w:r>
      <w:r>
        <w:rPr>
          <w:rFonts w:hint="eastAsia"/>
        </w:rPr>
        <w:t>WindowsAPI</w:t>
      </w:r>
      <w:r>
        <w:rPr>
          <w:rFonts w:hint="eastAsia"/>
        </w:rPr>
        <w:t>进行开发的方法。</w:t>
      </w:r>
    </w:p>
    <w:p w14:paraId="489ED680" w14:textId="0119357D" w:rsidR="007B630F" w:rsidRDefault="007B630F" w:rsidP="007B630F">
      <w:pPr>
        <w:ind w:firstLine="425"/>
      </w:pPr>
      <w:r>
        <w:rPr>
          <w:rFonts w:hint="eastAsia"/>
        </w:rPr>
        <w:t>在</w:t>
      </w:r>
      <w:r>
        <w:rPr>
          <w:rFonts w:hint="eastAsia"/>
        </w:rPr>
        <w:t>windows3.x</w:t>
      </w:r>
      <w:r>
        <w:rPr>
          <w:rFonts w:hint="eastAsia"/>
        </w:rPr>
        <w:t>中，是没有视频支持的，后来微软开发了一个名称为“</w:t>
      </w:r>
      <w:r>
        <w:rPr>
          <w:rFonts w:hint="eastAsia"/>
        </w:rPr>
        <w:t>Video For Windows</w:t>
      </w:r>
      <w:r>
        <w:rPr>
          <w:rFonts w:hint="eastAsia"/>
        </w:rPr>
        <w:t>”（</w:t>
      </w:r>
      <w:r>
        <w:rPr>
          <w:rFonts w:hint="eastAsia"/>
        </w:rPr>
        <w:t>VFW</w:t>
      </w:r>
      <w:r>
        <w:rPr>
          <w:rFonts w:hint="eastAsia"/>
        </w:rPr>
        <w:t>）的视频支持产品，提供想要显示视频剪辑的</w:t>
      </w:r>
      <w:r>
        <w:rPr>
          <w:rFonts w:hint="eastAsia"/>
        </w:rPr>
        <w:t>Windows</w:t>
      </w:r>
      <w:r>
        <w:rPr>
          <w:rFonts w:hint="eastAsia"/>
        </w:rPr>
        <w:t>应用程序所需要的基本视频音频服务。</w:t>
      </w:r>
      <w:r>
        <w:rPr>
          <w:rFonts w:hint="eastAsia"/>
        </w:rPr>
        <w:t>Video For Windows</w:t>
      </w:r>
      <w:r>
        <w:rPr>
          <w:rFonts w:hint="eastAsia"/>
        </w:rPr>
        <w:t>已经被微软作为</w:t>
      </w:r>
      <w:r>
        <w:rPr>
          <w:rFonts w:hint="eastAsia"/>
        </w:rPr>
        <w:t>Windows</w:t>
      </w:r>
      <w:r>
        <w:rPr>
          <w:rFonts w:hint="eastAsia"/>
        </w:rPr>
        <w:t>操作系统的一个部分。可以利用一些</w:t>
      </w:r>
      <w:r>
        <w:rPr>
          <w:rFonts w:hint="eastAsia"/>
        </w:rPr>
        <w:t>API</w:t>
      </w:r>
      <w:r>
        <w:rPr>
          <w:rFonts w:hint="eastAsia"/>
        </w:rPr>
        <w:t>函数来访问视频设备，此时需要在程序中连接</w:t>
      </w:r>
      <w:r>
        <w:rPr>
          <w:rFonts w:hint="eastAsia"/>
          <w:i/>
        </w:rPr>
        <w:t>头文件“</w:t>
      </w:r>
      <w:r>
        <w:rPr>
          <w:rFonts w:hint="eastAsia"/>
          <w:i/>
        </w:rPr>
        <w:t>vfw.h</w:t>
      </w:r>
      <w:r>
        <w:rPr>
          <w:rFonts w:hint="eastAsia"/>
          <w:i/>
        </w:rPr>
        <w:t>”</w:t>
      </w:r>
      <w:r>
        <w:rPr>
          <w:rFonts w:hint="eastAsia"/>
        </w:rPr>
        <w:t>，并且将</w:t>
      </w:r>
      <w:r>
        <w:rPr>
          <w:rFonts w:hint="eastAsia"/>
          <w:i/>
        </w:rPr>
        <w:t>库</w:t>
      </w:r>
      <w:r>
        <w:rPr>
          <w:rFonts w:hint="eastAsia"/>
          <w:i/>
        </w:rPr>
        <w:t>vfw32.lib</w:t>
      </w:r>
      <w:r>
        <w:rPr>
          <w:rFonts w:hint="eastAsia"/>
        </w:rPr>
        <w:t>连接到应用程序中。</w:t>
      </w:r>
    </w:p>
    <w:p w14:paraId="1097BBDA" w14:textId="60D33C41" w:rsidR="007B630F" w:rsidRDefault="007B630F" w:rsidP="007B630F">
      <w:pPr>
        <w:pStyle w:val="30"/>
      </w:pPr>
      <w:bookmarkStart w:id="73" w:name="_Toc462538472"/>
      <w:bookmarkStart w:id="74" w:name="_Toc179417738"/>
      <w:r>
        <w:rPr>
          <w:rFonts w:hint="eastAsia"/>
        </w:rPr>
        <w:t>视频</w:t>
      </w:r>
      <w:r w:rsidR="00060C2A">
        <w:rPr>
          <w:rFonts w:hint="eastAsia"/>
        </w:rPr>
        <w:t>捕获</w:t>
      </w:r>
      <w:r>
        <w:rPr>
          <w:rFonts w:hint="eastAsia"/>
        </w:rPr>
        <w:t>有关的结构体和</w:t>
      </w:r>
      <w:r>
        <w:rPr>
          <w:rFonts w:hint="eastAsia"/>
        </w:rPr>
        <w:t>API</w:t>
      </w:r>
      <w:bookmarkEnd w:id="73"/>
      <w:bookmarkEnd w:id="74"/>
    </w:p>
    <w:p w14:paraId="280E5B62" w14:textId="77777777" w:rsidR="007B630F" w:rsidRDefault="007B630F" w:rsidP="007B630F">
      <w:r>
        <w:rPr>
          <w:b/>
        </w:rPr>
        <w:t xml:space="preserve">CAPTUREPARMS </w:t>
      </w:r>
      <w:r>
        <w:rPr>
          <w:rFonts w:hint="eastAsia"/>
          <w:b/>
        </w:rPr>
        <w:t>结构体</w:t>
      </w:r>
    </w:p>
    <w:p w14:paraId="49D4997D" w14:textId="77777777" w:rsidR="007B630F" w:rsidRDefault="007B630F" w:rsidP="007B630F">
      <w:pPr>
        <w:ind w:firstLine="425"/>
      </w:pPr>
      <w:r>
        <w:rPr>
          <w:rFonts w:hint="eastAsia"/>
        </w:rPr>
        <w:t>该结构体定义在捕捉过程中视频流的有关格式参数。</w:t>
      </w:r>
    </w:p>
    <w:p w14:paraId="7C1136E9" w14:textId="77777777" w:rsidR="007B630F" w:rsidRDefault="007B630F" w:rsidP="007B630F">
      <w:pPr>
        <w:rPr>
          <w:sz w:val="18"/>
        </w:rPr>
      </w:pPr>
      <w:r>
        <w:rPr>
          <w:sz w:val="18"/>
        </w:rPr>
        <w:t xml:space="preserve">typedef struct {     </w:t>
      </w:r>
    </w:p>
    <w:p w14:paraId="3B747511" w14:textId="77777777" w:rsidR="007B630F" w:rsidRDefault="007B630F" w:rsidP="007B630F">
      <w:pPr>
        <w:ind w:firstLine="420"/>
        <w:rPr>
          <w:sz w:val="18"/>
        </w:rPr>
      </w:pPr>
      <w:r>
        <w:rPr>
          <w:sz w:val="18"/>
        </w:rPr>
        <w:t xml:space="preserve">DWORD dwRequestMicroSecPerFrame; </w:t>
      </w:r>
    </w:p>
    <w:p w14:paraId="7DBBE0B8" w14:textId="77777777" w:rsidR="007B630F" w:rsidRDefault="007B630F" w:rsidP="007B630F">
      <w:pPr>
        <w:ind w:firstLine="420"/>
        <w:rPr>
          <w:sz w:val="18"/>
        </w:rPr>
      </w:pPr>
      <w:r>
        <w:rPr>
          <w:sz w:val="18"/>
        </w:rPr>
        <w:t xml:space="preserve">BOOL  fMakeUserHitOKToCapture;     </w:t>
      </w:r>
    </w:p>
    <w:p w14:paraId="2BA8E0FD" w14:textId="77777777" w:rsidR="007B630F" w:rsidRDefault="007B630F" w:rsidP="007B630F">
      <w:pPr>
        <w:ind w:firstLine="420"/>
        <w:rPr>
          <w:sz w:val="18"/>
        </w:rPr>
      </w:pPr>
      <w:r>
        <w:rPr>
          <w:sz w:val="18"/>
        </w:rPr>
        <w:t xml:space="preserve">UINT  wPercentDropForError; </w:t>
      </w:r>
    </w:p>
    <w:p w14:paraId="08CC245A" w14:textId="77777777" w:rsidR="007B630F" w:rsidRDefault="007B630F" w:rsidP="007B630F">
      <w:pPr>
        <w:ind w:firstLine="420"/>
        <w:rPr>
          <w:sz w:val="18"/>
        </w:rPr>
      </w:pPr>
      <w:r>
        <w:rPr>
          <w:sz w:val="18"/>
        </w:rPr>
        <w:t xml:space="preserve">BOOL  fYield;     </w:t>
      </w:r>
    </w:p>
    <w:p w14:paraId="1A9B4D64" w14:textId="77777777" w:rsidR="007B630F" w:rsidRDefault="007B630F" w:rsidP="007B630F">
      <w:pPr>
        <w:ind w:firstLine="420"/>
        <w:rPr>
          <w:sz w:val="18"/>
        </w:rPr>
      </w:pPr>
      <w:r>
        <w:rPr>
          <w:sz w:val="18"/>
        </w:rPr>
        <w:t xml:space="preserve">DWORD dwIndexSize;     </w:t>
      </w:r>
    </w:p>
    <w:p w14:paraId="52F4ADC0" w14:textId="77777777" w:rsidR="007B630F" w:rsidRDefault="007B630F" w:rsidP="007B630F">
      <w:pPr>
        <w:ind w:firstLine="420"/>
        <w:rPr>
          <w:sz w:val="18"/>
        </w:rPr>
      </w:pPr>
      <w:r>
        <w:rPr>
          <w:sz w:val="18"/>
        </w:rPr>
        <w:t xml:space="preserve">UINT  wChunkGranularity; </w:t>
      </w:r>
    </w:p>
    <w:p w14:paraId="0FBA6FFA" w14:textId="77777777" w:rsidR="007B630F" w:rsidRDefault="007B630F" w:rsidP="007B630F">
      <w:pPr>
        <w:ind w:firstLine="420"/>
        <w:rPr>
          <w:sz w:val="18"/>
        </w:rPr>
      </w:pPr>
      <w:r>
        <w:rPr>
          <w:sz w:val="18"/>
        </w:rPr>
        <w:t xml:space="preserve">BOOL  fUsingDOSMemory;     </w:t>
      </w:r>
    </w:p>
    <w:p w14:paraId="7E667965" w14:textId="77777777" w:rsidR="007B630F" w:rsidRDefault="007B630F" w:rsidP="007B630F">
      <w:pPr>
        <w:ind w:firstLine="420"/>
        <w:rPr>
          <w:sz w:val="18"/>
        </w:rPr>
      </w:pPr>
      <w:r>
        <w:rPr>
          <w:sz w:val="18"/>
        </w:rPr>
        <w:t xml:space="preserve">UINT  wNumVideoRequested; </w:t>
      </w:r>
    </w:p>
    <w:p w14:paraId="3C4C2502" w14:textId="77777777" w:rsidR="007B630F" w:rsidRDefault="007B630F" w:rsidP="007B630F">
      <w:pPr>
        <w:ind w:firstLine="420"/>
        <w:rPr>
          <w:sz w:val="18"/>
        </w:rPr>
      </w:pPr>
      <w:r>
        <w:rPr>
          <w:sz w:val="18"/>
        </w:rPr>
        <w:t xml:space="preserve">BOOL  fCaptureAudio;     </w:t>
      </w:r>
    </w:p>
    <w:p w14:paraId="50348761" w14:textId="77777777" w:rsidR="007B630F" w:rsidRDefault="007B630F" w:rsidP="007B630F">
      <w:pPr>
        <w:ind w:firstLine="420"/>
        <w:rPr>
          <w:sz w:val="18"/>
        </w:rPr>
      </w:pPr>
      <w:r>
        <w:rPr>
          <w:sz w:val="18"/>
        </w:rPr>
        <w:t xml:space="preserve">UINT  wNumAudioRequested;     </w:t>
      </w:r>
    </w:p>
    <w:p w14:paraId="0A3A8349" w14:textId="77777777" w:rsidR="007B630F" w:rsidRDefault="007B630F" w:rsidP="007B630F">
      <w:pPr>
        <w:ind w:firstLine="420"/>
        <w:rPr>
          <w:sz w:val="18"/>
        </w:rPr>
      </w:pPr>
      <w:r>
        <w:rPr>
          <w:sz w:val="18"/>
        </w:rPr>
        <w:t xml:space="preserve">UINT  vKeyAbort; </w:t>
      </w:r>
    </w:p>
    <w:p w14:paraId="01CB4258" w14:textId="77777777" w:rsidR="007B630F" w:rsidRDefault="007B630F" w:rsidP="007B630F">
      <w:pPr>
        <w:ind w:firstLine="420"/>
        <w:rPr>
          <w:sz w:val="18"/>
        </w:rPr>
      </w:pPr>
      <w:r>
        <w:rPr>
          <w:sz w:val="18"/>
        </w:rPr>
        <w:t xml:space="preserve">BOOL  fAbortLeftMouse;     </w:t>
      </w:r>
    </w:p>
    <w:p w14:paraId="6DBCCDA2" w14:textId="77777777" w:rsidR="007B630F" w:rsidRDefault="007B630F" w:rsidP="007B630F">
      <w:pPr>
        <w:ind w:firstLine="420"/>
        <w:rPr>
          <w:sz w:val="18"/>
        </w:rPr>
      </w:pPr>
      <w:r>
        <w:rPr>
          <w:sz w:val="18"/>
        </w:rPr>
        <w:t xml:space="preserve">BOOL  fAbortRightMouse;     </w:t>
      </w:r>
    </w:p>
    <w:p w14:paraId="7F29AB5F" w14:textId="77777777" w:rsidR="007B630F" w:rsidRDefault="007B630F" w:rsidP="007B630F">
      <w:pPr>
        <w:ind w:firstLine="420"/>
        <w:rPr>
          <w:sz w:val="18"/>
        </w:rPr>
      </w:pPr>
      <w:r>
        <w:rPr>
          <w:sz w:val="18"/>
        </w:rPr>
        <w:t xml:space="preserve">BOOL  fLimitEnabled; </w:t>
      </w:r>
    </w:p>
    <w:p w14:paraId="7CA06574" w14:textId="77777777" w:rsidR="007B630F" w:rsidRDefault="007B630F" w:rsidP="007B630F">
      <w:pPr>
        <w:ind w:firstLine="420"/>
        <w:rPr>
          <w:sz w:val="18"/>
        </w:rPr>
      </w:pPr>
      <w:r>
        <w:rPr>
          <w:sz w:val="18"/>
        </w:rPr>
        <w:t xml:space="preserve">UINT  wTimeLimit;     </w:t>
      </w:r>
    </w:p>
    <w:p w14:paraId="3060FC6B" w14:textId="77777777" w:rsidR="007B630F" w:rsidRDefault="007B630F" w:rsidP="007B630F">
      <w:pPr>
        <w:ind w:firstLine="420"/>
        <w:rPr>
          <w:sz w:val="18"/>
        </w:rPr>
      </w:pPr>
      <w:r>
        <w:rPr>
          <w:sz w:val="18"/>
        </w:rPr>
        <w:t xml:space="preserve">BOOL  fMCIControl;     </w:t>
      </w:r>
    </w:p>
    <w:p w14:paraId="13C0504B" w14:textId="77777777" w:rsidR="007B630F" w:rsidRDefault="007B630F" w:rsidP="007B630F">
      <w:pPr>
        <w:ind w:firstLine="420"/>
        <w:rPr>
          <w:sz w:val="18"/>
        </w:rPr>
      </w:pPr>
      <w:r>
        <w:rPr>
          <w:sz w:val="18"/>
        </w:rPr>
        <w:t xml:space="preserve">BOOL  fStepMCIDevice; </w:t>
      </w:r>
    </w:p>
    <w:p w14:paraId="53D5024B" w14:textId="77777777" w:rsidR="007B630F" w:rsidRDefault="007B630F" w:rsidP="007B630F">
      <w:pPr>
        <w:ind w:firstLine="420"/>
        <w:rPr>
          <w:sz w:val="18"/>
        </w:rPr>
      </w:pPr>
      <w:r>
        <w:rPr>
          <w:sz w:val="18"/>
        </w:rPr>
        <w:t xml:space="preserve">DWORD dwMCIStartTime;     </w:t>
      </w:r>
    </w:p>
    <w:p w14:paraId="2DC5E82A" w14:textId="77777777" w:rsidR="007B630F" w:rsidRDefault="007B630F" w:rsidP="007B630F">
      <w:pPr>
        <w:ind w:firstLine="420"/>
        <w:rPr>
          <w:sz w:val="18"/>
        </w:rPr>
      </w:pPr>
      <w:r>
        <w:rPr>
          <w:sz w:val="18"/>
        </w:rPr>
        <w:t xml:space="preserve">DWORD dwMCIStopTime;     </w:t>
      </w:r>
    </w:p>
    <w:p w14:paraId="1C6862D6" w14:textId="77777777" w:rsidR="007B630F" w:rsidRDefault="007B630F" w:rsidP="007B630F">
      <w:pPr>
        <w:ind w:firstLine="420"/>
        <w:rPr>
          <w:sz w:val="18"/>
        </w:rPr>
      </w:pPr>
      <w:r>
        <w:rPr>
          <w:sz w:val="18"/>
        </w:rPr>
        <w:t xml:space="preserve">BOOL  fStepCaptureAt2x; </w:t>
      </w:r>
    </w:p>
    <w:p w14:paraId="6BA45B78" w14:textId="77777777" w:rsidR="007B630F" w:rsidRDefault="007B630F" w:rsidP="007B630F">
      <w:pPr>
        <w:ind w:firstLine="420"/>
        <w:rPr>
          <w:sz w:val="18"/>
        </w:rPr>
      </w:pPr>
      <w:r>
        <w:rPr>
          <w:sz w:val="18"/>
        </w:rPr>
        <w:t xml:space="preserve">UINT  wStepCaptureAverageFrames;     </w:t>
      </w:r>
    </w:p>
    <w:p w14:paraId="1B55FF7C" w14:textId="77777777" w:rsidR="007B630F" w:rsidRDefault="007B630F" w:rsidP="007B630F">
      <w:pPr>
        <w:ind w:firstLine="420"/>
        <w:rPr>
          <w:sz w:val="18"/>
        </w:rPr>
      </w:pPr>
      <w:r>
        <w:rPr>
          <w:sz w:val="18"/>
        </w:rPr>
        <w:t xml:space="preserve">DWORD dwAudioBufferSize; </w:t>
      </w:r>
    </w:p>
    <w:p w14:paraId="4D36F94F" w14:textId="77777777" w:rsidR="007B630F" w:rsidRDefault="007B630F" w:rsidP="007B630F">
      <w:pPr>
        <w:ind w:firstLine="420"/>
        <w:rPr>
          <w:sz w:val="18"/>
        </w:rPr>
      </w:pPr>
      <w:r>
        <w:rPr>
          <w:sz w:val="18"/>
        </w:rPr>
        <w:t xml:space="preserve">BOOL  fDisableWriteCache;     </w:t>
      </w:r>
    </w:p>
    <w:p w14:paraId="51072D8E" w14:textId="77777777" w:rsidR="007B630F" w:rsidRDefault="007B630F" w:rsidP="007B630F">
      <w:pPr>
        <w:ind w:firstLine="420"/>
        <w:rPr>
          <w:sz w:val="18"/>
        </w:rPr>
      </w:pPr>
      <w:r>
        <w:rPr>
          <w:sz w:val="18"/>
        </w:rPr>
        <w:t xml:space="preserve">UINT  AVStreamMaster; </w:t>
      </w:r>
    </w:p>
    <w:p w14:paraId="1B6B82F8" w14:textId="77777777" w:rsidR="007B630F" w:rsidRDefault="007B630F" w:rsidP="007B630F">
      <w:pPr>
        <w:rPr>
          <w:sz w:val="18"/>
        </w:rPr>
      </w:pPr>
      <w:r>
        <w:rPr>
          <w:sz w:val="18"/>
        </w:rPr>
        <w:lastRenderedPageBreak/>
        <w:t>} CAPTUREPARMS;</w:t>
      </w:r>
    </w:p>
    <w:p w14:paraId="068C2A88" w14:textId="77777777" w:rsidR="007B630F" w:rsidRDefault="007B630F" w:rsidP="007B630F">
      <w:pPr>
        <w:rPr>
          <w:b/>
        </w:rPr>
      </w:pPr>
    </w:p>
    <w:p w14:paraId="4A484CFE" w14:textId="77777777" w:rsidR="007B630F" w:rsidRDefault="007B630F" w:rsidP="007B630F">
      <w:pPr>
        <w:rPr>
          <w:b/>
        </w:rPr>
      </w:pPr>
      <w:r>
        <w:rPr>
          <w:rFonts w:hint="eastAsia"/>
          <w:b/>
        </w:rPr>
        <w:t>函数</w:t>
      </w:r>
      <w:r>
        <w:rPr>
          <w:b/>
        </w:rPr>
        <w:t>capCreateCaptureWindow</w:t>
      </w:r>
      <w:r>
        <w:rPr>
          <w:rFonts w:hint="eastAsia"/>
          <w:b/>
        </w:rPr>
        <w:t>（）</w:t>
      </w:r>
    </w:p>
    <w:p w14:paraId="52BE7ED8" w14:textId="77777777" w:rsidR="007B630F" w:rsidRDefault="007B630F" w:rsidP="007B630F">
      <w:r>
        <w:rPr>
          <w:rFonts w:hint="eastAsia"/>
        </w:rPr>
        <w:t>调用格式：</w:t>
      </w:r>
    </w:p>
    <w:p w14:paraId="711504C0" w14:textId="77777777" w:rsidR="007B630F" w:rsidRDefault="007B630F" w:rsidP="007B630F">
      <w:pPr>
        <w:rPr>
          <w:i/>
          <w:sz w:val="18"/>
        </w:rPr>
      </w:pPr>
      <w:r>
        <w:rPr>
          <w:sz w:val="18"/>
        </w:rPr>
        <w:t xml:space="preserve">HWND VFWAPI capCreateCaptureWindow( </w:t>
      </w:r>
      <w:r>
        <w:rPr>
          <w:rFonts w:hint="eastAsia"/>
          <w:i/>
          <w:sz w:val="18"/>
        </w:rPr>
        <w:t>//</w:t>
      </w:r>
      <w:r>
        <w:rPr>
          <w:rFonts w:hint="eastAsia"/>
          <w:i/>
          <w:sz w:val="18"/>
        </w:rPr>
        <w:t>功能：创建一个捕获窗口。</w:t>
      </w:r>
    </w:p>
    <w:p w14:paraId="4E642340" w14:textId="77777777" w:rsidR="007B630F" w:rsidRDefault="007B630F" w:rsidP="007B630F">
      <w:pPr>
        <w:ind w:left="420"/>
        <w:rPr>
          <w:i/>
          <w:sz w:val="18"/>
        </w:rPr>
      </w:pPr>
      <w:r>
        <w:rPr>
          <w:sz w:val="18"/>
        </w:rPr>
        <w:t xml:space="preserve">LPCSTR lpszWindowName, </w:t>
      </w:r>
      <w:r>
        <w:rPr>
          <w:rFonts w:hint="eastAsia"/>
          <w:sz w:val="18"/>
        </w:rPr>
        <w:tab/>
      </w:r>
      <w:r>
        <w:rPr>
          <w:rFonts w:hint="eastAsia"/>
          <w:i/>
          <w:sz w:val="18"/>
        </w:rPr>
        <w:t>//</w:t>
      </w:r>
      <w:r>
        <w:rPr>
          <w:rFonts w:hint="eastAsia"/>
          <w:i/>
          <w:sz w:val="18"/>
        </w:rPr>
        <w:t>捕获窗口的名称</w:t>
      </w:r>
    </w:p>
    <w:p w14:paraId="72A91E7F" w14:textId="77777777" w:rsidR="007B630F" w:rsidRDefault="007B630F" w:rsidP="007B630F">
      <w:pPr>
        <w:ind w:left="420"/>
        <w:rPr>
          <w:i/>
          <w:sz w:val="18"/>
        </w:rPr>
      </w:pPr>
      <w:r>
        <w:rPr>
          <w:sz w:val="18"/>
        </w:rPr>
        <w:t>DWORD dwStyle,</w:t>
      </w:r>
      <w:r>
        <w:rPr>
          <w:rFonts w:hint="eastAsia"/>
          <w:sz w:val="18"/>
        </w:rPr>
        <w:tab/>
      </w:r>
      <w:r>
        <w:rPr>
          <w:rFonts w:hint="eastAsia"/>
          <w:sz w:val="18"/>
        </w:rPr>
        <w:tab/>
      </w:r>
      <w:r>
        <w:rPr>
          <w:rFonts w:hint="eastAsia"/>
          <w:sz w:val="18"/>
        </w:rPr>
        <w:tab/>
      </w:r>
      <w:r>
        <w:rPr>
          <w:rFonts w:hint="eastAsia"/>
          <w:i/>
          <w:sz w:val="18"/>
        </w:rPr>
        <w:t>//</w:t>
      </w:r>
      <w:r>
        <w:rPr>
          <w:rFonts w:hint="eastAsia"/>
          <w:i/>
          <w:sz w:val="18"/>
        </w:rPr>
        <w:t>捕获窗口的窗口风格</w:t>
      </w:r>
    </w:p>
    <w:p w14:paraId="5D03DC94" w14:textId="77777777" w:rsidR="007B630F" w:rsidRDefault="007B630F" w:rsidP="007B630F">
      <w:pPr>
        <w:ind w:left="420"/>
        <w:rPr>
          <w:i/>
          <w:sz w:val="18"/>
        </w:rPr>
      </w:pPr>
      <w:r>
        <w:rPr>
          <w:sz w:val="18"/>
        </w:rPr>
        <w:t xml:space="preserve">int x, int y, </w:t>
      </w:r>
      <w:r>
        <w:rPr>
          <w:rFonts w:hint="eastAsia"/>
          <w:sz w:val="18"/>
        </w:rPr>
        <w:tab/>
      </w:r>
      <w:r>
        <w:rPr>
          <w:rFonts w:hint="eastAsia"/>
          <w:sz w:val="18"/>
        </w:rPr>
        <w:tab/>
      </w:r>
      <w:r>
        <w:rPr>
          <w:rFonts w:hint="eastAsia"/>
          <w:sz w:val="18"/>
        </w:rPr>
        <w:tab/>
      </w:r>
      <w:r>
        <w:rPr>
          <w:rFonts w:hint="eastAsia"/>
          <w:sz w:val="18"/>
        </w:rPr>
        <w:tab/>
      </w:r>
      <w:r>
        <w:rPr>
          <w:rFonts w:hint="eastAsia"/>
          <w:i/>
          <w:sz w:val="18"/>
        </w:rPr>
        <w:t>//</w:t>
      </w:r>
      <w:r>
        <w:rPr>
          <w:rFonts w:hint="eastAsia"/>
          <w:i/>
          <w:sz w:val="18"/>
        </w:rPr>
        <w:t>捕获窗口的左上角坐标</w:t>
      </w:r>
    </w:p>
    <w:p w14:paraId="78321013" w14:textId="77777777" w:rsidR="007B630F" w:rsidRDefault="007B630F" w:rsidP="007B630F">
      <w:pPr>
        <w:ind w:left="420"/>
        <w:rPr>
          <w:i/>
          <w:sz w:val="18"/>
        </w:rPr>
      </w:pPr>
      <w:r>
        <w:rPr>
          <w:sz w:val="18"/>
        </w:rPr>
        <w:t xml:space="preserve">int nWidth, int nHeight, </w:t>
      </w:r>
      <w:r>
        <w:rPr>
          <w:rFonts w:hint="eastAsia"/>
          <w:sz w:val="18"/>
        </w:rPr>
        <w:tab/>
      </w:r>
      <w:r>
        <w:rPr>
          <w:rFonts w:hint="eastAsia"/>
          <w:sz w:val="18"/>
        </w:rPr>
        <w:tab/>
      </w:r>
      <w:r>
        <w:rPr>
          <w:rFonts w:hint="eastAsia"/>
          <w:i/>
          <w:sz w:val="18"/>
        </w:rPr>
        <w:t>//</w:t>
      </w:r>
      <w:r>
        <w:rPr>
          <w:rFonts w:hint="eastAsia"/>
          <w:i/>
          <w:sz w:val="18"/>
        </w:rPr>
        <w:t>捕获窗口的的宽和高</w:t>
      </w:r>
    </w:p>
    <w:p w14:paraId="339FA1D6" w14:textId="77777777" w:rsidR="007B630F" w:rsidRDefault="007B630F" w:rsidP="007B630F">
      <w:pPr>
        <w:ind w:left="420"/>
        <w:rPr>
          <w:i/>
          <w:sz w:val="18"/>
        </w:rPr>
      </w:pPr>
      <w:r>
        <w:rPr>
          <w:sz w:val="18"/>
        </w:rPr>
        <w:t xml:space="preserve">HWND hWnd, </w:t>
      </w:r>
      <w:r>
        <w:rPr>
          <w:rFonts w:hint="eastAsia"/>
          <w:sz w:val="18"/>
        </w:rPr>
        <w:tab/>
      </w:r>
      <w:r>
        <w:rPr>
          <w:rFonts w:hint="eastAsia"/>
          <w:sz w:val="18"/>
        </w:rPr>
        <w:tab/>
      </w:r>
      <w:r>
        <w:rPr>
          <w:rFonts w:hint="eastAsia"/>
          <w:sz w:val="18"/>
        </w:rPr>
        <w:tab/>
      </w:r>
      <w:r>
        <w:rPr>
          <w:rFonts w:hint="eastAsia"/>
          <w:i/>
          <w:sz w:val="18"/>
        </w:rPr>
        <w:t>//</w:t>
      </w:r>
      <w:r>
        <w:rPr>
          <w:rFonts w:hint="eastAsia"/>
          <w:i/>
          <w:sz w:val="18"/>
        </w:rPr>
        <w:t>捕获窗口的的父窗口句柄</w:t>
      </w:r>
    </w:p>
    <w:p w14:paraId="0E106F2E" w14:textId="77777777" w:rsidR="007B630F" w:rsidRDefault="007B630F" w:rsidP="007B630F">
      <w:pPr>
        <w:ind w:left="420"/>
        <w:rPr>
          <w:i/>
          <w:sz w:val="18"/>
        </w:rPr>
      </w:pPr>
      <w:r>
        <w:rPr>
          <w:sz w:val="18"/>
        </w:rPr>
        <w:t xml:space="preserve">int nID </w:t>
      </w:r>
      <w:r>
        <w:rPr>
          <w:rFonts w:hint="eastAsia"/>
          <w:sz w:val="18"/>
        </w:rPr>
        <w:tab/>
      </w:r>
      <w:r>
        <w:rPr>
          <w:rFonts w:hint="eastAsia"/>
          <w:sz w:val="18"/>
        </w:rPr>
        <w:tab/>
      </w:r>
      <w:r>
        <w:rPr>
          <w:rFonts w:hint="eastAsia"/>
          <w:sz w:val="18"/>
        </w:rPr>
        <w:tab/>
      </w:r>
      <w:r>
        <w:rPr>
          <w:rFonts w:hint="eastAsia"/>
          <w:sz w:val="18"/>
        </w:rPr>
        <w:tab/>
      </w:r>
      <w:r>
        <w:rPr>
          <w:rFonts w:hint="eastAsia"/>
          <w:sz w:val="18"/>
        </w:rPr>
        <w:tab/>
      </w:r>
      <w:r>
        <w:rPr>
          <w:rFonts w:hint="eastAsia"/>
          <w:i/>
          <w:sz w:val="18"/>
        </w:rPr>
        <w:t>//</w:t>
      </w:r>
      <w:r>
        <w:rPr>
          <w:rFonts w:hint="eastAsia"/>
          <w:i/>
          <w:sz w:val="18"/>
        </w:rPr>
        <w:t>捕获窗口的的</w:t>
      </w:r>
      <w:r>
        <w:rPr>
          <w:rFonts w:hint="eastAsia"/>
          <w:i/>
          <w:sz w:val="18"/>
        </w:rPr>
        <w:t>ID</w:t>
      </w:r>
      <w:r>
        <w:rPr>
          <w:rFonts w:hint="eastAsia"/>
          <w:i/>
          <w:sz w:val="18"/>
        </w:rPr>
        <w:t>值</w:t>
      </w:r>
    </w:p>
    <w:p w14:paraId="2785E26C" w14:textId="77777777" w:rsidR="007B630F" w:rsidRDefault="007B630F" w:rsidP="007B630F">
      <w:pPr>
        <w:ind w:left="420"/>
        <w:rPr>
          <w:sz w:val="18"/>
        </w:rPr>
      </w:pPr>
      <w:r>
        <w:rPr>
          <w:sz w:val="18"/>
        </w:rPr>
        <w:t xml:space="preserve">); </w:t>
      </w:r>
    </w:p>
    <w:p w14:paraId="564C113D" w14:textId="77777777" w:rsidR="007B630F" w:rsidRDefault="007B630F" w:rsidP="007B630F">
      <w:r>
        <w:rPr>
          <w:rFonts w:hint="eastAsia"/>
        </w:rPr>
        <w:t>使用示例：</w:t>
      </w:r>
    </w:p>
    <w:p w14:paraId="3F3E405B" w14:textId="77777777" w:rsidR="007B630F" w:rsidRDefault="007B630F" w:rsidP="007B630F">
      <w:pPr>
        <w:rPr>
          <w:sz w:val="18"/>
        </w:rPr>
      </w:pPr>
      <w:r>
        <w:rPr>
          <w:sz w:val="18"/>
        </w:rPr>
        <w:t>HWND m_hCapture;</w:t>
      </w:r>
    </w:p>
    <w:p w14:paraId="5237ABD0" w14:textId="77777777" w:rsidR="007B630F" w:rsidRDefault="007B630F" w:rsidP="007B630F">
      <w:pPr>
        <w:rPr>
          <w:sz w:val="18"/>
        </w:rPr>
      </w:pPr>
      <w:r>
        <w:rPr>
          <w:sz w:val="18"/>
        </w:rPr>
        <w:t>m_hCapture = capCreateCaptureWindow ("Cap",WS_EX_CONTROLPARENT</w:t>
      </w:r>
    </w:p>
    <w:p w14:paraId="3CC732B7" w14:textId="77777777" w:rsidR="007B630F" w:rsidRDefault="007B630F" w:rsidP="007B630F">
      <w:pPr>
        <w:rPr>
          <w:sz w:val="18"/>
        </w:rPr>
      </w:pPr>
      <w:r>
        <w:rPr>
          <w:sz w:val="18"/>
        </w:rPr>
        <w:tab/>
        <w:t>| WS_CHILD | WS_VISIBLE, 4, 4, 320, 240, m_hWnd, 0);</w:t>
      </w:r>
    </w:p>
    <w:p w14:paraId="40F15C64" w14:textId="77777777" w:rsidR="007B630F" w:rsidRDefault="007B630F" w:rsidP="007B630F">
      <w:pPr>
        <w:rPr>
          <w:b/>
        </w:rPr>
      </w:pPr>
    </w:p>
    <w:p w14:paraId="06722DDE" w14:textId="77777777" w:rsidR="007B630F" w:rsidRDefault="007B630F" w:rsidP="007B630F">
      <w:pPr>
        <w:rPr>
          <w:b/>
        </w:rPr>
      </w:pPr>
      <w:r>
        <w:rPr>
          <w:rFonts w:hint="eastAsia"/>
          <w:b/>
        </w:rPr>
        <w:t>函数</w:t>
      </w:r>
      <w:r>
        <w:rPr>
          <w:b/>
        </w:rPr>
        <w:t>capDriverConnect</w:t>
      </w:r>
      <w:r>
        <w:rPr>
          <w:rFonts w:hint="eastAsia"/>
          <w:b/>
        </w:rPr>
        <w:t>（）</w:t>
      </w:r>
    </w:p>
    <w:p w14:paraId="65564057" w14:textId="77777777" w:rsidR="007B630F" w:rsidRDefault="007B630F" w:rsidP="007B630F">
      <w:r>
        <w:rPr>
          <w:rFonts w:hint="eastAsia"/>
        </w:rPr>
        <w:t>连接视频捕获装置到捕获窗口</w:t>
      </w:r>
    </w:p>
    <w:p w14:paraId="38EF2744" w14:textId="77777777" w:rsidR="007B630F" w:rsidRDefault="007B630F" w:rsidP="007B630F">
      <w:pPr>
        <w:rPr>
          <w:sz w:val="18"/>
        </w:rPr>
      </w:pPr>
      <w:r>
        <w:rPr>
          <w:sz w:val="18"/>
        </w:rPr>
        <w:t xml:space="preserve">capDriverConnect (m_hCapture, 0); </w:t>
      </w:r>
    </w:p>
    <w:p w14:paraId="49C2377D" w14:textId="77777777" w:rsidR="007B630F" w:rsidRDefault="007B630F" w:rsidP="007B630F">
      <w:pPr>
        <w:rPr>
          <w:b/>
        </w:rPr>
      </w:pPr>
    </w:p>
    <w:p w14:paraId="3AD7A3CE" w14:textId="77777777" w:rsidR="007B630F" w:rsidRDefault="007B630F" w:rsidP="007B630F">
      <w:pPr>
        <w:rPr>
          <w:b/>
        </w:rPr>
      </w:pPr>
      <w:r>
        <w:rPr>
          <w:rFonts w:hint="eastAsia"/>
          <w:b/>
        </w:rPr>
        <w:t>函数</w:t>
      </w:r>
      <w:r>
        <w:rPr>
          <w:b/>
        </w:rPr>
        <w:t>capCaptureGetSetup</w:t>
      </w:r>
      <w:r>
        <w:rPr>
          <w:rFonts w:hint="eastAsia"/>
          <w:b/>
        </w:rPr>
        <w:t>（）</w:t>
      </w:r>
    </w:p>
    <w:p w14:paraId="7DB3F72A" w14:textId="77777777" w:rsidR="007B630F" w:rsidRDefault="007B630F" w:rsidP="007B630F">
      <w:r>
        <w:rPr>
          <w:rFonts w:hint="eastAsia"/>
        </w:rPr>
        <w:t>返回视频流的有关参数设置</w:t>
      </w:r>
    </w:p>
    <w:p w14:paraId="7C1E0495" w14:textId="77777777" w:rsidR="007B630F" w:rsidRDefault="007B630F" w:rsidP="007B630F">
      <w:pPr>
        <w:rPr>
          <w:sz w:val="18"/>
        </w:rPr>
      </w:pPr>
      <w:r>
        <w:rPr>
          <w:sz w:val="18"/>
        </w:rPr>
        <w:t>CAPTUREPARMS m_CaptureParms;</w:t>
      </w:r>
    </w:p>
    <w:p w14:paraId="26A2D1ED" w14:textId="77777777" w:rsidR="007B630F" w:rsidRDefault="007B630F" w:rsidP="007B630F">
      <w:pPr>
        <w:rPr>
          <w:sz w:val="18"/>
        </w:rPr>
      </w:pPr>
      <w:r>
        <w:rPr>
          <w:sz w:val="18"/>
        </w:rPr>
        <w:t>capCaptureGetSetup (m_hCapture, &amp;m_CaptureParms, sizeof (m_CaptureParms));</w:t>
      </w:r>
    </w:p>
    <w:p w14:paraId="4F5C2612" w14:textId="77777777" w:rsidR="007B630F" w:rsidRDefault="007B630F" w:rsidP="007B630F">
      <w:pPr>
        <w:rPr>
          <w:b/>
        </w:rPr>
      </w:pPr>
    </w:p>
    <w:p w14:paraId="1D2D6A7D" w14:textId="77777777" w:rsidR="007B630F" w:rsidRDefault="007B630F" w:rsidP="007B630F">
      <w:pPr>
        <w:rPr>
          <w:b/>
        </w:rPr>
      </w:pPr>
      <w:r>
        <w:rPr>
          <w:rFonts w:hint="eastAsia"/>
          <w:b/>
        </w:rPr>
        <w:t>函数</w:t>
      </w:r>
      <w:r>
        <w:rPr>
          <w:b/>
        </w:rPr>
        <w:t>capOverlay</w:t>
      </w:r>
      <w:r>
        <w:rPr>
          <w:rFonts w:hint="eastAsia"/>
          <w:b/>
        </w:rPr>
        <w:t>（）</w:t>
      </w:r>
    </w:p>
    <w:p w14:paraId="725B111A" w14:textId="77777777" w:rsidR="007B630F" w:rsidRDefault="007B630F" w:rsidP="007B630F">
      <w:r>
        <w:rPr>
          <w:rFonts w:hint="eastAsia"/>
        </w:rPr>
        <w:t>使得当前窗口为</w:t>
      </w:r>
      <w:r>
        <w:t>Overlay</w:t>
      </w:r>
      <w:r>
        <w:rPr>
          <w:rFonts w:hint="eastAsia"/>
        </w:rPr>
        <w:t>窗口，在窗口上显示摄入视频信息。</w:t>
      </w:r>
    </w:p>
    <w:p w14:paraId="2AAC0E87" w14:textId="77777777" w:rsidR="007B630F" w:rsidRDefault="007B630F" w:rsidP="007B630F">
      <w:pPr>
        <w:rPr>
          <w:sz w:val="18"/>
        </w:rPr>
      </w:pPr>
      <w:r>
        <w:rPr>
          <w:sz w:val="18"/>
        </w:rPr>
        <w:t>capOverlay (m_hCapture, TRUE);</w:t>
      </w:r>
    </w:p>
    <w:p w14:paraId="25B62317" w14:textId="77777777" w:rsidR="007B630F" w:rsidRDefault="007B630F" w:rsidP="007B630F">
      <w:pPr>
        <w:rPr>
          <w:b/>
        </w:rPr>
      </w:pPr>
    </w:p>
    <w:p w14:paraId="576CFF39" w14:textId="77777777" w:rsidR="007B630F" w:rsidRDefault="007B630F" w:rsidP="007B630F">
      <w:pPr>
        <w:rPr>
          <w:b/>
        </w:rPr>
      </w:pPr>
      <w:r>
        <w:rPr>
          <w:rFonts w:hint="eastAsia"/>
          <w:b/>
        </w:rPr>
        <w:t>函数</w:t>
      </w:r>
      <w:r>
        <w:rPr>
          <w:b/>
        </w:rPr>
        <w:tab/>
        <w:t>capGrabFrame</w:t>
      </w:r>
      <w:r>
        <w:rPr>
          <w:rFonts w:hint="eastAsia"/>
          <w:b/>
        </w:rPr>
        <w:t>（）</w:t>
      </w:r>
    </w:p>
    <w:p w14:paraId="0B880DB2" w14:textId="77777777" w:rsidR="007B630F" w:rsidRDefault="007B630F" w:rsidP="007B630F">
      <w:r>
        <w:rPr>
          <w:rFonts w:hint="eastAsia"/>
        </w:rPr>
        <w:t>捕获当前的一贞画面到捕获窗口</w:t>
      </w:r>
    </w:p>
    <w:p w14:paraId="7D820CEC" w14:textId="77777777" w:rsidR="007B630F" w:rsidRDefault="007B630F" w:rsidP="007B630F">
      <w:pPr>
        <w:rPr>
          <w:sz w:val="18"/>
        </w:rPr>
      </w:pPr>
      <w:r>
        <w:rPr>
          <w:sz w:val="18"/>
        </w:rPr>
        <w:t>capGrabFrame(m_hCapture);</w:t>
      </w:r>
      <w:r>
        <w:rPr>
          <w:sz w:val="18"/>
        </w:rPr>
        <w:tab/>
      </w:r>
    </w:p>
    <w:p w14:paraId="0136C0D6" w14:textId="77777777" w:rsidR="007B630F" w:rsidRDefault="007B630F" w:rsidP="007B630F">
      <w:pPr>
        <w:rPr>
          <w:b/>
        </w:rPr>
      </w:pPr>
    </w:p>
    <w:p w14:paraId="2C90720A" w14:textId="77777777" w:rsidR="007B630F" w:rsidRDefault="007B630F" w:rsidP="007B630F">
      <w:pPr>
        <w:rPr>
          <w:b/>
        </w:rPr>
      </w:pPr>
      <w:r>
        <w:rPr>
          <w:rFonts w:hint="eastAsia"/>
          <w:b/>
        </w:rPr>
        <w:t>函数</w:t>
      </w:r>
      <w:r>
        <w:rPr>
          <w:b/>
        </w:rPr>
        <w:tab/>
        <w:t>capFileSaveDIB</w:t>
      </w:r>
      <w:r>
        <w:rPr>
          <w:rFonts w:hint="eastAsia"/>
          <w:b/>
        </w:rPr>
        <w:t>（）</w:t>
      </w:r>
    </w:p>
    <w:p w14:paraId="3C73A820" w14:textId="77777777" w:rsidR="007B630F" w:rsidRDefault="007B630F" w:rsidP="007B630F">
      <w:r>
        <w:rPr>
          <w:rFonts w:hint="eastAsia"/>
        </w:rPr>
        <w:t>将当前捕获到的一贞画面保存到文件</w:t>
      </w:r>
    </w:p>
    <w:p w14:paraId="3C05A556" w14:textId="77777777" w:rsidR="007B630F" w:rsidRDefault="007B630F" w:rsidP="007B630F">
      <w:pPr>
        <w:rPr>
          <w:sz w:val="18"/>
        </w:rPr>
      </w:pPr>
      <w:r>
        <w:rPr>
          <w:sz w:val="18"/>
        </w:rPr>
        <w:t xml:space="preserve">capFileSaveDIB(m_hCapture,"e:\\user\\test.bmp"); </w:t>
      </w:r>
    </w:p>
    <w:p w14:paraId="3FA49DF9" w14:textId="77777777" w:rsidR="007B630F" w:rsidRDefault="007B630F" w:rsidP="007B630F">
      <w:pPr>
        <w:rPr>
          <w:b/>
        </w:rPr>
      </w:pPr>
    </w:p>
    <w:p w14:paraId="294D291C" w14:textId="77777777" w:rsidR="007B630F" w:rsidRDefault="007B630F" w:rsidP="007B630F">
      <w:pPr>
        <w:rPr>
          <w:b/>
        </w:rPr>
      </w:pPr>
      <w:r>
        <w:rPr>
          <w:rFonts w:hint="eastAsia"/>
          <w:b/>
        </w:rPr>
        <w:t>函数</w:t>
      </w:r>
      <w:r>
        <w:rPr>
          <w:b/>
        </w:rPr>
        <w:t>capFileSaveAs</w:t>
      </w:r>
      <w:r>
        <w:rPr>
          <w:rFonts w:hint="eastAsia"/>
          <w:b/>
        </w:rPr>
        <w:t>（）</w:t>
      </w:r>
    </w:p>
    <w:p w14:paraId="102ECDDF" w14:textId="77777777" w:rsidR="007B630F" w:rsidRDefault="007B630F" w:rsidP="007B630F">
      <w:r>
        <w:rPr>
          <w:rFonts w:hint="eastAsia"/>
        </w:rPr>
        <w:t>将当前捕获到的动画保存到文件</w:t>
      </w:r>
    </w:p>
    <w:p w14:paraId="6E9CAE6A" w14:textId="77777777" w:rsidR="007B630F" w:rsidRDefault="007B630F" w:rsidP="007B630F">
      <w:pPr>
        <w:rPr>
          <w:sz w:val="18"/>
        </w:rPr>
      </w:pPr>
      <w:r>
        <w:rPr>
          <w:sz w:val="18"/>
        </w:rPr>
        <w:t xml:space="preserve">capFileSaveAs( m_hCapture,"e:\\user\\test.avi"); </w:t>
      </w:r>
    </w:p>
    <w:p w14:paraId="0BDC0083" w14:textId="77777777" w:rsidR="007B630F" w:rsidRDefault="007B630F" w:rsidP="007B630F">
      <w:pPr>
        <w:rPr>
          <w:b/>
        </w:rPr>
      </w:pPr>
    </w:p>
    <w:p w14:paraId="120C5990" w14:textId="77777777" w:rsidR="007B630F" w:rsidRDefault="007B630F" w:rsidP="007B630F">
      <w:pPr>
        <w:rPr>
          <w:b/>
        </w:rPr>
      </w:pPr>
      <w:r>
        <w:rPr>
          <w:rFonts w:hint="eastAsia"/>
          <w:b/>
        </w:rPr>
        <w:t>函数</w:t>
      </w:r>
      <w:r>
        <w:rPr>
          <w:b/>
        </w:rPr>
        <w:tab/>
        <w:t>capDlgVideoCompression</w:t>
      </w:r>
      <w:r>
        <w:rPr>
          <w:rFonts w:hint="eastAsia"/>
          <w:b/>
        </w:rPr>
        <w:t>（）</w:t>
      </w:r>
    </w:p>
    <w:p w14:paraId="7ED4B716" w14:textId="77777777" w:rsidR="007B630F" w:rsidRDefault="007B630F" w:rsidP="007B630F">
      <w:r>
        <w:rPr>
          <w:rFonts w:hint="eastAsia"/>
        </w:rPr>
        <w:t>显示系统的视频压缩格式对话框</w:t>
      </w:r>
    </w:p>
    <w:p w14:paraId="4180B5A9" w14:textId="77777777" w:rsidR="007B630F" w:rsidRDefault="007B630F" w:rsidP="007B630F">
      <w:pPr>
        <w:rPr>
          <w:sz w:val="18"/>
        </w:rPr>
      </w:pPr>
      <w:r>
        <w:rPr>
          <w:sz w:val="18"/>
        </w:rPr>
        <w:t>capDlgVideoCompression(m_hCapture);</w:t>
      </w:r>
    </w:p>
    <w:p w14:paraId="01C5F92D" w14:textId="77777777" w:rsidR="007B630F" w:rsidRDefault="007B630F" w:rsidP="007B630F">
      <w:pPr>
        <w:rPr>
          <w:sz w:val="18"/>
        </w:rPr>
      </w:pPr>
    </w:p>
    <w:p w14:paraId="22F4F297" w14:textId="77777777" w:rsidR="007B630F" w:rsidRDefault="007B630F" w:rsidP="007B630F">
      <w:pPr>
        <w:rPr>
          <w:b/>
        </w:rPr>
      </w:pPr>
      <w:r>
        <w:rPr>
          <w:rFonts w:hint="eastAsia"/>
          <w:b/>
        </w:rPr>
        <w:t>函数</w:t>
      </w:r>
      <w:r>
        <w:rPr>
          <w:b/>
        </w:rPr>
        <w:tab/>
        <w:t>capDlgVideoSource</w:t>
      </w:r>
      <w:r>
        <w:rPr>
          <w:rFonts w:hint="eastAsia"/>
          <w:b/>
        </w:rPr>
        <w:t>（）</w:t>
      </w:r>
    </w:p>
    <w:p w14:paraId="2A0B4A06" w14:textId="77777777" w:rsidR="007B630F" w:rsidRDefault="007B630F" w:rsidP="007B630F">
      <w:r>
        <w:rPr>
          <w:rFonts w:hint="eastAsia"/>
        </w:rPr>
        <w:t>显示视频捕捉卡的驱动程序设置对话框</w:t>
      </w:r>
    </w:p>
    <w:p w14:paraId="0E239762" w14:textId="77777777" w:rsidR="007B630F" w:rsidRDefault="007B630F" w:rsidP="007B630F">
      <w:pPr>
        <w:rPr>
          <w:sz w:val="18"/>
        </w:rPr>
      </w:pPr>
      <w:r>
        <w:rPr>
          <w:sz w:val="18"/>
        </w:rPr>
        <w:t>capDlgVideoSource(m_hCapture);</w:t>
      </w:r>
    </w:p>
    <w:p w14:paraId="06733DDB" w14:textId="77777777" w:rsidR="007B630F" w:rsidRDefault="007B630F" w:rsidP="007B630F"/>
    <w:p w14:paraId="0E18B754" w14:textId="09AA08CF" w:rsidR="007B630F" w:rsidRPr="00817241" w:rsidRDefault="007B630F" w:rsidP="007B630F">
      <w:pPr>
        <w:rPr>
          <w:iCs/>
        </w:rPr>
      </w:pPr>
      <w:r w:rsidRPr="00817241">
        <w:rPr>
          <w:rFonts w:hint="eastAsia"/>
          <w:iCs/>
        </w:rPr>
        <w:t>（注意：此处仅列出在</w:t>
      </w:r>
      <w:r w:rsidR="00817241" w:rsidRPr="00817241">
        <w:rPr>
          <w:rFonts w:hint="eastAsia"/>
          <w:iCs/>
        </w:rPr>
        <w:t>示例</w:t>
      </w:r>
      <w:r w:rsidRPr="00817241">
        <w:rPr>
          <w:rFonts w:hint="eastAsia"/>
          <w:iCs/>
        </w:rPr>
        <w:t>程序中使用到的</w:t>
      </w:r>
      <w:r w:rsidRPr="00817241">
        <w:rPr>
          <w:rFonts w:hint="eastAsia"/>
          <w:iCs/>
        </w:rPr>
        <w:t>API</w:t>
      </w:r>
      <w:r w:rsidRPr="00817241">
        <w:rPr>
          <w:rFonts w:hint="eastAsia"/>
          <w:iCs/>
        </w:rPr>
        <w:t>函数，其他的</w:t>
      </w:r>
      <w:r w:rsidRPr="00817241">
        <w:rPr>
          <w:rFonts w:hint="eastAsia"/>
          <w:iCs/>
        </w:rPr>
        <w:t>API</w:t>
      </w:r>
      <w:r w:rsidRPr="00817241">
        <w:rPr>
          <w:rFonts w:hint="eastAsia"/>
          <w:iCs/>
        </w:rPr>
        <w:t>函数请参阅</w:t>
      </w:r>
      <w:r w:rsidR="00817241">
        <w:rPr>
          <w:rFonts w:hint="eastAsia"/>
          <w:iCs/>
        </w:rPr>
        <w:t>Microsoft</w:t>
      </w:r>
      <w:r w:rsidR="00817241">
        <w:rPr>
          <w:iCs/>
        </w:rPr>
        <w:t xml:space="preserve"> </w:t>
      </w:r>
      <w:r w:rsidR="00817241">
        <w:rPr>
          <w:rFonts w:hint="eastAsia"/>
          <w:iCs/>
        </w:rPr>
        <w:t>Learn</w:t>
      </w:r>
      <w:r w:rsidR="00817241">
        <w:rPr>
          <w:iCs/>
        </w:rPr>
        <w:t xml:space="preserve"> </w:t>
      </w:r>
      <w:r w:rsidRPr="00817241">
        <w:rPr>
          <w:rFonts w:hint="eastAsia"/>
          <w:iCs/>
        </w:rPr>
        <w:t>联机</w:t>
      </w:r>
      <w:r w:rsidR="00817241">
        <w:rPr>
          <w:rFonts w:hint="eastAsia"/>
          <w:iCs/>
        </w:rPr>
        <w:t>资料</w:t>
      </w:r>
      <w:r w:rsidRPr="00817241">
        <w:rPr>
          <w:rFonts w:hint="eastAsia"/>
          <w:iCs/>
        </w:rPr>
        <w:t>。）</w:t>
      </w:r>
    </w:p>
    <w:p w14:paraId="653DD0E7" w14:textId="363AA4C4" w:rsidR="007B630F" w:rsidRDefault="007B630F" w:rsidP="007B630F">
      <w:pPr>
        <w:pStyle w:val="2"/>
      </w:pPr>
      <w:bookmarkStart w:id="75" w:name="_Toc462538473"/>
      <w:bookmarkStart w:id="76" w:name="_Toc179417739"/>
      <w:r>
        <w:rPr>
          <w:rFonts w:hint="eastAsia"/>
        </w:rPr>
        <w:lastRenderedPageBreak/>
        <w:t>实验要求</w:t>
      </w:r>
      <w:bookmarkEnd w:id="75"/>
      <w:bookmarkEnd w:id="76"/>
    </w:p>
    <w:p w14:paraId="5AA9EC73" w14:textId="0D09F221" w:rsidR="0089143C" w:rsidRDefault="00060C2A" w:rsidP="007B630F">
      <w:r>
        <w:fldChar w:fldCharType="begin"/>
      </w:r>
      <w:r>
        <w:instrText xml:space="preserve"> QUOTE "["</w:instrText>
      </w:r>
      <w:fldSimple w:instr=" STYLEREF 1 \s ">
        <w:r w:rsidR="0055207A">
          <w:rPr>
            <w:noProof/>
          </w:rPr>
          <w:instrText>3</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w:instrText>
      </w:r>
      <w:r>
        <w:fldChar w:fldCharType="end"/>
      </w:r>
      <w:r>
        <w:instrText xml:space="preserve">"]" </w:instrText>
      </w:r>
      <w:r>
        <w:fldChar w:fldCharType="separate"/>
      </w:r>
      <w:r w:rsidR="0055207A">
        <w:t>[</w:t>
      </w:r>
      <w:r w:rsidR="0055207A">
        <w:rPr>
          <w:noProof/>
        </w:rPr>
        <w:t>3</w:t>
      </w:r>
      <w:r w:rsidR="0055207A">
        <w:t>-</w:t>
      </w:r>
      <w:r w:rsidR="0055207A">
        <w:rPr>
          <w:noProof/>
        </w:rPr>
        <w:t>1</w:t>
      </w:r>
      <w:r w:rsidR="0055207A">
        <w:t>]</w:t>
      </w:r>
      <w:r>
        <w:fldChar w:fldCharType="end"/>
      </w:r>
      <w:r>
        <w:t xml:space="preserve"> </w:t>
      </w:r>
      <w:r w:rsidR="0022402F">
        <w:rPr>
          <w:rFonts w:hint="eastAsia"/>
        </w:rPr>
        <w:t>参考示例程序，</w:t>
      </w:r>
      <w:r w:rsidR="007B630F">
        <w:rPr>
          <w:rFonts w:hint="eastAsia"/>
        </w:rPr>
        <w:t>学习视频设备编程的基本方法</w:t>
      </w:r>
      <w:r w:rsidR="0022402F">
        <w:rPr>
          <w:rFonts w:hint="eastAsia"/>
        </w:rPr>
        <w:t>，掌握</w:t>
      </w:r>
      <w:r w:rsidR="0089143C">
        <w:rPr>
          <w:rFonts w:hint="eastAsia"/>
        </w:rPr>
        <w:t>基于</w:t>
      </w:r>
      <w:r w:rsidR="0089143C">
        <w:rPr>
          <w:rFonts w:hint="eastAsia"/>
        </w:rPr>
        <w:t>Windows</w:t>
      </w:r>
      <w:r w:rsidR="0089143C">
        <w:t xml:space="preserve"> </w:t>
      </w:r>
      <w:r w:rsidR="0089143C">
        <w:rPr>
          <w:rFonts w:hint="eastAsia"/>
        </w:rPr>
        <w:t>API</w:t>
      </w:r>
      <w:r w:rsidR="0089143C">
        <w:rPr>
          <w:rFonts w:hint="eastAsia"/>
        </w:rPr>
        <w:t>进行</w:t>
      </w:r>
      <w:r w:rsidR="0022402F">
        <w:rPr>
          <w:rFonts w:hint="eastAsia"/>
        </w:rPr>
        <w:t>视频捕获的基本流程</w:t>
      </w:r>
      <w:r w:rsidR="007B630F">
        <w:rPr>
          <w:rFonts w:hint="eastAsia"/>
        </w:rPr>
        <w:t>。</w:t>
      </w:r>
      <w:r w:rsidR="008A4AA9">
        <w:rPr>
          <w:rFonts w:hint="eastAsia"/>
        </w:rPr>
        <w:t>示例程序无法显示视频时，检查代码中关于分辨率的设置。</w:t>
      </w:r>
    </w:p>
    <w:p w14:paraId="6E567385" w14:textId="77777777" w:rsidR="00AE44D5" w:rsidRDefault="00AE44D5" w:rsidP="007B630F"/>
    <w:p w14:paraId="1657DDFB" w14:textId="19F3E728" w:rsidR="00F556E9" w:rsidRDefault="006515DB" w:rsidP="007B630F">
      <w:r>
        <w:fldChar w:fldCharType="begin"/>
      </w:r>
      <w:r>
        <w:instrText xml:space="preserve"> QUOTE "["</w:instrText>
      </w:r>
      <w:fldSimple w:instr=" STYLEREF 1 \s ">
        <w:r w:rsidR="0055207A">
          <w:rPr>
            <w:noProof/>
          </w:rPr>
          <w:instrText>3</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2</w:instrText>
      </w:r>
      <w:r>
        <w:fldChar w:fldCharType="end"/>
      </w:r>
      <w:r>
        <w:instrText xml:space="preserve">"]" </w:instrText>
      </w:r>
      <w:r>
        <w:fldChar w:fldCharType="separate"/>
      </w:r>
      <w:r w:rsidR="0055207A">
        <w:t>[</w:t>
      </w:r>
      <w:r w:rsidR="0055207A">
        <w:rPr>
          <w:noProof/>
        </w:rPr>
        <w:t>3</w:t>
      </w:r>
      <w:r w:rsidR="0055207A">
        <w:t>-</w:t>
      </w:r>
      <w:r w:rsidR="0055207A">
        <w:rPr>
          <w:noProof/>
        </w:rPr>
        <w:t>2</w:t>
      </w:r>
      <w:r w:rsidR="0055207A">
        <w:t>]</w:t>
      </w:r>
      <w:r>
        <w:fldChar w:fldCharType="end"/>
      </w:r>
      <w:r>
        <w:t xml:space="preserve"> </w:t>
      </w:r>
      <w:r>
        <w:rPr>
          <w:rFonts w:hint="eastAsia"/>
        </w:rPr>
        <w:t>查阅</w:t>
      </w:r>
      <w:r>
        <w:rPr>
          <w:rFonts w:hint="eastAsia"/>
        </w:rPr>
        <w:t>Microsoft</w:t>
      </w:r>
      <w:r>
        <w:t xml:space="preserve"> </w:t>
      </w:r>
      <w:r>
        <w:rPr>
          <w:rFonts w:hint="eastAsia"/>
        </w:rPr>
        <w:t>Learn</w:t>
      </w:r>
      <w:r>
        <w:rPr>
          <w:rFonts w:hint="eastAsia"/>
        </w:rPr>
        <w:t>网站，</w:t>
      </w:r>
      <w:r w:rsidR="00F556E9">
        <w:rPr>
          <w:rFonts w:hint="eastAsia"/>
        </w:rPr>
        <w:t>了解</w:t>
      </w:r>
      <w:r w:rsidR="00F556E9" w:rsidRPr="00F556E9">
        <w:rPr>
          <w:rFonts w:hint="eastAsia"/>
        </w:rPr>
        <w:t>LPVIDEOHDR</w:t>
      </w:r>
      <w:r w:rsidR="00F556E9" w:rsidRPr="00F556E9">
        <w:rPr>
          <w:rFonts w:hint="eastAsia"/>
        </w:rPr>
        <w:t>结构</w:t>
      </w:r>
      <w:r w:rsidR="00A24160">
        <w:rPr>
          <w:rFonts w:hint="eastAsia"/>
        </w:rPr>
        <w:t>体各成员变量的含义。</w:t>
      </w:r>
    </w:p>
    <w:p w14:paraId="36329243" w14:textId="7C9038B7" w:rsidR="00A24160" w:rsidRDefault="00B3597E" w:rsidP="00A24160">
      <w:pPr>
        <w:ind w:firstLine="420"/>
        <w:rPr>
          <w:rStyle w:val="ae"/>
        </w:rPr>
      </w:pPr>
      <w:hyperlink r:id="rId38" w:history="1">
        <w:r w:rsidR="00A24160" w:rsidRPr="003D6865">
          <w:rPr>
            <w:rStyle w:val="ae"/>
          </w:rPr>
          <w:t>https://learn.microsoft.com/en-us/windows/win32/api/vfw/ns-vfw-videohdr</w:t>
        </w:r>
      </w:hyperlink>
    </w:p>
    <w:p w14:paraId="16AEF50E" w14:textId="77777777" w:rsidR="00AE44D5" w:rsidRDefault="00AE44D5" w:rsidP="00A24160">
      <w:pPr>
        <w:ind w:firstLine="420"/>
      </w:pPr>
    </w:p>
    <w:p w14:paraId="5BB5A4BC" w14:textId="54434B35" w:rsidR="00F70D1A" w:rsidRDefault="00F70D1A" w:rsidP="00F70D1A">
      <w:r>
        <w:fldChar w:fldCharType="begin"/>
      </w:r>
      <w:r>
        <w:instrText xml:space="preserve"> QUOTE "["</w:instrText>
      </w:r>
      <w:fldSimple w:instr=" STYLEREF 1 \s ">
        <w:r w:rsidR="0055207A">
          <w:rPr>
            <w:noProof/>
          </w:rPr>
          <w:instrText>3</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3</w:instrText>
      </w:r>
      <w:r>
        <w:fldChar w:fldCharType="end"/>
      </w:r>
      <w:r>
        <w:instrText xml:space="preserve">"]" </w:instrText>
      </w:r>
      <w:r>
        <w:fldChar w:fldCharType="separate"/>
      </w:r>
      <w:r w:rsidR="0055207A">
        <w:t>[</w:t>
      </w:r>
      <w:r w:rsidR="0055207A">
        <w:rPr>
          <w:noProof/>
        </w:rPr>
        <w:t>3</w:t>
      </w:r>
      <w:r w:rsidR="0055207A">
        <w:t>-</w:t>
      </w:r>
      <w:r w:rsidR="0055207A">
        <w:rPr>
          <w:noProof/>
        </w:rPr>
        <w:t>3</w:t>
      </w:r>
      <w:r w:rsidR="0055207A">
        <w:t>]</w:t>
      </w:r>
      <w:r>
        <w:fldChar w:fldCharType="end"/>
      </w:r>
      <w:r>
        <w:t xml:space="preserve"> </w:t>
      </w:r>
      <w:r>
        <w:rPr>
          <w:rFonts w:hint="eastAsia"/>
        </w:rPr>
        <w:t>查阅</w:t>
      </w:r>
      <w:r>
        <w:rPr>
          <w:rFonts w:hint="eastAsia"/>
        </w:rPr>
        <w:t>Microsoft</w:t>
      </w:r>
      <w:r>
        <w:t xml:space="preserve"> </w:t>
      </w:r>
      <w:r>
        <w:rPr>
          <w:rFonts w:hint="eastAsia"/>
        </w:rPr>
        <w:t>Learn</w:t>
      </w:r>
      <w:r>
        <w:rPr>
          <w:rFonts w:hint="eastAsia"/>
        </w:rPr>
        <w:t>网站，了解</w:t>
      </w:r>
      <w:r>
        <w:rPr>
          <w:rFonts w:hint="eastAsia"/>
        </w:rPr>
        <w:t>vfw</w:t>
      </w:r>
      <w:r>
        <w:t>.h</w:t>
      </w:r>
      <w:r>
        <w:rPr>
          <w:rFonts w:hint="eastAsia"/>
        </w:rPr>
        <w:t>所定义的</w:t>
      </w:r>
      <w:r w:rsidR="003D2BCF">
        <w:rPr>
          <w:rFonts w:hint="eastAsia"/>
        </w:rPr>
        <w:t>函数（</w:t>
      </w:r>
      <w:r w:rsidR="003D2BCF">
        <w:rPr>
          <w:rFonts w:hint="eastAsia"/>
        </w:rPr>
        <w:t>functions</w:t>
      </w:r>
      <w:r w:rsidR="003D2BCF">
        <w:rPr>
          <w:rFonts w:hint="eastAsia"/>
        </w:rPr>
        <w:t>）</w:t>
      </w:r>
      <w:r>
        <w:rPr>
          <w:rFonts w:hint="eastAsia"/>
        </w:rPr>
        <w:t>。</w:t>
      </w:r>
    </w:p>
    <w:p w14:paraId="311EEB35" w14:textId="41B740A4" w:rsidR="00F70D1A" w:rsidRDefault="00B3597E" w:rsidP="00A24160">
      <w:pPr>
        <w:ind w:firstLine="420"/>
        <w:rPr>
          <w:rStyle w:val="ae"/>
        </w:rPr>
      </w:pPr>
      <w:hyperlink r:id="rId39" w:history="1">
        <w:r w:rsidR="00F70D1A" w:rsidRPr="003D6865">
          <w:rPr>
            <w:rStyle w:val="ae"/>
          </w:rPr>
          <w:t>https://learn.microsoft.com/en-us/windows/win32/api/vfw/</w:t>
        </w:r>
      </w:hyperlink>
    </w:p>
    <w:p w14:paraId="69122793" w14:textId="77777777" w:rsidR="00AE44D5" w:rsidRDefault="00AE44D5" w:rsidP="00A24160">
      <w:pPr>
        <w:ind w:firstLine="420"/>
      </w:pPr>
    </w:p>
    <w:p w14:paraId="1B500F27" w14:textId="50760BC2" w:rsidR="0089143C" w:rsidRDefault="00060C2A" w:rsidP="007B630F">
      <w:r>
        <w:fldChar w:fldCharType="begin"/>
      </w:r>
      <w:r>
        <w:instrText xml:space="preserve"> QUOTE "["</w:instrText>
      </w:r>
      <w:fldSimple w:instr=" STYLEREF 1 \s ">
        <w:r w:rsidR="0055207A">
          <w:rPr>
            <w:noProof/>
          </w:rPr>
          <w:instrText>3</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4</w:instrText>
      </w:r>
      <w:r>
        <w:fldChar w:fldCharType="end"/>
      </w:r>
      <w:r>
        <w:instrText xml:space="preserve">"]" </w:instrText>
      </w:r>
      <w:r>
        <w:fldChar w:fldCharType="separate"/>
      </w:r>
      <w:r w:rsidR="0055207A">
        <w:t>[</w:t>
      </w:r>
      <w:r w:rsidR="0055207A">
        <w:rPr>
          <w:noProof/>
        </w:rPr>
        <w:t>3</w:t>
      </w:r>
      <w:r w:rsidR="0055207A">
        <w:t>-</w:t>
      </w:r>
      <w:r w:rsidR="0055207A">
        <w:rPr>
          <w:noProof/>
        </w:rPr>
        <w:t>4</w:t>
      </w:r>
      <w:r w:rsidR="0055207A">
        <w:t>]</w:t>
      </w:r>
      <w:r>
        <w:fldChar w:fldCharType="end"/>
      </w:r>
      <w:r>
        <w:t xml:space="preserve"> </w:t>
      </w:r>
      <w:r w:rsidR="007B630F">
        <w:rPr>
          <w:rFonts w:hint="eastAsia"/>
        </w:rPr>
        <w:t>自己制作一个程序，显示由摄像头摄入的影像</w:t>
      </w:r>
      <w:r w:rsidR="0089143C">
        <w:rPr>
          <w:rFonts w:hint="eastAsia"/>
        </w:rPr>
        <w:t>。</w:t>
      </w:r>
    </w:p>
    <w:p w14:paraId="2655741E" w14:textId="77777777" w:rsidR="00AE44D5" w:rsidRDefault="00AE44D5" w:rsidP="007B630F"/>
    <w:p w14:paraId="4E5D6A47" w14:textId="1113D554" w:rsidR="007B630F" w:rsidRDefault="00060C2A" w:rsidP="007B630F">
      <w:r>
        <w:fldChar w:fldCharType="begin"/>
      </w:r>
      <w:r>
        <w:instrText xml:space="preserve"> QUOTE "["</w:instrText>
      </w:r>
      <w:fldSimple w:instr=" STYLEREF 1 \s ">
        <w:r w:rsidR="0055207A">
          <w:rPr>
            <w:noProof/>
          </w:rPr>
          <w:instrText>3</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5</w:instrText>
      </w:r>
      <w:r>
        <w:fldChar w:fldCharType="end"/>
      </w:r>
      <w:r>
        <w:instrText xml:space="preserve">"]" </w:instrText>
      </w:r>
      <w:r>
        <w:fldChar w:fldCharType="separate"/>
      </w:r>
      <w:r w:rsidR="0055207A">
        <w:t>[</w:t>
      </w:r>
      <w:r w:rsidR="0055207A">
        <w:rPr>
          <w:noProof/>
        </w:rPr>
        <w:t>3</w:t>
      </w:r>
      <w:r w:rsidR="0055207A">
        <w:t>-</w:t>
      </w:r>
      <w:r w:rsidR="0055207A">
        <w:rPr>
          <w:noProof/>
        </w:rPr>
        <w:t>5</w:t>
      </w:r>
      <w:r w:rsidR="0055207A">
        <w:t>]</w:t>
      </w:r>
      <w:r>
        <w:fldChar w:fldCharType="end"/>
      </w:r>
      <w:r>
        <w:t xml:space="preserve"> </w:t>
      </w:r>
      <w:r w:rsidR="0089143C">
        <w:rPr>
          <w:rFonts w:hint="eastAsia"/>
        </w:rPr>
        <w:t>修改自己的程序，使之</w:t>
      </w:r>
      <w:r w:rsidR="007B630F">
        <w:rPr>
          <w:rFonts w:hint="eastAsia"/>
        </w:rPr>
        <w:t>能够将抓取的图象和动画保存到硬盘上。</w:t>
      </w:r>
    </w:p>
    <w:p w14:paraId="181AB219" w14:textId="77777777" w:rsidR="007B630F" w:rsidRDefault="007B630F" w:rsidP="007B630F"/>
    <w:p w14:paraId="6BE11245" w14:textId="1792AAA9" w:rsidR="006E1091" w:rsidRDefault="006E1091" w:rsidP="007B630F">
      <w:pPr>
        <w:pStyle w:val="2"/>
      </w:pPr>
      <w:bookmarkStart w:id="77" w:name="_Toc179417740"/>
      <w:bookmarkStart w:id="78" w:name="_Toc462538476"/>
      <w:r>
        <w:rPr>
          <w:rFonts w:hint="eastAsia"/>
        </w:rPr>
        <w:t>示例代码说明</w:t>
      </w:r>
      <w:bookmarkEnd w:id="77"/>
    </w:p>
    <w:tbl>
      <w:tblPr>
        <w:tblStyle w:val="a9"/>
        <w:tblW w:w="8532" w:type="dxa"/>
        <w:tblLayout w:type="fixed"/>
        <w:tblLook w:val="04A0" w:firstRow="1" w:lastRow="0" w:firstColumn="1" w:lastColumn="0" w:noHBand="0" w:noVBand="1"/>
      </w:tblPr>
      <w:tblGrid>
        <w:gridCol w:w="4347"/>
        <w:gridCol w:w="4185"/>
      </w:tblGrid>
      <w:tr w:rsidR="006E1091" w14:paraId="6F8D1AFF" w14:textId="77777777" w:rsidTr="00637763">
        <w:tc>
          <w:tcPr>
            <w:tcW w:w="4347" w:type="dxa"/>
          </w:tcPr>
          <w:p w14:paraId="568F3BEF" w14:textId="77777777" w:rsidR="006E1091" w:rsidRDefault="006E1091" w:rsidP="00BB129F">
            <w:r>
              <w:rPr>
                <w:rFonts w:hint="eastAsia"/>
              </w:rPr>
              <w:t>VC</w:t>
            </w:r>
            <w:r>
              <w:t>6</w:t>
            </w:r>
            <w:r>
              <w:rPr>
                <w:rFonts w:hint="eastAsia"/>
              </w:rPr>
              <w:t>版本的示例</w:t>
            </w:r>
          </w:p>
        </w:tc>
        <w:tc>
          <w:tcPr>
            <w:tcW w:w="4185" w:type="dxa"/>
          </w:tcPr>
          <w:p w14:paraId="4FFB1CCF" w14:textId="43889BAC" w:rsidR="006E1091" w:rsidRDefault="00C139F4" w:rsidP="00C139F4">
            <w:pPr>
              <w:jc w:val="center"/>
            </w:pPr>
            <w:r>
              <w:rPr>
                <w:rFonts w:cstheme="minorBidi"/>
                <w:kern w:val="2"/>
                <w:sz w:val="21"/>
              </w:rPr>
              <w:object w:dxaOrig="2446" w:dyaOrig="841" w14:anchorId="6AC8F10B">
                <v:shape id="_x0000_i1030" type="#_x0000_t75" style="width:122.4pt;height:41.95pt" o:ole="">
                  <v:imagedata r:id="rId40" o:title=""/>
                </v:shape>
                <o:OLEObject Type="Embed" ProgID="Package" ShapeID="_x0000_i1030" DrawAspect="Content" ObjectID="_1791811288" r:id="rId41"/>
              </w:object>
            </w:r>
          </w:p>
        </w:tc>
      </w:tr>
      <w:tr w:rsidR="006E1091" w14:paraId="3A44F359" w14:textId="77777777" w:rsidTr="00637763">
        <w:tc>
          <w:tcPr>
            <w:tcW w:w="4347" w:type="dxa"/>
          </w:tcPr>
          <w:p w14:paraId="135194C3" w14:textId="77777777" w:rsidR="006E1091" w:rsidRDefault="006E1091" w:rsidP="00BB129F">
            <w:r>
              <w:rPr>
                <w:rFonts w:hint="eastAsia"/>
              </w:rPr>
              <w:t>Visual</w:t>
            </w:r>
            <w:r>
              <w:t xml:space="preserve"> </w:t>
            </w:r>
            <w:r>
              <w:rPr>
                <w:rFonts w:hint="eastAsia"/>
              </w:rPr>
              <w:t>Studio</w:t>
            </w:r>
            <w:r>
              <w:t xml:space="preserve"> 2019</w:t>
            </w:r>
            <w:r>
              <w:rPr>
                <w:rFonts w:hint="eastAsia"/>
              </w:rPr>
              <w:t>版本的示例</w:t>
            </w:r>
          </w:p>
          <w:p w14:paraId="3BC4B483" w14:textId="4F86D164" w:rsidR="006E1091" w:rsidRDefault="00B31328" w:rsidP="00BB129F">
            <w:r>
              <w:rPr>
                <w:rFonts w:hint="eastAsia"/>
              </w:rPr>
              <w:t>在</w:t>
            </w:r>
            <w:r>
              <w:rPr>
                <w:rFonts w:hint="eastAsia"/>
              </w:rPr>
              <w:t>Visual</w:t>
            </w:r>
            <w:r>
              <w:t xml:space="preserve"> </w:t>
            </w:r>
            <w:r>
              <w:rPr>
                <w:rFonts w:hint="eastAsia"/>
              </w:rPr>
              <w:t>Studio</w:t>
            </w:r>
            <w:r>
              <w:t xml:space="preserve"> 2022</w:t>
            </w:r>
            <w:r>
              <w:rPr>
                <w:rFonts w:hint="eastAsia"/>
              </w:rPr>
              <w:t>上编译时需要将</w:t>
            </w:r>
            <w:r>
              <w:rPr>
                <w:rFonts w:hint="eastAsia"/>
              </w:rPr>
              <w:t>*</w:t>
            </w:r>
            <w:r>
              <w:t>.vcxproj</w:t>
            </w:r>
            <w:r>
              <w:rPr>
                <w:rFonts w:hint="eastAsia"/>
              </w:rPr>
              <w:t>中“</w:t>
            </w:r>
            <w:r w:rsidRPr="00D15CE2">
              <w:t>&lt;PlatformToolset&gt;v14</w:t>
            </w:r>
            <w:r>
              <w:t>2</w:t>
            </w:r>
            <w:r w:rsidRPr="00D15CE2">
              <w:t>&lt;/PlatformToolset&gt;</w:t>
            </w:r>
            <w:r>
              <w:rPr>
                <w:rFonts w:hint="eastAsia"/>
              </w:rPr>
              <w:t>”替换为“</w:t>
            </w:r>
            <w:r w:rsidRPr="00D15CE2">
              <w:t>&lt;PlatformToolset&gt;v143&lt;/PlatformToolset&gt;</w:t>
            </w:r>
            <w:r>
              <w:rPr>
                <w:rFonts w:hint="eastAsia"/>
              </w:rPr>
              <w:t>”</w:t>
            </w:r>
          </w:p>
        </w:tc>
        <w:tc>
          <w:tcPr>
            <w:tcW w:w="4185" w:type="dxa"/>
          </w:tcPr>
          <w:p w14:paraId="044DDDDC" w14:textId="7B46ED0C" w:rsidR="006E1091" w:rsidRDefault="00C139F4" w:rsidP="00BB129F">
            <w:r>
              <w:rPr>
                <w:rFonts w:cstheme="minorBidi"/>
                <w:kern w:val="2"/>
                <w:sz w:val="21"/>
              </w:rPr>
              <w:object w:dxaOrig="4590" w:dyaOrig="841" w14:anchorId="6B00EA0E">
                <v:shape id="_x0000_i1031" type="#_x0000_t75" style="width:229.45pt;height:41.95pt" o:ole="">
                  <v:imagedata r:id="rId42" o:title=""/>
                </v:shape>
                <o:OLEObject Type="Embed" ProgID="Package" ShapeID="_x0000_i1031" DrawAspect="Content" ObjectID="_1791811289" r:id="rId43"/>
              </w:object>
            </w:r>
          </w:p>
        </w:tc>
      </w:tr>
    </w:tbl>
    <w:p w14:paraId="4E0E9730" w14:textId="77777777" w:rsidR="009960F5" w:rsidRDefault="009960F5" w:rsidP="009960F5">
      <w:pPr>
        <w:spacing w:beforeLines="50" w:before="156"/>
      </w:pPr>
      <w:r>
        <w:rPr>
          <w:rFonts w:hint="eastAsia"/>
        </w:rPr>
        <w:t>*</w:t>
      </w:r>
      <w:r>
        <w:rPr>
          <w:rFonts w:hint="eastAsia"/>
        </w:rPr>
        <w:t>实验相关示例代码也可以从睿客网下载</w:t>
      </w:r>
    </w:p>
    <w:p w14:paraId="20CAEBD3" w14:textId="1DAD5132" w:rsidR="009960F5" w:rsidRDefault="009960F5" w:rsidP="009960F5">
      <w:r w:rsidRPr="00EA0C51">
        <w:rPr>
          <w:rFonts w:hint="eastAsia"/>
        </w:rPr>
        <w:t>链接：</w:t>
      </w:r>
      <w:hyperlink r:id="rId44" w:history="1">
        <w:r w:rsidRPr="00D56045">
          <w:rPr>
            <w:rStyle w:val="ae"/>
            <w:rFonts w:hint="eastAsia"/>
          </w:rPr>
          <w:t>https://rec.ustc.edu.cn/share/089d4b60-4bfd-11ef-a003-293c134b1311</w:t>
        </w:r>
      </w:hyperlink>
    </w:p>
    <w:p w14:paraId="23C5B9E6" w14:textId="77777777" w:rsidR="009960F5" w:rsidRDefault="009960F5" w:rsidP="009960F5">
      <w:r w:rsidRPr="00EA0C51">
        <w:rPr>
          <w:rFonts w:hint="eastAsia"/>
        </w:rPr>
        <w:t>密码：</w:t>
      </w:r>
      <w:r w:rsidRPr="00EA0C51">
        <w:rPr>
          <w:rFonts w:hint="eastAsia"/>
        </w:rPr>
        <w:t>eeis@ustc</w:t>
      </w:r>
    </w:p>
    <w:p w14:paraId="1C41E37A" w14:textId="3D74F183" w:rsidR="006E1091" w:rsidRPr="009960F5" w:rsidRDefault="006E1091" w:rsidP="006E1091"/>
    <w:p w14:paraId="4A61F433" w14:textId="3AD86B9A" w:rsidR="00AA520C" w:rsidRDefault="00AA520C" w:rsidP="006E1091">
      <w:r>
        <w:rPr>
          <w:rFonts w:hint="eastAsia"/>
        </w:rPr>
        <w:t>示例程序“开始捕捉”按钮启动视频捕获。</w:t>
      </w:r>
    </w:p>
    <w:p w14:paraId="5D13C027" w14:textId="50771320" w:rsidR="00AA520C" w:rsidRDefault="00AA520C" w:rsidP="00AE44D5">
      <w:pPr>
        <w:jc w:val="center"/>
      </w:pPr>
      <w:r>
        <w:rPr>
          <w:rFonts w:hint="eastAsia"/>
          <w:noProof/>
        </w:rPr>
        <w:lastRenderedPageBreak/>
        <w:drawing>
          <wp:inline distT="0" distB="0" distL="0" distR="0" wp14:anchorId="459814DE" wp14:editId="17A57CDA">
            <wp:extent cx="3526361" cy="44100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31257" cy="4416198"/>
                    </a:xfrm>
                    <a:prstGeom prst="rect">
                      <a:avLst/>
                    </a:prstGeom>
                    <a:noFill/>
                    <a:ln>
                      <a:noFill/>
                    </a:ln>
                  </pic:spPr>
                </pic:pic>
              </a:graphicData>
            </a:graphic>
          </wp:inline>
        </w:drawing>
      </w:r>
    </w:p>
    <w:p w14:paraId="0328F56E" w14:textId="03ADC3FF" w:rsidR="00837B6F" w:rsidRDefault="00837B6F" w:rsidP="00837B6F">
      <w:pPr>
        <w:pStyle w:val="aa"/>
        <w:spacing w:before="163"/>
        <w:jc w:val="center"/>
      </w:pPr>
      <w:r>
        <w:rPr>
          <w:rFonts w:hint="eastAsia"/>
        </w:rPr>
        <w:t>图</w:t>
      </w:r>
      <w:r>
        <w:rPr>
          <w:rFonts w:hint="eastAsia"/>
        </w:rPr>
        <w:t xml:space="preserve"> </w:t>
      </w:r>
      <w:r w:rsidR="004A5AB5">
        <w:fldChar w:fldCharType="begin"/>
      </w:r>
      <w:r w:rsidR="004A5AB5">
        <w:instrText xml:space="preserve"> </w:instrText>
      </w:r>
      <w:r w:rsidR="004A5AB5">
        <w:rPr>
          <w:rFonts w:hint="eastAsia"/>
        </w:rPr>
        <w:instrText>STYLEREF 1 \s</w:instrText>
      </w:r>
      <w:r w:rsidR="004A5AB5">
        <w:instrText xml:space="preserve"> </w:instrText>
      </w:r>
      <w:r w:rsidR="004A5AB5">
        <w:fldChar w:fldCharType="separate"/>
      </w:r>
      <w:r w:rsidR="0055207A">
        <w:rPr>
          <w:noProof/>
        </w:rPr>
        <w:t>3</w:t>
      </w:r>
      <w:r w:rsidR="004A5AB5">
        <w:fldChar w:fldCharType="end"/>
      </w:r>
      <w:r w:rsidR="004A5AB5">
        <w:noBreakHyphen/>
      </w:r>
      <w:r w:rsidR="004A5AB5">
        <w:fldChar w:fldCharType="begin"/>
      </w:r>
      <w:r w:rsidR="004A5AB5">
        <w:instrText xml:space="preserve"> </w:instrText>
      </w:r>
      <w:r w:rsidR="004A5AB5">
        <w:rPr>
          <w:rFonts w:hint="eastAsia"/>
        </w:rPr>
        <w:instrText xml:space="preserve">SEQ </w:instrText>
      </w:r>
      <w:r w:rsidR="004A5AB5">
        <w:rPr>
          <w:rFonts w:hint="eastAsia"/>
        </w:rPr>
        <w:instrText>图</w:instrText>
      </w:r>
      <w:r w:rsidR="004A5AB5">
        <w:rPr>
          <w:rFonts w:hint="eastAsia"/>
        </w:rPr>
        <w:instrText xml:space="preserve"> \* ARABIC \s 1</w:instrText>
      </w:r>
      <w:r w:rsidR="004A5AB5">
        <w:instrText xml:space="preserve"> </w:instrText>
      </w:r>
      <w:r w:rsidR="004A5AB5">
        <w:fldChar w:fldCharType="separate"/>
      </w:r>
      <w:r w:rsidR="0055207A">
        <w:rPr>
          <w:noProof/>
        </w:rPr>
        <w:t>1</w:t>
      </w:r>
      <w:r w:rsidR="004A5AB5">
        <w:fldChar w:fldCharType="end"/>
      </w:r>
      <w:r>
        <w:t xml:space="preserve">  </w:t>
      </w:r>
      <w:r>
        <w:rPr>
          <w:rFonts w:hint="eastAsia"/>
        </w:rPr>
        <w:t>视频捕获示例程序界面</w:t>
      </w:r>
      <w:r w:rsidRPr="00920079">
        <w:rPr>
          <w:rFonts w:hint="eastAsia"/>
        </w:rPr>
        <w:t>示意</w:t>
      </w:r>
    </w:p>
    <w:p w14:paraId="0325A45F" w14:textId="77777777" w:rsidR="00AA520C" w:rsidRPr="00837B6F" w:rsidRDefault="00AA520C" w:rsidP="006E1091"/>
    <w:p w14:paraId="5F547BEC" w14:textId="6B230CDB" w:rsidR="001406B3" w:rsidRDefault="00AA520C" w:rsidP="006E1091">
      <w:r>
        <w:rPr>
          <w:rFonts w:hint="eastAsia"/>
        </w:rPr>
        <w:t>在开始捕获的时候，需要</w:t>
      </w:r>
      <w:r w:rsidR="001406B3">
        <w:rPr>
          <w:rFonts w:hint="eastAsia"/>
        </w:rPr>
        <w:t>选择所用</w:t>
      </w:r>
      <w:r w:rsidR="001406B3">
        <w:rPr>
          <w:rFonts w:hint="eastAsia"/>
        </w:rPr>
        <w:t>PC</w:t>
      </w:r>
      <w:r w:rsidR="001406B3">
        <w:rPr>
          <w:rFonts w:hint="eastAsia"/>
        </w:rPr>
        <w:t>上连接的视频捕捉设备（视频捕捉卡、或者</w:t>
      </w:r>
      <w:r w:rsidR="001406B3">
        <w:rPr>
          <w:rFonts w:hint="eastAsia"/>
        </w:rPr>
        <w:t>USB</w:t>
      </w:r>
      <w:r w:rsidR="001406B3">
        <w:rPr>
          <w:rFonts w:hint="eastAsia"/>
        </w:rPr>
        <w:t>摄像头），类似下图。</w:t>
      </w:r>
    </w:p>
    <w:p w14:paraId="2FD34886" w14:textId="3C320D8F" w:rsidR="00477663" w:rsidRDefault="001406B3" w:rsidP="0082404F">
      <w:pPr>
        <w:jc w:val="center"/>
      </w:pPr>
      <w:r>
        <w:rPr>
          <w:noProof/>
        </w:rPr>
        <w:drawing>
          <wp:inline distT="0" distB="0" distL="0" distR="0" wp14:anchorId="6CB7151A" wp14:editId="18AF8F73">
            <wp:extent cx="2420295" cy="26257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0055" cy="2636314"/>
                    </a:xfrm>
                    <a:prstGeom prst="rect">
                      <a:avLst/>
                    </a:prstGeom>
                  </pic:spPr>
                </pic:pic>
              </a:graphicData>
            </a:graphic>
          </wp:inline>
        </w:drawing>
      </w:r>
      <w:r w:rsidR="0082404F">
        <w:t xml:space="preserve">  </w:t>
      </w:r>
      <w:r w:rsidR="00477663">
        <w:rPr>
          <w:noProof/>
        </w:rPr>
        <w:drawing>
          <wp:inline distT="0" distB="0" distL="0" distR="0" wp14:anchorId="3FCBC2DE" wp14:editId="1CEC9D2F">
            <wp:extent cx="2392970" cy="2606453"/>
            <wp:effectExtent l="0" t="0" r="762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9122" cy="2624046"/>
                    </a:xfrm>
                    <a:prstGeom prst="rect">
                      <a:avLst/>
                    </a:prstGeom>
                  </pic:spPr>
                </pic:pic>
              </a:graphicData>
            </a:graphic>
          </wp:inline>
        </w:drawing>
      </w:r>
    </w:p>
    <w:p w14:paraId="673F09C7" w14:textId="65AB4F4E" w:rsidR="0082404F" w:rsidRDefault="0082404F" w:rsidP="0082404F">
      <w:pPr>
        <w:pStyle w:val="aa"/>
        <w:spacing w:before="163"/>
        <w:jc w:val="center"/>
      </w:pPr>
      <w:r>
        <w:rPr>
          <w:rFonts w:hint="eastAsia"/>
        </w:rPr>
        <w:t>图</w:t>
      </w:r>
      <w:r>
        <w:rPr>
          <w:rFonts w:hint="eastAsia"/>
        </w:rPr>
        <w:t xml:space="preserve"> </w:t>
      </w:r>
      <w:r w:rsidR="004A5AB5">
        <w:fldChar w:fldCharType="begin"/>
      </w:r>
      <w:r w:rsidR="004A5AB5">
        <w:instrText xml:space="preserve"> </w:instrText>
      </w:r>
      <w:r w:rsidR="004A5AB5">
        <w:rPr>
          <w:rFonts w:hint="eastAsia"/>
        </w:rPr>
        <w:instrText>STYLEREF 1 \s</w:instrText>
      </w:r>
      <w:r w:rsidR="004A5AB5">
        <w:instrText xml:space="preserve"> </w:instrText>
      </w:r>
      <w:r w:rsidR="004A5AB5">
        <w:fldChar w:fldCharType="separate"/>
      </w:r>
      <w:r w:rsidR="0055207A">
        <w:rPr>
          <w:noProof/>
        </w:rPr>
        <w:t>3</w:t>
      </w:r>
      <w:r w:rsidR="004A5AB5">
        <w:fldChar w:fldCharType="end"/>
      </w:r>
      <w:r w:rsidR="004A5AB5">
        <w:noBreakHyphen/>
      </w:r>
      <w:r w:rsidR="004A5AB5">
        <w:fldChar w:fldCharType="begin"/>
      </w:r>
      <w:r w:rsidR="004A5AB5">
        <w:instrText xml:space="preserve"> </w:instrText>
      </w:r>
      <w:r w:rsidR="004A5AB5">
        <w:rPr>
          <w:rFonts w:hint="eastAsia"/>
        </w:rPr>
        <w:instrText xml:space="preserve">SEQ </w:instrText>
      </w:r>
      <w:r w:rsidR="004A5AB5">
        <w:rPr>
          <w:rFonts w:hint="eastAsia"/>
        </w:rPr>
        <w:instrText>图</w:instrText>
      </w:r>
      <w:r w:rsidR="004A5AB5">
        <w:rPr>
          <w:rFonts w:hint="eastAsia"/>
        </w:rPr>
        <w:instrText xml:space="preserve"> \* ARABIC \s 1</w:instrText>
      </w:r>
      <w:r w:rsidR="004A5AB5">
        <w:instrText xml:space="preserve"> </w:instrText>
      </w:r>
      <w:r w:rsidR="004A5AB5">
        <w:fldChar w:fldCharType="separate"/>
      </w:r>
      <w:r w:rsidR="0055207A">
        <w:rPr>
          <w:noProof/>
        </w:rPr>
        <w:t>2</w:t>
      </w:r>
      <w:r w:rsidR="004A5AB5">
        <w:fldChar w:fldCharType="end"/>
      </w:r>
      <w:r>
        <w:t xml:space="preserve">  </w:t>
      </w:r>
      <w:r>
        <w:rPr>
          <w:rFonts w:hint="eastAsia"/>
        </w:rPr>
        <w:t>Windows</w:t>
      </w:r>
      <w:r>
        <w:rPr>
          <w:rFonts w:hint="eastAsia"/>
        </w:rPr>
        <w:t>下捕获源设置界面</w:t>
      </w:r>
      <w:r w:rsidRPr="00920079">
        <w:rPr>
          <w:rFonts w:hint="eastAsia"/>
        </w:rPr>
        <w:t>示意</w:t>
      </w:r>
    </w:p>
    <w:p w14:paraId="00A5F12D" w14:textId="77777777" w:rsidR="00477663" w:rsidRPr="0082404F" w:rsidRDefault="00477663" w:rsidP="006E1091"/>
    <w:p w14:paraId="451706DC" w14:textId="77777777" w:rsidR="001406B3" w:rsidRPr="006E1091" w:rsidRDefault="001406B3" w:rsidP="006E1091"/>
    <w:p w14:paraId="532F3429" w14:textId="5AA0F4ED" w:rsidR="007B630F" w:rsidRDefault="007B630F" w:rsidP="007B630F">
      <w:pPr>
        <w:pStyle w:val="2"/>
      </w:pPr>
      <w:bookmarkStart w:id="79" w:name="_Toc179417741"/>
      <w:r>
        <w:rPr>
          <w:rFonts w:hint="eastAsia"/>
        </w:rPr>
        <w:lastRenderedPageBreak/>
        <w:t>思考题</w:t>
      </w:r>
      <w:bookmarkEnd w:id="78"/>
      <w:bookmarkEnd w:id="79"/>
    </w:p>
    <w:p w14:paraId="383CD7B6" w14:textId="3E1A8C04" w:rsidR="007B630F" w:rsidRDefault="00060C2A" w:rsidP="007B630F">
      <w:r>
        <w:fldChar w:fldCharType="begin"/>
      </w:r>
      <w:r>
        <w:instrText xml:space="preserve"> QUOTE "["</w:instrText>
      </w:r>
      <w:fldSimple w:instr=" STYLEREF 1 \s ">
        <w:r w:rsidR="0055207A">
          <w:rPr>
            <w:noProof/>
          </w:rPr>
          <w:instrText>3</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6</w:instrText>
      </w:r>
      <w:r>
        <w:fldChar w:fldCharType="end"/>
      </w:r>
      <w:r>
        <w:instrText xml:space="preserve">"]" </w:instrText>
      </w:r>
      <w:r>
        <w:fldChar w:fldCharType="separate"/>
      </w:r>
      <w:r w:rsidR="0055207A">
        <w:t>[</w:t>
      </w:r>
      <w:r w:rsidR="0055207A">
        <w:rPr>
          <w:noProof/>
        </w:rPr>
        <w:t>3</w:t>
      </w:r>
      <w:r w:rsidR="0055207A">
        <w:t>-</w:t>
      </w:r>
      <w:r w:rsidR="0055207A">
        <w:rPr>
          <w:noProof/>
        </w:rPr>
        <w:t>6</w:t>
      </w:r>
      <w:r w:rsidR="0055207A">
        <w:t>]</w:t>
      </w:r>
      <w:r>
        <w:fldChar w:fldCharType="end"/>
      </w:r>
      <w:r>
        <w:t xml:space="preserve"> </w:t>
      </w:r>
      <w:r w:rsidR="007B630F">
        <w:rPr>
          <w:rFonts w:hint="eastAsia"/>
        </w:rPr>
        <w:t>Video For Windows</w:t>
      </w:r>
      <w:r w:rsidR="007B630F">
        <w:rPr>
          <w:rFonts w:hint="eastAsia"/>
        </w:rPr>
        <w:t>提供一些什么功能？请</w:t>
      </w:r>
      <w:r w:rsidR="00571032">
        <w:rPr>
          <w:rFonts w:hint="eastAsia"/>
        </w:rPr>
        <w:t>归类</w:t>
      </w:r>
      <w:r w:rsidR="007B630F">
        <w:rPr>
          <w:rFonts w:hint="eastAsia"/>
        </w:rPr>
        <w:t>列举。</w:t>
      </w:r>
    </w:p>
    <w:p w14:paraId="3CAA3A7F" w14:textId="6A0DA9E6" w:rsidR="00BC64DD" w:rsidRDefault="00BC64DD" w:rsidP="007B630F">
      <w:r>
        <w:fldChar w:fldCharType="begin"/>
      </w:r>
      <w:r>
        <w:instrText xml:space="preserve"> QUOTE "["</w:instrText>
      </w:r>
      <w:fldSimple w:instr=" STYLEREF 1 \s ">
        <w:r w:rsidR="0055207A">
          <w:rPr>
            <w:noProof/>
          </w:rPr>
          <w:instrText>3</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7</w:instrText>
      </w:r>
      <w:r>
        <w:fldChar w:fldCharType="end"/>
      </w:r>
      <w:r>
        <w:instrText xml:space="preserve">"]" </w:instrText>
      </w:r>
      <w:r>
        <w:fldChar w:fldCharType="separate"/>
      </w:r>
      <w:r w:rsidR="0055207A">
        <w:t>[</w:t>
      </w:r>
      <w:r w:rsidR="0055207A">
        <w:rPr>
          <w:noProof/>
        </w:rPr>
        <w:t>3</w:t>
      </w:r>
      <w:r w:rsidR="0055207A">
        <w:t>-</w:t>
      </w:r>
      <w:r w:rsidR="0055207A">
        <w:rPr>
          <w:noProof/>
        </w:rPr>
        <w:t>7</w:t>
      </w:r>
      <w:r w:rsidR="0055207A">
        <w:t>]</w:t>
      </w:r>
      <w:r>
        <w:fldChar w:fldCharType="end"/>
      </w:r>
      <w:r>
        <w:t xml:space="preserve"> </w:t>
      </w:r>
      <w:r>
        <w:rPr>
          <w:rFonts w:hint="eastAsia"/>
        </w:rPr>
        <w:t>简析回调函数（</w:t>
      </w:r>
      <w:r w:rsidRPr="00BC64DD">
        <w:t>Callback Function</w:t>
      </w:r>
      <w:r>
        <w:rPr>
          <w:rFonts w:hint="eastAsia"/>
        </w:rPr>
        <w:t>）的作用。</w:t>
      </w:r>
    </w:p>
    <w:p w14:paraId="112C3245" w14:textId="77777777" w:rsidR="007B630F" w:rsidRDefault="007B630F" w:rsidP="007B630F"/>
    <w:p w14:paraId="4F209BFF" w14:textId="77777777" w:rsidR="004C39A6" w:rsidRDefault="004C39A6" w:rsidP="007B630F">
      <w:pPr>
        <w:sectPr w:rsidR="004C39A6" w:rsidSect="00DB070C">
          <w:pgSz w:w="11906" w:h="16838"/>
          <w:pgMar w:top="1440" w:right="1800" w:bottom="1440" w:left="1800" w:header="851" w:footer="992" w:gutter="0"/>
          <w:cols w:space="425"/>
          <w:titlePg/>
          <w:docGrid w:type="lines" w:linePitch="312"/>
        </w:sectPr>
      </w:pPr>
    </w:p>
    <w:p w14:paraId="07D9D273" w14:textId="7147B233" w:rsidR="007B630F" w:rsidRDefault="007B630F" w:rsidP="007B630F">
      <w:pPr>
        <w:pStyle w:val="1"/>
      </w:pPr>
      <w:bookmarkStart w:id="80" w:name="_Toc462538477"/>
      <w:bookmarkStart w:id="81" w:name="_Toc179417742"/>
      <w:r>
        <w:rPr>
          <w:rFonts w:hint="eastAsia"/>
        </w:rPr>
        <w:lastRenderedPageBreak/>
        <w:t>JPEG</w:t>
      </w:r>
      <w:r>
        <w:rPr>
          <w:rFonts w:hint="eastAsia"/>
        </w:rPr>
        <w:t>静图像压缩</w:t>
      </w:r>
      <w:bookmarkEnd w:id="80"/>
      <w:bookmarkEnd w:id="81"/>
    </w:p>
    <w:p w14:paraId="4A6B4039" w14:textId="77777777" w:rsidR="007B630F" w:rsidRDefault="007B630F" w:rsidP="007B630F">
      <w:pPr>
        <w:pStyle w:val="2"/>
      </w:pPr>
      <w:bookmarkStart w:id="82" w:name="_Toc462538478"/>
      <w:bookmarkStart w:id="83" w:name="_Toc179417743"/>
      <w:r>
        <w:rPr>
          <w:rFonts w:hint="eastAsia"/>
        </w:rPr>
        <w:t>实验目的</w:t>
      </w:r>
      <w:bookmarkEnd w:id="82"/>
      <w:bookmarkEnd w:id="83"/>
    </w:p>
    <w:p w14:paraId="0F8B9843" w14:textId="3AAD60D9" w:rsidR="007B630F" w:rsidRDefault="007B630F" w:rsidP="007B630F">
      <w:pPr>
        <w:widowControl/>
        <w:autoSpaceDE w:val="0"/>
        <w:autoSpaceDN w:val="0"/>
        <w:spacing w:line="380" w:lineRule="atLeast"/>
        <w:ind w:firstLine="480"/>
        <w:textAlignment w:val="bottom"/>
      </w:pPr>
      <w:r>
        <w:t xml:space="preserve">1 </w:t>
      </w:r>
      <w:r>
        <w:rPr>
          <w:rFonts w:hint="eastAsia"/>
        </w:rPr>
        <w:t>了解数字图像压缩的一类方法。</w:t>
      </w:r>
    </w:p>
    <w:p w14:paraId="795CF5BD" w14:textId="77777777" w:rsidR="007B630F" w:rsidRDefault="007B630F" w:rsidP="007B630F">
      <w:pPr>
        <w:widowControl/>
        <w:autoSpaceDE w:val="0"/>
        <w:autoSpaceDN w:val="0"/>
        <w:spacing w:line="380" w:lineRule="atLeast"/>
        <w:ind w:firstLine="480"/>
        <w:textAlignment w:val="bottom"/>
      </w:pPr>
      <w:r>
        <w:t xml:space="preserve">2 </w:t>
      </w:r>
      <w:r>
        <w:rPr>
          <w:rFonts w:hint="eastAsia"/>
        </w:rPr>
        <w:t>掌握</w:t>
      </w:r>
      <w:r>
        <w:t>2D</w:t>
      </w:r>
      <w:r>
        <w:rPr>
          <w:rFonts w:hint="eastAsia"/>
        </w:rPr>
        <w:t>快速</w:t>
      </w:r>
      <w:r>
        <w:t>DCT</w:t>
      </w:r>
      <w:r>
        <w:rPr>
          <w:rFonts w:hint="eastAsia"/>
        </w:rPr>
        <w:t>变换的算法。</w:t>
      </w:r>
    </w:p>
    <w:p w14:paraId="7E4C44B9" w14:textId="77777777" w:rsidR="007B630F" w:rsidRDefault="007B630F" w:rsidP="007B630F">
      <w:pPr>
        <w:pStyle w:val="2"/>
      </w:pPr>
      <w:bookmarkStart w:id="84" w:name="_Toc462538479"/>
      <w:bookmarkStart w:id="85" w:name="_Toc179417744"/>
      <w:r>
        <w:rPr>
          <w:rFonts w:hint="eastAsia"/>
        </w:rPr>
        <w:t>实验原理</w:t>
      </w:r>
      <w:bookmarkEnd w:id="84"/>
      <w:bookmarkEnd w:id="85"/>
    </w:p>
    <w:p w14:paraId="4EF57128" w14:textId="77777777" w:rsidR="007B630F" w:rsidRDefault="007B630F" w:rsidP="007B630F">
      <w:pPr>
        <w:widowControl/>
        <w:autoSpaceDE w:val="0"/>
        <w:autoSpaceDN w:val="0"/>
        <w:spacing w:line="380" w:lineRule="atLeast"/>
        <w:ind w:firstLine="480"/>
        <w:textAlignment w:val="bottom"/>
      </w:pPr>
      <w:r>
        <w:t xml:space="preserve">JPEG </w:t>
      </w:r>
      <w:r>
        <w:rPr>
          <w:rFonts w:hint="eastAsia"/>
        </w:rPr>
        <w:t>标准是面向连续色调静止图像的图像压缩标准。它定义了多种类型的</w:t>
      </w:r>
      <w:r>
        <w:t xml:space="preserve"> </w:t>
      </w:r>
      <w:r>
        <w:rPr>
          <w:rFonts w:hint="eastAsia"/>
        </w:rPr>
        <w:t>工作模式，其中最基本的是基于</w:t>
      </w:r>
      <w:r>
        <w:t>8</w:t>
      </w:r>
      <w:r>
        <w:rPr>
          <w:rFonts w:hint="eastAsia"/>
        </w:rPr>
        <w:t>×</w:t>
      </w:r>
      <w:r>
        <w:t>8</w:t>
      </w:r>
      <w:r>
        <w:rPr>
          <w:rFonts w:hint="eastAsia"/>
        </w:rPr>
        <w:t>块的</w:t>
      </w:r>
      <w:r>
        <w:t xml:space="preserve"> DCT </w:t>
      </w:r>
      <w:r>
        <w:rPr>
          <w:rFonts w:hint="eastAsia"/>
        </w:rPr>
        <w:t>变换的顺序编码。就是将一帧图像分为</w:t>
      </w:r>
      <w:r>
        <w:t>8</w:t>
      </w:r>
      <w:r>
        <w:rPr>
          <w:rFonts w:hint="eastAsia"/>
        </w:rPr>
        <w:t>×</w:t>
      </w:r>
      <w:r>
        <w:t>8</w:t>
      </w:r>
      <w:r>
        <w:rPr>
          <w:rFonts w:hint="eastAsia"/>
        </w:rPr>
        <w:t>的数据块单元，按照从左至右、自上而下的顺序对“块流”编码，其编码，解码的框图如下：</w:t>
      </w:r>
    </w:p>
    <w:p w14:paraId="7AAA466F" w14:textId="77777777" w:rsidR="00961955" w:rsidRDefault="00961955" w:rsidP="007B630F">
      <w:pPr>
        <w:widowControl/>
        <w:autoSpaceDE w:val="0"/>
        <w:autoSpaceDN w:val="0"/>
        <w:spacing w:line="380" w:lineRule="atLeast"/>
        <w:ind w:firstLine="480"/>
        <w:textAlignment w:val="bottom"/>
      </w:pPr>
    </w:p>
    <w:p w14:paraId="3E6887B8" w14:textId="71B9D3B6" w:rsidR="007B630F" w:rsidRDefault="007B630F" w:rsidP="00AE44D5">
      <w:pPr>
        <w:widowControl/>
        <w:autoSpaceDE w:val="0"/>
        <w:autoSpaceDN w:val="0"/>
        <w:spacing w:line="380" w:lineRule="atLeast"/>
        <w:jc w:val="center"/>
        <w:textAlignment w:val="bottom"/>
      </w:pPr>
      <w:r>
        <w:object w:dxaOrig="7481" w:dyaOrig="3221" w14:anchorId="679B9F0F">
          <v:shape id="_x0000_i1032" type="#_x0000_t75" style="width:374.1pt;height:160.6pt" o:ole="" fillcolor="window">
            <v:imagedata r:id="rId48" o:title=""/>
          </v:shape>
          <o:OLEObject Type="Embed" ProgID="MSDraw" ShapeID="_x0000_i1032" DrawAspect="Content" ObjectID="_1791811290" r:id="rId49">
            <o:FieldCodes>\* mergeformat</o:FieldCodes>
          </o:OLEObject>
        </w:object>
      </w:r>
    </w:p>
    <w:p w14:paraId="7A5E8808" w14:textId="08A6AFDF" w:rsidR="00961955" w:rsidRDefault="00961955" w:rsidP="00961955">
      <w:pPr>
        <w:pStyle w:val="aa"/>
        <w:spacing w:before="163"/>
        <w:jc w:val="center"/>
      </w:pPr>
      <w:bookmarkStart w:id="86" w:name="_Ref172998898"/>
      <w:r>
        <w:rPr>
          <w:rFonts w:hint="eastAsia"/>
        </w:rPr>
        <w:t>图</w:t>
      </w:r>
      <w:r>
        <w:rPr>
          <w:rFonts w:hint="eastAsia"/>
        </w:rPr>
        <w:t xml:space="preserve"> </w:t>
      </w:r>
      <w:r w:rsidR="004A5AB5">
        <w:fldChar w:fldCharType="begin"/>
      </w:r>
      <w:r w:rsidR="004A5AB5">
        <w:instrText xml:space="preserve"> </w:instrText>
      </w:r>
      <w:r w:rsidR="004A5AB5">
        <w:rPr>
          <w:rFonts w:hint="eastAsia"/>
        </w:rPr>
        <w:instrText>STYLEREF 1 \s</w:instrText>
      </w:r>
      <w:r w:rsidR="004A5AB5">
        <w:instrText xml:space="preserve"> </w:instrText>
      </w:r>
      <w:r w:rsidR="004A5AB5">
        <w:fldChar w:fldCharType="separate"/>
      </w:r>
      <w:r w:rsidR="0055207A">
        <w:rPr>
          <w:noProof/>
        </w:rPr>
        <w:t>4</w:t>
      </w:r>
      <w:r w:rsidR="004A5AB5">
        <w:fldChar w:fldCharType="end"/>
      </w:r>
      <w:r w:rsidR="004A5AB5">
        <w:noBreakHyphen/>
      </w:r>
      <w:r w:rsidR="004A5AB5">
        <w:fldChar w:fldCharType="begin"/>
      </w:r>
      <w:r w:rsidR="004A5AB5">
        <w:instrText xml:space="preserve"> </w:instrText>
      </w:r>
      <w:r w:rsidR="004A5AB5">
        <w:rPr>
          <w:rFonts w:hint="eastAsia"/>
        </w:rPr>
        <w:instrText xml:space="preserve">SEQ </w:instrText>
      </w:r>
      <w:r w:rsidR="004A5AB5">
        <w:rPr>
          <w:rFonts w:hint="eastAsia"/>
        </w:rPr>
        <w:instrText>图</w:instrText>
      </w:r>
      <w:r w:rsidR="004A5AB5">
        <w:rPr>
          <w:rFonts w:hint="eastAsia"/>
        </w:rPr>
        <w:instrText xml:space="preserve"> \* ARABIC \s 1</w:instrText>
      </w:r>
      <w:r w:rsidR="004A5AB5">
        <w:instrText xml:space="preserve"> </w:instrText>
      </w:r>
      <w:r w:rsidR="004A5AB5">
        <w:fldChar w:fldCharType="separate"/>
      </w:r>
      <w:r w:rsidR="0055207A">
        <w:rPr>
          <w:noProof/>
        </w:rPr>
        <w:t>1</w:t>
      </w:r>
      <w:r w:rsidR="004A5AB5">
        <w:fldChar w:fldCharType="end"/>
      </w:r>
      <w:bookmarkEnd w:id="86"/>
      <w:r>
        <w:t xml:space="preserve">  </w:t>
      </w:r>
      <w:r w:rsidRPr="00961955">
        <w:rPr>
          <w:rFonts w:hint="eastAsia"/>
        </w:rPr>
        <w:t>基于</w:t>
      </w:r>
      <w:r w:rsidRPr="00961955">
        <w:rPr>
          <w:rFonts w:hint="eastAsia"/>
        </w:rPr>
        <w:t>DCT</w:t>
      </w:r>
      <w:r w:rsidRPr="00961955">
        <w:rPr>
          <w:rFonts w:hint="eastAsia"/>
        </w:rPr>
        <w:t>的编码、解码框图</w:t>
      </w:r>
    </w:p>
    <w:p w14:paraId="63E343E7" w14:textId="77777777" w:rsidR="007B630F" w:rsidRDefault="007B630F" w:rsidP="007B630F">
      <w:pPr>
        <w:pStyle w:val="2"/>
        <w:rPr>
          <w:rFonts w:eastAsia="宋体"/>
          <w:sz w:val="21"/>
        </w:rPr>
      </w:pPr>
      <w:bookmarkStart w:id="87" w:name="_Toc462538480"/>
      <w:bookmarkStart w:id="88" w:name="_Toc179417745"/>
      <w:r>
        <w:rPr>
          <w:rFonts w:hint="eastAsia"/>
        </w:rPr>
        <w:t>实验内容</w:t>
      </w:r>
      <w:bookmarkEnd w:id="87"/>
      <w:bookmarkEnd w:id="88"/>
    </w:p>
    <w:p w14:paraId="20B0D222" w14:textId="4AAD13A5" w:rsidR="007B630F" w:rsidRDefault="007B630F" w:rsidP="003B3517">
      <w:pPr>
        <w:widowControl/>
        <w:autoSpaceDE w:val="0"/>
        <w:autoSpaceDN w:val="0"/>
        <w:spacing w:line="380" w:lineRule="atLeast"/>
        <w:ind w:firstLineChars="200" w:firstLine="420"/>
        <w:textAlignment w:val="bottom"/>
      </w:pPr>
      <w:r>
        <w:rPr>
          <w:rFonts w:hint="eastAsia"/>
        </w:rPr>
        <w:t>按照</w:t>
      </w:r>
      <w:r w:rsidR="003B3517">
        <w:fldChar w:fldCharType="begin"/>
      </w:r>
      <w:r w:rsidR="003B3517">
        <w:instrText xml:space="preserve"> </w:instrText>
      </w:r>
      <w:r w:rsidR="003B3517">
        <w:rPr>
          <w:rFonts w:hint="eastAsia"/>
        </w:rPr>
        <w:instrText>REF _Ref172998898 \h</w:instrText>
      </w:r>
      <w:r w:rsidR="003B3517">
        <w:instrText xml:space="preserve"> </w:instrText>
      </w:r>
      <w:r w:rsidR="003B3517">
        <w:fldChar w:fldCharType="separate"/>
      </w:r>
      <w:r w:rsidR="0055207A">
        <w:rPr>
          <w:rFonts w:hint="eastAsia"/>
        </w:rPr>
        <w:t>图</w:t>
      </w:r>
      <w:r w:rsidR="0055207A">
        <w:rPr>
          <w:rFonts w:hint="eastAsia"/>
        </w:rPr>
        <w:t xml:space="preserve"> </w:t>
      </w:r>
      <w:r w:rsidR="0055207A">
        <w:rPr>
          <w:noProof/>
        </w:rPr>
        <w:t>4</w:t>
      </w:r>
      <w:r w:rsidR="0055207A">
        <w:noBreakHyphen/>
      </w:r>
      <w:r w:rsidR="0055207A">
        <w:rPr>
          <w:noProof/>
        </w:rPr>
        <w:t>1</w:t>
      </w:r>
      <w:r w:rsidR="003B3517">
        <w:fldChar w:fldCharType="end"/>
      </w:r>
      <w:r w:rsidR="003B3517">
        <w:rPr>
          <w:rFonts w:hint="eastAsia"/>
        </w:rPr>
        <w:t>所示</w:t>
      </w:r>
      <w:r>
        <w:rPr>
          <w:rFonts w:hint="eastAsia"/>
        </w:rPr>
        <w:t>框图实现一帧图像的压缩编码和解码。</w:t>
      </w:r>
    </w:p>
    <w:p w14:paraId="3A7A1454" w14:textId="77777777" w:rsidR="007B630F" w:rsidRDefault="007B630F" w:rsidP="007B630F">
      <w:pPr>
        <w:pStyle w:val="30"/>
      </w:pPr>
      <w:bookmarkStart w:id="89" w:name="_Toc462538481"/>
      <w:r>
        <w:t xml:space="preserve"> </w:t>
      </w:r>
      <w:bookmarkStart w:id="90" w:name="_Toc179417746"/>
      <w:r>
        <w:t xml:space="preserve">DCT </w:t>
      </w:r>
      <w:r>
        <w:rPr>
          <w:rFonts w:hint="eastAsia"/>
        </w:rPr>
        <w:t>变换</w:t>
      </w:r>
      <w:bookmarkEnd w:id="89"/>
      <w:bookmarkEnd w:id="90"/>
    </w:p>
    <w:p w14:paraId="786ABA45" w14:textId="7422336D" w:rsidR="007B630F" w:rsidRDefault="007B630F" w:rsidP="007B630F">
      <w:pPr>
        <w:widowControl/>
        <w:autoSpaceDE w:val="0"/>
        <w:autoSpaceDN w:val="0"/>
        <w:spacing w:line="380" w:lineRule="atLeast"/>
        <w:ind w:firstLine="480"/>
        <w:textAlignment w:val="bottom"/>
      </w:pPr>
      <w:r>
        <w:rPr>
          <w:rFonts w:hint="eastAsia"/>
        </w:rPr>
        <w:t>表达式为：</w:t>
      </w:r>
    </w:p>
    <w:p w14:paraId="3178EE84" w14:textId="4C14C915" w:rsidR="007B630F" w:rsidRDefault="007B630F" w:rsidP="003B3517">
      <w:pPr>
        <w:widowControl/>
        <w:autoSpaceDE w:val="0"/>
        <w:autoSpaceDN w:val="0"/>
        <w:spacing w:line="380" w:lineRule="atLeast"/>
        <w:jc w:val="center"/>
        <w:textAlignment w:val="bottom"/>
      </w:pPr>
      <w:r>
        <w:object w:dxaOrig="6481" w:dyaOrig="780" w14:anchorId="5831FD68">
          <v:shape id="_x0000_i1033" type="#_x0000_t75" style="width:324pt;height:39.45pt" o:ole="" fillcolor="window">
            <v:imagedata r:id="rId50" o:title=""/>
          </v:shape>
          <o:OLEObject Type="Embed" ProgID="Equation.2" ShapeID="_x0000_i1033" DrawAspect="Content" ObjectID="_1791811291" r:id="rId51">
            <o:FieldCodes>\* mergeformat</o:FieldCodes>
          </o:OLEObject>
        </w:object>
      </w:r>
      <w:r>
        <w:object w:dxaOrig="173" w:dyaOrig="280" w14:anchorId="10D35B65">
          <v:shape id="_x0000_i1034" type="#_x0000_t75" style="width:9.1pt;height:14.1pt" o:ole="" fillcolor="window">
            <v:imagedata r:id="rId52" o:title=""/>
          </v:shape>
          <o:OLEObject Type="Embed" ProgID="Equation.2" ShapeID="_x0000_i1034" DrawAspect="Content" ObjectID="_1791811292" r:id="rId53">
            <o:FieldCodes>\* mergeformat</o:FieldCodes>
          </o:OLEObject>
        </w:object>
      </w:r>
    </w:p>
    <w:p w14:paraId="076304C4" w14:textId="5C4B5815" w:rsidR="007B630F" w:rsidRDefault="007B630F" w:rsidP="003B3517">
      <w:pPr>
        <w:widowControl/>
        <w:autoSpaceDE w:val="0"/>
        <w:autoSpaceDN w:val="0"/>
        <w:spacing w:line="380" w:lineRule="atLeast"/>
        <w:jc w:val="center"/>
        <w:textAlignment w:val="bottom"/>
      </w:pPr>
      <w:r>
        <w:object w:dxaOrig="6540" w:dyaOrig="680" w14:anchorId="1765F8A7">
          <v:shape id="_x0000_i1035" type="#_x0000_t75" style="width:327.15pt;height:34.1pt" o:ole="" fillcolor="window">
            <v:imagedata r:id="rId54" o:title=""/>
          </v:shape>
          <o:OLEObject Type="Embed" ProgID="Equation.2" ShapeID="_x0000_i1035" DrawAspect="Content" ObjectID="_1791811293" r:id="rId55">
            <o:FieldCodes>\* mergeformat</o:FieldCodes>
          </o:OLEObject>
        </w:object>
      </w:r>
    </w:p>
    <w:p w14:paraId="7CBA7943" w14:textId="0B83A12A" w:rsidR="007B630F" w:rsidRDefault="007B630F" w:rsidP="007B630F">
      <w:pPr>
        <w:widowControl/>
        <w:autoSpaceDE w:val="0"/>
        <w:autoSpaceDN w:val="0"/>
        <w:spacing w:line="380" w:lineRule="atLeast"/>
        <w:textAlignment w:val="bottom"/>
      </w:pPr>
    </w:p>
    <w:p w14:paraId="18CB0A09" w14:textId="77777777" w:rsidR="007B630F" w:rsidRDefault="007B630F" w:rsidP="007B630F">
      <w:pPr>
        <w:widowControl/>
        <w:autoSpaceDE w:val="0"/>
        <w:autoSpaceDN w:val="0"/>
        <w:spacing w:line="380" w:lineRule="atLeast"/>
        <w:ind w:firstLine="480"/>
        <w:textAlignment w:val="bottom"/>
      </w:pPr>
      <w:r>
        <w:rPr>
          <w:rFonts w:hint="eastAsia"/>
        </w:rPr>
        <w:t>其中：</w:t>
      </w:r>
    </w:p>
    <w:p w14:paraId="404CB723" w14:textId="5D099B5D" w:rsidR="007B630F" w:rsidRDefault="007B630F" w:rsidP="00B12FD0">
      <w:pPr>
        <w:widowControl/>
        <w:autoSpaceDE w:val="0"/>
        <w:autoSpaceDN w:val="0"/>
        <w:spacing w:line="380" w:lineRule="atLeast"/>
        <w:jc w:val="center"/>
        <w:textAlignment w:val="bottom"/>
      </w:pPr>
      <w:r>
        <w:object w:dxaOrig="2940" w:dyaOrig="1040" w14:anchorId="3E00D2AB">
          <v:shape id="_x0000_i1036" type="#_x0000_t75" style="width:147.45pt;height:52.6pt" o:ole="" fillcolor="window">
            <v:imagedata r:id="rId56" o:title=""/>
          </v:shape>
          <o:OLEObject Type="Embed" ProgID="Equation.2" ShapeID="_x0000_i1036" DrawAspect="Content" ObjectID="_1791811294" r:id="rId57">
            <o:FieldCodes>\* mergeformat</o:FieldCodes>
          </o:OLEObject>
        </w:object>
      </w:r>
      <w:r>
        <w:t xml:space="preserve">              </w:t>
      </w:r>
      <w:r>
        <w:rPr>
          <w:rFonts w:hint="eastAsia"/>
        </w:rPr>
        <w:t>其它</w:t>
      </w:r>
    </w:p>
    <w:p w14:paraId="5A1A9893" w14:textId="05A1DC59" w:rsidR="007B630F" w:rsidRDefault="007B630F" w:rsidP="003B3517">
      <w:pPr>
        <w:widowControl/>
        <w:autoSpaceDE w:val="0"/>
        <w:autoSpaceDN w:val="0"/>
        <w:spacing w:line="380" w:lineRule="atLeast"/>
        <w:ind w:firstLineChars="200" w:firstLine="420"/>
        <w:textAlignment w:val="bottom"/>
      </w:pPr>
      <w:r>
        <w:rPr>
          <w:rFonts w:hint="eastAsia"/>
        </w:rPr>
        <w:t>二维</w:t>
      </w:r>
      <w:r>
        <w:t xml:space="preserve"> DCT </w:t>
      </w:r>
      <w:r>
        <w:rPr>
          <w:rFonts w:hint="eastAsia"/>
        </w:rPr>
        <w:t>变换从表达式看具有可分离性，即可以分解为行和列的一维</w:t>
      </w:r>
      <w:r>
        <w:t xml:space="preserve">DCT </w:t>
      </w:r>
      <w:r>
        <w:rPr>
          <w:rFonts w:hint="eastAsia"/>
        </w:rPr>
        <w:t>变换的组合运算。另一种</w:t>
      </w:r>
      <w:r>
        <w:t xml:space="preserve"> 2D </w:t>
      </w:r>
      <w:r>
        <w:rPr>
          <w:rFonts w:hint="eastAsia"/>
        </w:rPr>
        <w:t>快速余弦变换是把</w:t>
      </w:r>
      <w:r>
        <w:t>8</w:t>
      </w:r>
      <w:r>
        <w:rPr>
          <w:rFonts w:hint="eastAsia"/>
        </w:rPr>
        <w:t>×</w:t>
      </w:r>
      <w:r>
        <w:t>8</w:t>
      </w:r>
      <w:r>
        <w:rPr>
          <w:rFonts w:hint="eastAsia"/>
        </w:rPr>
        <w:t>的块分成更小的子块，直接对二维数据块操作。</w:t>
      </w:r>
    </w:p>
    <w:p w14:paraId="495C1798" w14:textId="46C48C22" w:rsidR="007B630F" w:rsidRDefault="003B3517" w:rsidP="007B630F">
      <w:pPr>
        <w:widowControl/>
        <w:autoSpaceDE w:val="0"/>
        <w:autoSpaceDN w:val="0"/>
        <w:spacing w:line="380" w:lineRule="atLeast"/>
        <w:ind w:firstLine="480"/>
        <w:textAlignment w:val="bottom"/>
      </w:pPr>
      <w:r>
        <w:rPr>
          <w:rFonts w:hint="eastAsia"/>
        </w:rPr>
        <w:t>参照教材</w:t>
      </w:r>
      <w:r w:rsidR="007B630F">
        <w:rPr>
          <w:rFonts w:hint="eastAsia"/>
        </w:rPr>
        <w:t>，实现</w:t>
      </w:r>
      <w:r w:rsidR="007B630F">
        <w:t xml:space="preserve">2D </w:t>
      </w:r>
      <w:r w:rsidR="007B630F">
        <w:rPr>
          <w:rFonts w:hint="eastAsia"/>
        </w:rPr>
        <w:t>快速余弦变换的正变换和反变换，并将它和分解为行和列的一维运算的算法的进行比较。</w:t>
      </w:r>
    </w:p>
    <w:p w14:paraId="6D01F40A" w14:textId="77777777" w:rsidR="007B630F" w:rsidRDefault="007B630F" w:rsidP="007B630F">
      <w:pPr>
        <w:pStyle w:val="30"/>
      </w:pPr>
      <w:bookmarkStart w:id="91" w:name="_Toc462538482"/>
      <w:r>
        <w:t xml:space="preserve"> </w:t>
      </w:r>
      <w:bookmarkStart w:id="92" w:name="_Toc179417747"/>
      <w:r>
        <w:rPr>
          <w:rFonts w:hint="eastAsia"/>
        </w:rPr>
        <w:t>量化</w:t>
      </w:r>
      <w:bookmarkEnd w:id="91"/>
      <w:bookmarkEnd w:id="92"/>
    </w:p>
    <w:p w14:paraId="7EFC0AF5" w14:textId="7D40BCA7" w:rsidR="007B630F" w:rsidRDefault="007B630F" w:rsidP="003B3517">
      <w:pPr>
        <w:widowControl/>
        <w:autoSpaceDE w:val="0"/>
        <w:autoSpaceDN w:val="0"/>
        <w:spacing w:line="380" w:lineRule="atLeast"/>
        <w:ind w:firstLineChars="200" w:firstLine="420"/>
        <w:textAlignment w:val="bottom"/>
      </w:pPr>
      <w:r>
        <w:rPr>
          <w:rFonts w:hint="eastAsia"/>
        </w:rPr>
        <w:t>量化的表达式为：</w:t>
      </w:r>
    </w:p>
    <w:p w14:paraId="263D456D" w14:textId="24293B1D" w:rsidR="007B630F" w:rsidRDefault="007B630F" w:rsidP="003B3517">
      <w:pPr>
        <w:widowControl/>
        <w:autoSpaceDE w:val="0"/>
        <w:autoSpaceDN w:val="0"/>
        <w:spacing w:line="380" w:lineRule="atLeast"/>
        <w:jc w:val="center"/>
        <w:textAlignment w:val="bottom"/>
      </w:pPr>
      <w:r>
        <w:object w:dxaOrig="3000" w:dyaOrig="680" w14:anchorId="409EC635">
          <v:shape id="_x0000_i1037" type="#_x0000_t75" style="width:150.55pt;height:34.1pt" o:ole="" fillcolor="window">
            <v:imagedata r:id="rId58" o:title=""/>
          </v:shape>
          <o:OLEObject Type="Embed" ProgID="Equation.2" ShapeID="_x0000_i1037" DrawAspect="Content" ObjectID="_1791811295" r:id="rId59">
            <o:FieldCodes>\* mergeformat</o:FieldCodes>
          </o:OLEObject>
        </w:object>
      </w:r>
    </w:p>
    <w:p w14:paraId="14F8AF1E" w14:textId="77777777" w:rsidR="00B12FD0" w:rsidRDefault="007B630F" w:rsidP="00B12FD0">
      <w:pPr>
        <w:widowControl/>
        <w:autoSpaceDE w:val="0"/>
        <w:autoSpaceDN w:val="0"/>
        <w:spacing w:line="380" w:lineRule="atLeast"/>
        <w:ind w:firstLine="425"/>
        <w:textAlignment w:val="bottom"/>
      </w:pPr>
      <w:r>
        <w:rPr>
          <w:rFonts w:hint="eastAsia"/>
        </w:rPr>
        <w:t>其中</w:t>
      </w:r>
      <w:r>
        <w:t xml:space="preserve"> g_scale </w:t>
      </w:r>
      <w:r>
        <w:rPr>
          <w:rFonts w:hint="eastAsia"/>
        </w:rPr>
        <w:t>是量化因子。对</w:t>
      </w:r>
      <w:r>
        <w:t xml:space="preserve"> DC </w:t>
      </w:r>
      <w:r>
        <w:rPr>
          <w:rFonts w:hint="eastAsia"/>
        </w:rPr>
        <w:t>系统，</w:t>
      </w:r>
      <w:r>
        <w:t xml:space="preserve">g_scale </w:t>
      </w:r>
      <w:r>
        <w:rPr>
          <w:rFonts w:hint="eastAsia"/>
        </w:rPr>
        <w:t>恒为</w:t>
      </w:r>
      <w:r>
        <w:t>8</w:t>
      </w:r>
      <w:r>
        <w:rPr>
          <w:rFonts w:hint="eastAsia"/>
        </w:rPr>
        <w:t>；对</w:t>
      </w:r>
      <w:r>
        <w:t xml:space="preserve"> AC </w:t>
      </w:r>
      <w:r>
        <w:rPr>
          <w:rFonts w:hint="eastAsia"/>
        </w:rPr>
        <w:t>系数，它可以是</w:t>
      </w:r>
      <w:r>
        <w:t>1</w:t>
      </w:r>
      <w:r>
        <w:rPr>
          <w:rFonts w:hint="eastAsia"/>
        </w:rPr>
        <w:t>～</w:t>
      </w:r>
      <w:r>
        <w:t xml:space="preserve">30 </w:t>
      </w:r>
      <w:r>
        <w:rPr>
          <w:rFonts w:hint="eastAsia"/>
        </w:rPr>
        <w:t>的整数。是上式四舍五入取整的结果，称为量化系数。</w:t>
      </w:r>
      <w:r>
        <w:t>Q</w:t>
      </w:r>
      <w:r>
        <w:rPr>
          <w:rFonts w:hint="eastAsia"/>
        </w:rPr>
        <w:t>（</w:t>
      </w:r>
      <w:r>
        <w:t>U,V</w:t>
      </w:r>
      <w:r>
        <w:rPr>
          <w:rFonts w:hint="eastAsia"/>
        </w:rPr>
        <w:t>）是量化矩阵。</w:t>
      </w:r>
    </w:p>
    <w:p w14:paraId="05CC653A" w14:textId="43EA778A" w:rsidR="007B630F" w:rsidRDefault="007B630F" w:rsidP="00B12FD0">
      <w:pPr>
        <w:widowControl/>
        <w:autoSpaceDE w:val="0"/>
        <w:autoSpaceDN w:val="0"/>
        <w:spacing w:line="380" w:lineRule="atLeast"/>
        <w:ind w:firstLine="425"/>
        <w:textAlignment w:val="bottom"/>
      </w:pPr>
      <w:r>
        <w:rPr>
          <w:rFonts w:hint="eastAsia"/>
        </w:rPr>
        <w:t>按照表</w:t>
      </w:r>
      <w:r>
        <w:t>1.</w:t>
      </w:r>
      <w:r>
        <w:rPr>
          <w:rFonts w:hint="eastAsia"/>
        </w:rPr>
        <w:t>所给的量化矩阵对</w:t>
      </w:r>
      <w:r>
        <w:t xml:space="preserve"> DCT </w:t>
      </w:r>
      <w:r>
        <w:rPr>
          <w:rFonts w:hint="eastAsia"/>
        </w:rPr>
        <w:t>系统进行量化（所有的表在附录四“</w:t>
      </w:r>
      <w:r>
        <w:t xml:space="preserve">JPEG  </w:t>
      </w:r>
      <w:r>
        <w:rPr>
          <w:rFonts w:hint="eastAsia"/>
        </w:rPr>
        <w:t>数字图像压缩方法”中）。</w:t>
      </w:r>
    </w:p>
    <w:p w14:paraId="0D541600" w14:textId="77777777" w:rsidR="007B630F" w:rsidRDefault="007B630F" w:rsidP="007B630F">
      <w:pPr>
        <w:pStyle w:val="30"/>
      </w:pPr>
      <w:bookmarkStart w:id="93" w:name="_Toc462538483"/>
      <w:r>
        <w:t xml:space="preserve"> </w:t>
      </w:r>
      <w:bookmarkStart w:id="94" w:name="_Toc179417748"/>
      <w:r>
        <w:rPr>
          <w:rFonts w:hint="eastAsia"/>
        </w:rPr>
        <w:t>熵编码</w:t>
      </w:r>
      <w:bookmarkEnd w:id="93"/>
      <w:bookmarkEnd w:id="94"/>
    </w:p>
    <w:p w14:paraId="6DDCACC1" w14:textId="2362DE67" w:rsidR="007B630F" w:rsidRDefault="007B630F" w:rsidP="007B630F">
      <w:pPr>
        <w:widowControl/>
        <w:autoSpaceDE w:val="0"/>
        <w:autoSpaceDN w:val="0"/>
        <w:spacing w:line="380" w:lineRule="atLeast"/>
        <w:textAlignment w:val="bottom"/>
      </w:pPr>
      <w:r>
        <w:t xml:space="preserve">a. DC </w:t>
      </w:r>
      <w:r>
        <w:rPr>
          <w:rFonts w:hint="eastAsia"/>
        </w:rPr>
        <w:t>系统的编码。</w:t>
      </w:r>
    </w:p>
    <w:p w14:paraId="45DC4F24" w14:textId="77777777" w:rsidR="007B630F" w:rsidRDefault="007B630F" w:rsidP="007B630F">
      <w:pPr>
        <w:widowControl/>
        <w:autoSpaceDE w:val="0"/>
        <w:autoSpaceDN w:val="0"/>
        <w:spacing w:line="380" w:lineRule="atLeast"/>
        <w:jc w:val="left"/>
        <w:textAlignment w:val="bottom"/>
      </w:pPr>
      <w:r>
        <w:t>DC</w:t>
      </w:r>
      <w:r>
        <w:rPr>
          <w:rFonts w:hint="eastAsia"/>
        </w:rPr>
        <w:t>系统编码的基本步骤为：</w:t>
      </w:r>
    </w:p>
    <w:p w14:paraId="2FD4E8A1" w14:textId="77777777" w:rsidR="007B630F" w:rsidRDefault="007B630F" w:rsidP="007B630F">
      <w:pPr>
        <w:widowControl/>
        <w:autoSpaceDE w:val="0"/>
        <w:autoSpaceDN w:val="0"/>
        <w:spacing w:line="380" w:lineRule="atLeast"/>
        <w:ind w:firstLine="480"/>
        <w:jc w:val="left"/>
        <w:textAlignment w:val="bottom"/>
      </w:pPr>
      <w:r>
        <w:t>1</w:t>
      </w:r>
      <w:r>
        <w:rPr>
          <w:rFonts w:hint="eastAsia"/>
        </w:rPr>
        <w:t>）以初始值为</w:t>
      </w:r>
      <w:r>
        <w:t>128</w:t>
      </w:r>
      <w:r>
        <w:rPr>
          <w:rFonts w:hint="eastAsia"/>
        </w:rPr>
        <w:t>，对相邻块的</w:t>
      </w:r>
      <w:r>
        <w:t xml:space="preserve">DC </w:t>
      </w:r>
      <w:r>
        <w:rPr>
          <w:rFonts w:hint="eastAsia"/>
        </w:rPr>
        <w:t>系统作差分：</w:t>
      </w:r>
      <w:r>
        <w:t>DIFFj=DCj-DCj-1;</w:t>
      </w:r>
    </w:p>
    <w:p w14:paraId="15ED2615" w14:textId="77777777" w:rsidR="007B630F" w:rsidRDefault="007B630F" w:rsidP="007B630F">
      <w:pPr>
        <w:widowControl/>
        <w:autoSpaceDE w:val="0"/>
        <w:autoSpaceDN w:val="0"/>
        <w:spacing w:line="380" w:lineRule="atLeast"/>
        <w:ind w:firstLine="480"/>
        <w:jc w:val="left"/>
        <w:textAlignment w:val="bottom"/>
      </w:pPr>
      <w:r>
        <w:t>2</w:t>
      </w:r>
      <w:r>
        <w:rPr>
          <w:rFonts w:hint="eastAsia"/>
        </w:rPr>
        <w:t>）将差分值改写为〔</w:t>
      </w:r>
      <w:r>
        <w:t>size</w:t>
      </w:r>
      <w:r>
        <w:rPr>
          <w:rFonts w:hint="eastAsia"/>
        </w:rPr>
        <w:t>，</w:t>
      </w:r>
      <w:r>
        <w:t>value</w:t>
      </w:r>
      <w:r>
        <w:rPr>
          <w:rFonts w:hint="eastAsia"/>
        </w:rPr>
        <w:t>〕</w:t>
      </w:r>
      <w:r>
        <w:t>(</w:t>
      </w:r>
      <w:r>
        <w:rPr>
          <w:rFonts w:hint="eastAsia"/>
        </w:rPr>
        <w:t>〔尺寸，幅值〕</w:t>
      </w:r>
      <w:r>
        <w:t>)</w:t>
      </w:r>
      <w:r>
        <w:rPr>
          <w:rFonts w:hint="eastAsia"/>
        </w:rPr>
        <w:t>的符号对。</w:t>
      </w:r>
    </w:p>
    <w:p w14:paraId="45DAB2F1" w14:textId="77777777" w:rsidR="007B630F" w:rsidRDefault="007B630F" w:rsidP="007B630F">
      <w:pPr>
        <w:widowControl/>
        <w:autoSpaceDE w:val="0"/>
        <w:autoSpaceDN w:val="0"/>
        <w:spacing w:line="380" w:lineRule="atLeast"/>
        <w:jc w:val="center"/>
        <w:textAlignment w:val="bottom"/>
      </w:pPr>
    </w:p>
    <w:p w14:paraId="720FB40B" w14:textId="77777777" w:rsidR="007B630F" w:rsidRDefault="007B630F" w:rsidP="007B630F">
      <w:pPr>
        <w:widowControl/>
        <w:autoSpaceDE w:val="0"/>
        <w:autoSpaceDN w:val="0"/>
        <w:spacing w:line="380" w:lineRule="atLeast"/>
        <w:jc w:val="center"/>
        <w:textAlignment w:val="bottom"/>
      </w:pPr>
      <w:r>
        <w:t xml:space="preserve">  </w:t>
      </w:r>
      <w:r>
        <w:object w:dxaOrig="3600" w:dyaOrig="800" w14:anchorId="37F36FBE">
          <v:shape id="_x0000_i1038" type="#_x0000_t75" style="width:180pt;height:40.05pt" o:ole="" fillcolor="window">
            <v:imagedata r:id="rId60" o:title=""/>
          </v:shape>
          <o:OLEObject Type="Embed" ProgID="Equation.2" ShapeID="_x0000_i1038" DrawAspect="Content" ObjectID="_1791811296" r:id="rId61">
            <o:FieldCodes>\* mergeformat</o:FieldCodes>
          </o:OLEObject>
        </w:object>
      </w:r>
    </w:p>
    <w:p w14:paraId="5F7B0ACC" w14:textId="77777777" w:rsidR="007B630F" w:rsidRDefault="007B630F" w:rsidP="007B630F">
      <w:pPr>
        <w:widowControl/>
        <w:autoSpaceDE w:val="0"/>
        <w:autoSpaceDN w:val="0"/>
        <w:spacing w:line="380" w:lineRule="atLeast"/>
        <w:ind w:firstLine="480"/>
        <w:textAlignment w:val="bottom"/>
      </w:pPr>
      <w:r>
        <w:t>3</w:t>
      </w:r>
      <w:r>
        <w:rPr>
          <w:rFonts w:hint="eastAsia"/>
        </w:rPr>
        <w:t>）按照表</w:t>
      </w:r>
      <w:r>
        <w:t>2</w:t>
      </w:r>
      <w:r>
        <w:rPr>
          <w:rFonts w:hint="eastAsia"/>
        </w:rPr>
        <w:t>，</w:t>
      </w:r>
      <w:r>
        <w:t>3</w:t>
      </w:r>
      <w:r>
        <w:rPr>
          <w:rFonts w:hint="eastAsia"/>
        </w:rPr>
        <w:t>对该符号对编码。</w:t>
      </w:r>
    </w:p>
    <w:p w14:paraId="2CFEBA33" w14:textId="77777777" w:rsidR="00B12FD0" w:rsidRDefault="00B12FD0" w:rsidP="007B630F">
      <w:pPr>
        <w:widowControl/>
        <w:autoSpaceDE w:val="0"/>
        <w:autoSpaceDN w:val="0"/>
        <w:spacing w:line="380" w:lineRule="atLeast"/>
        <w:textAlignment w:val="bottom"/>
      </w:pPr>
    </w:p>
    <w:p w14:paraId="0E5A173E" w14:textId="0C978CBC" w:rsidR="007B630F" w:rsidRDefault="007B630F" w:rsidP="007B630F">
      <w:pPr>
        <w:widowControl/>
        <w:autoSpaceDE w:val="0"/>
        <w:autoSpaceDN w:val="0"/>
        <w:spacing w:line="380" w:lineRule="atLeast"/>
        <w:textAlignment w:val="bottom"/>
      </w:pPr>
      <w:r>
        <w:t xml:space="preserve">b. AC </w:t>
      </w:r>
      <w:r>
        <w:rPr>
          <w:rFonts w:hint="eastAsia"/>
        </w:rPr>
        <w:t>系数的编码。</w:t>
      </w:r>
    </w:p>
    <w:p w14:paraId="313A64EA" w14:textId="77777777" w:rsidR="007B630F" w:rsidRDefault="007B630F" w:rsidP="007B630F">
      <w:pPr>
        <w:widowControl/>
        <w:autoSpaceDE w:val="0"/>
        <w:autoSpaceDN w:val="0"/>
        <w:spacing w:line="380" w:lineRule="atLeast"/>
        <w:textAlignment w:val="bottom"/>
      </w:pPr>
      <w:r>
        <w:t>AC</w:t>
      </w:r>
      <w:r>
        <w:rPr>
          <w:rFonts w:hint="eastAsia"/>
        </w:rPr>
        <w:t>系数编码的基本步骤为：</w:t>
      </w:r>
    </w:p>
    <w:p w14:paraId="283E321C" w14:textId="77777777" w:rsidR="007B630F" w:rsidRDefault="007B630F" w:rsidP="007B630F">
      <w:pPr>
        <w:widowControl/>
        <w:autoSpaceDE w:val="0"/>
        <w:autoSpaceDN w:val="0"/>
        <w:spacing w:line="380" w:lineRule="atLeast"/>
        <w:ind w:firstLine="480"/>
        <w:textAlignment w:val="bottom"/>
      </w:pPr>
      <w:r>
        <w:t>1</w:t>
      </w:r>
      <w:r>
        <w:rPr>
          <w:rFonts w:hint="eastAsia"/>
        </w:rPr>
        <w:t>）以块为单位，从</w:t>
      </w:r>
      <w:r>
        <w:t xml:space="preserve"> AC01 </w:t>
      </w:r>
      <w:r>
        <w:rPr>
          <w:rFonts w:hint="eastAsia"/>
        </w:rPr>
        <w:t>开始，对块内的量化数据进行</w:t>
      </w:r>
      <w:r>
        <w:t xml:space="preserve">Z </w:t>
      </w:r>
      <w:r>
        <w:rPr>
          <w:rFonts w:hint="eastAsia"/>
        </w:rPr>
        <w:t>字形行程扫描。记下两</w:t>
      </w:r>
      <w:r>
        <w:t xml:space="preserve">T </w:t>
      </w:r>
      <w:r>
        <w:rPr>
          <w:rFonts w:hint="eastAsia"/>
        </w:rPr>
        <w:t>非零值的大小和其间连续零的个数。</w:t>
      </w:r>
    </w:p>
    <w:p w14:paraId="7515327D" w14:textId="77777777" w:rsidR="007B630F" w:rsidRDefault="007B630F" w:rsidP="007B630F">
      <w:pPr>
        <w:widowControl/>
        <w:autoSpaceDE w:val="0"/>
        <w:autoSpaceDN w:val="0"/>
        <w:spacing w:line="380" w:lineRule="atLeast"/>
        <w:ind w:firstLine="480"/>
        <w:textAlignment w:val="bottom"/>
      </w:pPr>
      <w:r>
        <w:t>2</w:t>
      </w:r>
      <w:r>
        <w:rPr>
          <w:rFonts w:hint="eastAsia"/>
        </w:rPr>
        <w:t>）将扫描结果改写为〔</w:t>
      </w:r>
      <w:r>
        <w:t>runlength</w:t>
      </w:r>
      <w:r>
        <w:rPr>
          <w:rFonts w:hint="eastAsia"/>
        </w:rPr>
        <w:t>，</w:t>
      </w:r>
      <w:r>
        <w:t>level</w:t>
      </w:r>
      <w:r>
        <w:rPr>
          <w:rFonts w:hint="eastAsia"/>
        </w:rPr>
        <w:t>〕</w:t>
      </w:r>
      <w:r>
        <w:t>(</w:t>
      </w:r>
      <w:r>
        <w:rPr>
          <w:rFonts w:hint="eastAsia"/>
        </w:rPr>
        <w:t>〔行程长，幅值〕</w:t>
      </w:r>
      <w:r>
        <w:t>)</w:t>
      </w:r>
      <w:r>
        <w:rPr>
          <w:rFonts w:hint="eastAsia"/>
        </w:rPr>
        <w:t>的符号对；其中</w:t>
      </w:r>
      <w:r>
        <w:t xml:space="preserve"> runlength </w:t>
      </w:r>
      <w:r>
        <w:rPr>
          <w:rFonts w:hint="eastAsia"/>
        </w:rPr>
        <w:t>表示该非零值和它前一个值之间零的个数，以</w:t>
      </w:r>
      <w:r>
        <w:t xml:space="preserve"> EOB </w:t>
      </w:r>
      <w:r>
        <w:rPr>
          <w:rFonts w:hint="eastAsia"/>
        </w:rPr>
        <w:t>标识一个块的扫描结果。</w:t>
      </w:r>
    </w:p>
    <w:p w14:paraId="493EC8D7" w14:textId="77777777" w:rsidR="007B630F" w:rsidRDefault="007B630F" w:rsidP="007B630F">
      <w:pPr>
        <w:widowControl/>
        <w:autoSpaceDE w:val="0"/>
        <w:autoSpaceDN w:val="0"/>
        <w:spacing w:line="380" w:lineRule="atLeast"/>
        <w:ind w:firstLine="480"/>
        <w:textAlignment w:val="bottom"/>
      </w:pPr>
      <w:r>
        <w:t>3</w:t>
      </w:r>
      <w:r>
        <w:rPr>
          <w:rFonts w:hint="eastAsia"/>
        </w:rPr>
        <w:t>）按照表</w:t>
      </w:r>
      <w:r>
        <w:t>3.</w:t>
      </w:r>
      <w:r>
        <w:rPr>
          <w:rFonts w:hint="eastAsia"/>
        </w:rPr>
        <w:t>对上面的符号对编码。若符号对在表中查不到对应码字时，以</w:t>
      </w:r>
      <w:r>
        <w:t xml:space="preserve"> ESC </w:t>
      </w:r>
      <w:r>
        <w:rPr>
          <w:rFonts w:hint="eastAsia"/>
        </w:rPr>
        <w:t>码表示，然后按表</w:t>
      </w:r>
      <w:r>
        <w:t>4</w:t>
      </w:r>
      <w:r>
        <w:rPr>
          <w:rFonts w:hint="eastAsia"/>
        </w:rPr>
        <w:t>，</w:t>
      </w:r>
      <w:r>
        <w:t xml:space="preserve">5 </w:t>
      </w:r>
      <w:r>
        <w:rPr>
          <w:rFonts w:hint="eastAsia"/>
        </w:rPr>
        <w:t>对</w:t>
      </w:r>
      <w:r>
        <w:t xml:space="preserve"> runlength </w:t>
      </w:r>
      <w:r>
        <w:rPr>
          <w:rFonts w:hint="eastAsia"/>
        </w:rPr>
        <w:t>和</w:t>
      </w:r>
      <w:r>
        <w:t xml:space="preserve"> level </w:t>
      </w:r>
      <w:r>
        <w:rPr>
          <w:rFonts w:hint="eastAsia"/>
        </w:rPr>
        <w:t>编码。</w:t>
      </w:r>
    </w:p>
    <w:p w14:paraId="08ABBB72" w14:textId="77777777" w:rsidR="007B630F" w:rsidRDefault="007B630F" w:rsidP="007B630F">
      <w:pPr>
        <w:widowControl/>
        <w:autoSpaceDE w:val="0"/>
        <w:autoSpaceDN w:val="0"/>
        <w:spacing w:line="380" w:lineRule="atLeast"/>
        <w:ind w:firstLine="480"/>
        <w:textAlignment w:val="bottom"/>
      </w:pPr>
      <w:r>
        <w:t xml:space="preserve">4. </w:t>
      </w:r>
      <w:r>
        <w:rPr>
          <w:rFonts w:hint="eastAsia"/>
        </w:rPr>
        <w:t>对编码后的图像数据进行解码。</w:t>
      </w:r>
    </w:p>
    <w:p w14:paraId="3F42C800" w14:textId="77777777" w:rsidR="007B630F" w:rsidRDefault="007B630F" w:rsidP="007B630F">
      <w:pPr>
        <w:pStyle w:val="2"/>
      </w:pPr>
      <w:bookmarkStart w:id="95" w:name="_Toc462538484"/>
      <w:bookmarkStart w:id="96" w:name="_Toc179417749"/>
      <w:r>
        <w:rPr>
          <w:rFonts w:hint="eastAsia"/>
        </w:rPr>
        <w:lastRenderedPageBreak/>
        <w:t>实验要求</w:t>
      </w:r>
      <w:bookmarkEnd w:id="95"/>
      <w:bookmarkEnd w:id="96"/>
    </w:p>
    <w:p w14:paraId="54A48577" w14:textId="0424589F" w:rsidR="00756878" w:rsidRDefault="00756878" w:rsidP="00756878">
      <w:r>
        <w:fldChar w:fldCharType="begin"/>
      </w:r>
      <w:r>
        <w:instrText xml:space="preserve"> QUOTE "["</w:instrText>
      </w:r>
      <w:fldSimple w:instr=" STYLEREF 1 \s ">
        <w:r w:rsidR="0055207A">
          <w:rPr>
            <w:noProof/>
          </w:rPr>
          <w:instrText>4</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w:instrText>
      </w:r>
      <w:r>
        <w:fldChar w:fldCharType="end"/>
      </w:r>
      <w:r>
        <w:instrText xml:space="preserve">"]" </w:instrText>
      </w:r>
      <w:r>
        <w:fldChar w:fldCharType="separate"/>
      </w:r>
      <w:r w:rsidR="0055207A">
        <w:t>[</w:t>
      </w:r>
      <w:r w:rsidR="0055207A">
        <w:rPr>
          <w:noProof/>
        </w:rPr>
        <w:t>4</w:t>
      </w:r>
      <w:r w:rsidR="0055207A">
        <w:t>-</w:t>
      </w:r>
      <w:r w:rsidR="0055207A">
        <w:rPr>
          <w:noProof/>
        </w:rPr>
        <w:t>1</w:t>
      </w:r>
      <w:r w:rsidR="0055207A">
        <w:t>]</w:t>
      </w:r>
      <w:r>
        <w:fldChar w:fldCharType="end"/>
      </w:r>
      <w:r>
        <w:t xml:space="preserve"> </w:t>
      </w:r>
      <w:r w:rsidR="007B630F">
        <w:rPr>
          <w:rFonts w:hint="eastAsia"/>
        </w:rPr>
        <w:t>请按照实验内容部分的要求完成自己的编解码程序（可以利用</w:t>
      </w:r>
      <w:r w:rsidR="00F50B92">
        <w:rPr>
          <w:rFonts w:hint="eastAsia"/>
        </w:rPr>
        <w:t>示例</w:t>
      </w:r>
      <w:r w:rsidR="007B630F">
        <w:rPr>
          <w:rFonts w:hint="eastAsia"/>
        </w:rPr>
        <w:t>程序中的辅助程序进行检查）。</w:t>
      </w:r>
    </w:p>
    <w:p w14:paraId="2D6677DB" w14:textId="77777777" w:rsidR="00756878" w:rsidRDefault="00756878" w:rsidP="00756878"/>
    <w:p w14:paraId="41B68C07" w14:textId="5B5F9816" w:rsidR="00BD040D" w:rsidRDefault="004401CE" w:rsidP="004401CE">
      <w:pPr>
        <w:pStyle w:val="2"/>
      </w:pPr>
      <w:bookmarkStart w:id="97" w:name="_Toc179417750"/>
      <w:r>
        <w:rPr>
          <w:rFonts w:hint="eastAsia"/>
        </w:rPr>
        <w:t>示例代码</w:t>
      </w:r>
      <w:bookmarkEnd w:id="97"/>
    </w:p>
    <w:p w14:paraId="7F6890A9" w14:textId="1B5B63D2" w:rsidR="00BD040D" w:rsidRDefault="00BD040D" w:rsidP="00756878">
      <w:r>
        <w:rPr>
          <w:rFonts w:hint="eastAsia"/>
        </w:rPr>
        <w:t>实验示例代码：</w:t>
      </w:r>
      <w:hyperlink r:id="rId62" w:history="1">
        <w:r w:rsidR="004401CE" w:rsidRPr="00D56045">
          <w:rPr>
            <w:rStyle w:val="ae"/>
          </w:rPr>
          <w:t>http://staff.ustc.edu.cn/~network/mmt/JPEG_sample_code20220108.rar</w:t>
        </w:r>
      </w:hyperlink>
    </w:p>
    <w:p w14:paraId="320E5877" w14:textId="77777777" w:rsidR="004401CE" w:rsidRPr="004401CE" w:rsidRDefault="004401CE" w:rsidP="00756878"/>
    <w:p w14:paraId="1326B918" w14:textId="77777777" w:rsidR="00BD040D" w:rsidRDefault="00BD040D" w:rsidP="00BD040D">
      <w:pPr>
        <w:spacing w:beforeLines="50" w:before="156"/>
      </w:pPr>
      <w:r>
        <w:rPr>
          <w:rFonts w:hint="eastAsia"/>
        </w:rPr>
        <w:t>*</w:t>
      </w:r>
      <w:r>
        <w:rPr>
          <w:rFonts w:hint="eastAsia"/>
        </w:rPr>
        <w:t>实验相关示例代码也可以从睿客网下载</w:t>
      </w:r>
    </w:p>
    <w:p w14:paraId="4F978B4F" w14:textId="1C112C49" w:rsidR="00BD040D" w:rsidRDefault="00BD040D" w:rsidP="00BD040D">
      <w:r w:rsidRPr="00EA0C51">
        <w:rPr>
          <w:rFonts w:hint="eastAsia"/>
        </w:rPr>
        <w:t>链接：</w:t>
      </w:r>
      <w:hyperlink r:id="rId63" w:history="1">
        <w:r w:rsidRPr="00D56045">
          <w:rPr>
            <w:rStyle w:val="ae"/>
            <w:rFonts w:hint="eastAsia"/>
          </w:rPr>
          <w:t>https://rec.ustc.edu.cn/share/089d4b60-4bfd-11ef-a003-293c134b1311</w:t>
        </w:r>
      </w:hyperlink>
    </w:p>
    <w:p w14:paraId="03C83B62" w14:textId="77777777" w:rsidR="00BD040D" w:rsidRDefault="00BD040D" w:rsidP="00BD040D">
      <w:r w:rsidRPr="00EA0C51">
        <w:rPr>
          <w:rFonts w:hint="eastAsia"/>
        </w:rPr>
        <w:t>密码：</w:t>
      </w:r>
      <w:r w:rsidRPr="00EA0C51">
        <w:rPr>
          <w:rFonts w:hint="eastAsia"/>
        </w:rPr>
        <w:t>eeis@ustc</w:t>
      </w:r>
    </w:p>
    <w:p w14:paraId="52861CF3" w14:textId="77777777" w:rsidR="00BD040D" w:rsidRDefault="00BD040D" w:rsidP="00756878"/>
    <w:p w14:paraId="4DC54782" w14:textId="08F6275E" w:rsidR="000A7DE4" w:rsidRDefault="007C0313" w:rsidP="000A7DE4">
      <w:r>
        <w:rPr>
          <w:rFonts w:hint="eastAsia"/>
        </w:rPr>
        <w:t>实验示例使用说明：</w:t>
      </w:r>
      <w:r w:rsidR="000A7DE4">
        <w:rPr>
          <w:rFonts w:hint="eastAsia"/>
        </w:rPr>
        <w:t>解压附件后，打开</w:t>
      </w:r>
      <w:r w:rsidR="000A7DE4">
        <w:rPr>
          <w:rFonts w:hint="eastAsia"/>
        </w:rPr>
        <w:t>"jpeg_r"</w:t>
      </w:r>
      <w:r w:rsidR="000A7DE4">
        <w:rPr>
          <w:rFonts w:hint="eastAsia"/>
        </w:rPr>
        <w:t>文件夹中的</w:t>
      </w:r>
      <w:r w:rsidR="000A7DE4">
        <w:rPr>
          <w:rFonts w:hint="eastAsia"/>
        </w:rPr>
        <w:t>"jpeg_r.sln"</w:t>
      </w:r>
      <w:r w:rsidR="000A7DE4">
        <w:rPr>
          <w:rFonts w:hint="eastAsia"/>
        </w:rPr>
        <w:t>。运行后可以在与</w:t>
      </w:r>
      <w:r w:rsidR="000A7DE4">
        <w:rPr>
          <w:rFonts w:hint="eastAsia"/>
        </w:rPr>
        <w:t xml:space="preserve"> "jpeg_r.sln"</w:t>
      </w:r>
      <w:r w:rsidR="000A7DE4">
        <w:rPr>
          <w:rFonts w:hint="eastAsia"/>
        </w:rPr>
        <w:t>处于同一文件夹中的</w:t>
      </w:r>
      <w:r w:rsidR="000A7DE4">
        <w:rPr>
          <w:rFonts w:hint="eastAsia"/>
        </w:rPr>
        <w:t>"jpeg_r"</w:t>
      </w:r>
      <w:r w:rsidR="000A7DE4">
        <w:rPr>
          <w:rFonts w:hint="eastAsia"/>
        </w:rPr>
        <w:t>文件夹中找到编码输出文件</w:t>
      </w:r>
      <w:r w:rsidR="000A7DE4">
        <w:rPr>
          <w:rFonts w:hint="eastAsia"/>
        </w:rPr>
        <w:t xml:space="preserve"> " lady_pre.dat "</w:t>
      </w:r>
      <w:r w:rsidR="000A7DE4">
        <w:rPr>
          <w:rFonts w:hint="eastAsia"/>
        </w:rPr>
        <w:t>。</w:t>
      </w:r>
      <w:r w:rsidR="000A7DE4">
        <w:rPr>
          <w:rFonts w:hint="eastAsia"/>
        </w:rPr>
        <w:t xml:space="preserve"> " lady_pre.dat "</w:t>
      </w:r>
      <w:r w:rsidR="000A7DE4">
        <w:rPr>
          <w:rFonts w:hint="eastAsia"/>
        </w:rPr>
        <w:t>文件中存放的就是编码之后的结果（未加</w:t>
      </w:r>
      <w:r w:rsidR="000A7DE4">
        <w:rPr>
          <w:rFonts w:hint="eastAsia"/>
        </w:rPr>
        <w:t>JPEG</w:t>
      </w:r>
      <w:r w:rsidR="000A7DE4">
        <w:rPr>
          <w:rFonts w:hint="eastAsia"/>
        </w:rPr>
        <w:t>头）。</w:t>
      </w:r>
      <w:r w:rsidR="000A7DE4">
        <w:rPr>
          <w:rFonts w:hint="eastAsia"/>
        </w:rPr>
        <w:t xml:space="preserve"> </w:t>
      </w:r>
      <w:r w:rsidR="000A7DE4">
        <w:rPr>
          <w:rFonts w:hint="eastAsia"/>
        </w:rPr>
        <w:t>只需将</w:t>
      </w:r>
      <w:r w:rsidR="000A7DE4">
        <w:rPr>
          <w:rFonts w:hint="eastAsia"/>
        </w:rPr>
        <w:t xml:space="preserve"> " lady_pre.dat "</w:t>
      </w:r>
      <w:r w:rsidR="000A7DE4">
        <w:rPr>
          <w:rFonts w:hint="eastAsia"/>
        </w:rPr>
        <w:t>文件加</w:t>
      </w:r>
      <w:r w:rsidR="000A7DE4">
        <w:rPr>
          <w:rFonts w:hint="eastAsia"/>
        </w:rPr>
        <w:t xml:space="preserve">JPEG </w:t>
      </w:r>
      <w:r w:rsidR="000A7DE4">
        <w:rPr>
          <w:rFonts w:hint="eastAsia"/>
        </w:rPr>
        <w:t>头即可得到</w:t>
      </w:r>
      <w:r w:rsidR="000A7DE4">
        <w:rPr>
          <w:rFonts w:hint="eastAsia"/>
        </w:rPr>
        <w:t xml:space="preserve"> JPEG</w:t>
      </w:r>
      <w:r w:rsidR="000A7DE4">
        <w:rPr>
          <w:rFonts w:hint="eastAsia"/>
        </w:rPr>
        <w:t>图像。具体做法是将</w:t>
      </w:r>
      <w:r w:rsidR="000A7DE4">
        <w:rPr>
          <w:rFonts w:hint="eastAsia"/>
        </w:rPr>
        <w:t xml:space="preserve"> " lady_pre.dat "</w:t>
      </w:r>
      <w:r w:rsidR="000A7DE4">
        <w:rPr>
          <w:rFonts w:hint="eastAsia"/>
        </w:rPr>
        <w:t>文件拷贝到</w:t>
      </w:r>
      <w:r w:rsidR="000A7DE4">
        <w:rPr>
          <w:rFonts w:hint="eastAsia"/>
        </w:rPr>
        <w:t>" JPEG</w:t>
      </w:r>
      <w:r w:rsidR="000A7DE4">
        <w:rPr>
          <w:rFonts w:hint="eastAsia"/>
        </w:rPr>
        <w:t>编码</w:t>
      </w:r>
      <w:r w:rsidR="000A7DE4">
        <w:rPr>
          <w:rFonts w:hint="eastAsia"/>
        </w:rPr>
        <w:t xml:space="preserve"> "</w:t>
      </w:r>
      <w:r w:rsidR="000A7DE4">
        <w:rPr>
          <w:rFonts w:hint="eastAsia"/>
        </w:rPr>
        <w:t>文件夹下的</w:t>
      </w:r>
      <w:r w:rsidR="000A7DE4">
        <w:rPr>
          <w:rFonts w:hint="eastAsia"/>
        </w:rPr>
        <w:t>" jpeg_r_followup "</w:t>
      </w:r>
      <w:r w:rsidR="000A7DE4">
        <w:rPr>
          <w:rFonts w:hint="eastAsia"/>
        </w:rPr>
        <w:t>文件夹，运行</w:t>
      </w:r>
      <w:r w:rsidR="000A7DE4">
        <w:rPr>
          <w:rFonts w:hint="eastAsia"/>
        </w:rPr>
        <w:t xml:space="preserve"> " GENJPG.exe"</w:t>
      </w:r>
      <w:r w:rsidR="000A7DE4">
        <w:rPr>
          <w:rFonts w:hint="eastAsia"/>
        </w:rPr>
        <w:t>，</w:t>
      </w:r>
      <w:r w:rsidR="000A7DE4">
        <w:rPr>
          <w:rFonts w:hint="eastAsia"/>
        </w:rPr>
        <w:t xml:space="preserve"> </w:t>
      </w:r>
      <w:r w:rsidR="000A7DE4">
        <w:rPr>
          <w:rFonts w:hint="eastAsia"/>
        </w:rPr>
        <w:t>按照要求</w:t>
      </w:r>
      <w:r w:rsidR="000A7DE4">
        <w:rPr>
          <w:rFonts w:hint="eastAsia"/>
        </w:rPr>
        <w:t xml:space="preserve"> </w:t>
      </w:r>
      <w:r w:rsidR="000A7DE4">
        <w:rPr>
          <w:rFonts w:hint="eastAsia"/>
        </w:rPr>
        <w:t>从键盘输入</w:t>
      </w:r>
      <w:r w:rsidR="000A7DE4">
        <w:rPr>
          <w:rFonts w:hint="eastAsia"/>
        </w:rPr>
        <w:t xml:space="preserve"> " lady_pre.dat "</w:t>
      </w:r>
      <w:r w:rsidR="000A7DE4">
        <w:rPr>
          <w:rFonts w:hint="eastAsia"/>
        </w:rPr>
        <w:t>和</w:t>
      </w:r>
      <w:r w:rsidR="000A7DE4">
        <w:rPr>
          <w:rFonts w:hint="eastAsia"/>
        </w:rPr>
        <w:t>"***.jpg"</w:t>
      </w:r>
      <w:r w:rsidR="000A7DE4">
        <w:rPr>
          <w:rFonts w:hint="eastAsia"/>
        </w:rPr>
        <w:t>即可。</w:t>
      </w:r>
    </w:p>
    <w:p w14:paraId="49AC8070" w14:textId="77777777" w:rsidR="000A7DE4" w:rsidRDefault="000A7DE4" w:rsidP="000A7DE4"/>
    <w:p w14:paraId="7FFF7BB1" w14:textId="339ABE5F" w:rsidR="007B630F" w:rsidRDefault="007B630F" w:rsidP="00756878">
      <w:r>
        <w:rPr>
          <w:rFonts w:hint="eastAsia"/>
        </w:rPr>
        <w:t>以下是</w:t>
      </w:r>
      <w:r w:rsidR="00F50B92">
        <w:rPr>
          <w:rFonts w:hint="eastAsia"/>
        </w:rPr>
        <w:t>示例</w:t>
      </w:r>
      <w:r>
        <w:rPr>
          <w:rFonts w:hint="eastAsia"/>
        </w:rPr>
        <w:t>程序介绍。</w:t>
      </w:r>
    </w:p>
    <w:p w14:paraId="07393163" w14:textId="1EA2259B" w:rsidR="007B630F" w:rsidRDefault="00C139F4" w:rsidP="007B630F">
      <w:pPr>
        <w:pStyle w:val="30"/>
      </w:pPr>
      <w:bookmarkStart w:id="98" w:name="_Toc462538485"/>
      <w:bookmarkStart w:id="99" w:name="_Toc179417751"/>
      <w:r>
        <w:rPr>
          <w:rFonts w:hint="eastAsia"/>
        </w:rPr>
        <w:t>示例</w:t>
      </w:r>
      <w:r w:rsidR="007B630F">
        <w:rPr>
          <w:rFonts w:hint="eastAsia"/>
        </w:rPr>
        <w:t>程序的</w:t>
      </w:r>
      <w:r w:rsidR="007B630F">
        <w:rPr>
          <w:rFonts w:hint="eastAsia"/>
        </w:rPr>
        <w:t>JPEG</w:t>
      </w:r>
      <w:r w:rsidR="007B630F">
        <w:rPr>
          <w:rFonts w:hint="eastAsia"/>
        </w:rPr>
        <w:t>图像编码过程</w:t>
      </w:r>
      <w:bookmarkEnd w:id="98"/>
      <w:bookmarkEnd w:id="99"/>
    </w:p>
    <w:p w14:paraId="38284EA6" w14:textId="77777777" w:rsidR="007B630F" w:rsidRDefault="007B630F" w:rsidP="007B630F">
      <w:pPr>
        <w:rPr>
          <w:sz w:val="24"/>
        </w:rPr>
      </w:pPr>
    </w:p>
    <w:p w14:paraId="7D5E0C2B" w14:textId="2EE9CE47" w:rsidR="007B630F" w:rsidRDefault="007B630F" w:rsidP="00756878">
      <w:pPr>
        <w:jc w:val="center"/>
        <w:rPr>
          <w:sz w:val="24"/>
        </w:rPr>
      </w:pPr>
      <w:r>
        <w:rPr>
          <w:noProof/>
          <w:sz w:val="24"/>
        </w:rPr>
        <mc:AlternateContent>
          <mc:Choice Requires="wpg">
            <w:drawing>
              <wp:inline distT="0" distB="0" distL="0" distR="0" wp14:anchorId="35ACB4AE" wp14:editId="27E9BABF">
                <wp:extent cx="4114800" cy="2992755"/>
                <wp:effectExtent l="0" t="0" r="19050" b="74295"/>
                <wp:docPr id="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0" cy="2992755"/>
                          <a:chOff x="2700" y="5775"/>
                          <a:chExt cx="6480" cy="4713"/>
                        </a:xfrm>
                      </wpg:grpSpPr>
                      <wps:wsp>
                        <wps:cNvPr id="5" name="Text Box 6"/>
                        <wps:cNvSpPr txBox="1">
                          <a:spLocks noChangeArrowheads="1"/>
                        </wps:cNvSpPr>
                        <wps:spPr bwMode="auto">
                          <a:xfrm>
                            <a:off x="3240" y="5775"/>
                            <a:ext cx="1620" cy="468"/>
                          </a:xfrm>
                          <a:prstGeom prst="rect">
                            <a:avLst/>
                          </a:prstGeom>
                          <a:solidFill>
                            <a:srgbClr val="FFFFFF"/>
                          </a:solidFill>
                          <a:ln w="9525">
                            <a:solidFill>
                              <a:srgbClr val="000000"/>
                            </a:solidFill>
                            <a:miter lim="800000"/>
                            <a:headEnd/>
                            <a:tailEnd/>
                          </a:ln>
                        </wps:spPr>
                        <wps:txbx>
                          <w:txbxContent>
                            <w:p w14:paraId="4AFA8353" w14:textId="77777777" w:rsidR="007B630F" w:rsidRDefault="007B630F" w:rsidP="007B630F">
                              <w:pPr>
                                <w:jc w:val="center"/>
                                <w:rPr>
                                  <w:sz w:val="24"/>
                                </w:rPr>
                              </w:pPr>
                              <w:r>
                                <w:rPr>
                                  <w:rFonts w:hint="eastAsia"/>
                                  <w:sz w:val="24"/>
                                </w:rPr>
                                <w:t>输入源图象</w:t>
                              </w:r>
                            </w:p>
                          </w:txbxContent>
                        </wps:txbx>
                        <wps:bodyPr rot="0" vert="horz" wrap="square" lIns="91440" tIns="45720" rIns="91440" bIns="45720" anchor="t" anchorCtr="0" upright="1">
                          <a:noAutofit/>
                        </wps:bodyPr>
                      </wps:wsp>
                      <wps:wsp>
                        <wps:cNvPr id="6" name="Text Box 7"/>
                        <wps:cNvSpPr txBox="1">
                          <a:spLocks noChangeArrowheads="1"/>
                        </wps:cNvSpPr>
                        <wps:spPr bwMode="auto">
                          <a:xfrm>
                            <a:off x="7200" y="5775"/>
                            <a:ext cx="1440" cy="468"/>
                          </a:xfrm>
                          <a:prstGeom prst="rect">
                            <a:avLst/>
                          </a:prstGeom>
                          <a:solidFill>
                            <a:srgbClr val="FFFFFF"/>
                          </a:solidFill>
                          <a:ln w="9525">
                            <a:solidFill>
                              <a:srgbClr val="000000"/>
                            </a:solidFill>
                            <a:miter lim="800000"/>
                            <a:headEnd/>
                            <a:tailEnd/>
                          </a:ln>
                        </wps:spPr>
                        <wps:txbx>
                          <w:txbxContent>
                            <w:p w14:paraId="42416637" w14:textId="77777777" w:rsidR="007B630F" w:rsidRDefault="007B630F" w:rsidP="007B630F">
                              <w:pPr>
                                <w:jc w:val="center"/>
                                <w:rPr>
                                  <w:sz w:val="24"/>
                                </w:rPr>
                              </w:pPr>
                              <w:r>
                                <w:rPr>
                                  <w:rFonts w:hint="eastAsia"/>
                                  <w:sz w:val="24"/>
                                </w:rPr>
                                <w:t>输出图象</w:t>
                              </w:r>
                            </w:p>
                          </w:txbxContent>
                        </wps:txbx>
                        <wps:bodyPr rot="0" vert="horz" wrap="square" lIns="91440" tIns="45720" rIns="91440" bIns="45720" anchor="t" anchorCtr="0" upright="1">
                          <a:noAutofit/>
                        </wps:bodyPr>
                      </wps:wsp>
                      <wps:wsp>
                        <wps:cNvPr id="7" name="Text Box 8"/>
                        <wps:cNvSpPr txBox="1">
                          <a:spLocks noChangeArrowheads="1"/>
                        </wps:cNvSpPr>
                        <wps:spPr bwMode="auto">
                          <a:xfrm>
                            <a:off x="2700" y="6588"/>
                            <a:ext cx="2520" cy="468"/>
                          </a:xfrm>
                          <a:prstGeom prst="rect">
                            <a:avLst/>
                          </a:prstGeom>
                          <a:solidFill>
                            <a:srgbClr val="FFFFFF"/>
                          </a:solidFill>
                          <a:ln w="9525">
                            <a:solidFill>
                              <a:srgbClr val="000000"/>
                            </a:solidFill>
                            <a:miter lim="800000"/>
                            <a:headEnd/>
                            <a:tailEnd/>
                          </a:ln>
                        </wps:spPr>
                        <wps:txbx>
                          <w:txbxContent>
                            <w:p w14:paraId="7837B9DE" w14:textId="77777777" w:rsidR="007B630F" w:rsidRDefault="007B630F" w:rsidP="007B630F">
                              <w:pPr>
                                <w:jc w:val="center"/>
                                <w:rPr>
                                  <w:sz w:val="24"/>
                                </w:rPr>
                              </w:pPr>
                              <w:r>
                                <w:rPr>
                                  <w:rFonts w:hint="eastAsia"/>
                                  <w:sz w:val="24"/>
                                </w:rPr>
                                <w:t>8*8</w:t>
                              </w:r>
                              <w:r>
                                <w:rPr>
                                  <w:rFonts w:hint="eastAsia"/>
                                  <w:sz w:val="24"/>
                                </w:rPr>
                                <w:t>二维</w:t>
                              </w:r>
                              <w:r>
                                <w:rPr>
                                  <w:rFonts w:hint="eastAsia"/>
                                  <w:sz w:val="24"/>
                                </w:rPr>
                                <w:t>DCT</w:t>
                              </w:r>
                              <w:r>
                                <w:rPr>
                                  <w:rFonts w:hint="eastAsia"/>
                                  <w:sz w:val="24"/>
                                </w:rPr>
                                <w:t>变换</w:t>
                              </w:r>
                            </w:p>
                          </w:txbxContent>
                        </wps:txbx>
                        <wps:bodyPr rot="0" vert="horz" wrap="square" lIns="91440" tIns="45720" rIns="91440" bIns="45720" anchor="t" anchorCtr="0" upright="1">
                          <a:noAutofit/>
                        </wps:bodyPr>
                      </wps:wsp>
                      <wps:wsp>
                        <wps:cNvPr id="8" name="Text Box 9"/>
                        <wps:cNvSpPr txBox="1">
                          <a:spLocks noChangeArrowheads="1"/>
                        </wps:cNvSpPr>
                        <wps:spPr bwMode="auto">
                          <a:xfrm>
                            <a:off x="3420" y="7524"/>
                            <a:ext cx="1080" cy="468"/>
                          </a:xfrm>
                          <a:prstGeom prst="rect">
                            <a:avLst/>
                          </a:prstGeom>
                          <a:solidFill>
                            <a:srgbClr val="FFFFFF"/>
                          </a:solidFill>
                          <a:ln w="9525">
                            <a:solidFill>
                              <a:srgbClr val="000000"/>
                            </a:solidFill>
                            <a:miter lim="800000"/>
                            <a:headEnd/>
                            <a:tailEnd/>
                          </a:ln>
                        </wps:spPr>
                        <wps:txbx>
                          <w:txbxContent>
                            <w:p w14:paraId="65782863" w14:textId="77777777" w:rsidR="007B630F" w:rsidRDefault="007B630F" w:rsidP="007B630F">
                              <w:pPr>
                                <w:jc w:val="center"/>
                                <w:rPr>
                                  <w:sz w:val="24"/>
                                </w:rPr>
                              </w:pPr>
                              <w:r>
                                <w:rPr>
                                  <w:rFonts w:hint="eastAsia"/>
                                  <w:sz w:val="24"/>
                                </w:rPr>
                                <w:t>量化</w:t>
                              </w:r>
                            </w:p>
                          </w:txbxContent>
                        </wps:txbx>
                        <wps:bodyPr rot="0" vert="horz" wrap="square" lIns="91440" tIns="45720" rIns="91440" bIns="45720" anchor="t" anchorCtr="0" upright="1">
                          <a:noAutofit/>
                        </wps:bodyPr>
                      </wps:wsp>
                      <wps:wsp>
                        <wps:cNvPr id="9" name="Text Box 10"/>
                        <wps:cNvSpPr txBox="1">
                          <a:spLocks noChangeArrowheads="1"/>
                        </wps:cNvSpPr>
                        <wps:spPr bwMode="auto">
                          <a:xfrm>
                            <a:off x="6660" y="6588"/>
                            <a:ext cx="2520" cy="468"/>
                          </a:xfrm>
                          <a:prstGeom prst="rect">
                            <a:avLst/>
                          </a:prstGeom>
                          <a:solidFill>
                            <a:srgbClr val="FFFFFF"/>
                          </a:solidFill>
                          <a:ln w="9525">
                            <a:solidFill>
                              <a:srgbClr val="000000"/>
                            </a:solidFill>
                            <a:miter lim="800000"/>
                            <a:headEnd/>
                            <a:tailEnd/>
                          </a:ln>
                        </wps:spPr>
                        <wps:txbx>
                          <w:txbxContent>
                            <w:p w14:paraId="4E748D8F" w14:textId="77777777" w:rsidR="007B630F" w:rsidRDefault="007B630F" w:rsidP="007B630F">
                              <w:pPr>
                                <w:jc w:val="center"/>
                                <w:rPr>
                                  <w:sz w:val="24"/>
                                </w:rPr>
                              </w:pPr>
                              <w:r>
                                <w:rPr>
                                  <w:rFonts w:hint="eastAsia"/>
                                  <w:sz w:val="24"/>
                                </w:rPr>
                                <w:t>8*8</w:t>
                              </w:r>
                              <w:r>
                                <w:rPr>
                                  <w:rFonts w:hint="eastAsia"/>
                                  <w:sz w:val="24"/>
                                </w:rPr>
                                <w:t>二维</w:t>
                              </w:r>
                              <w:r>
                                <w:rPr>
                                  <w:rFonts w:hint="eastAsia"/>
                                  <w:sz w:val="24"/>
                                </w:rPr>
                                <w:t>IDCT</w:t>
                              </w:r>
                              <w:r>
                                <w:rPr>
                                  <w:rFonts w:hint="eastAsia"/>
                                  <w:sz w:val="24"/>
                                </w:rPr>
                                <w:t>变换</w:t>
                              </w:r>
                            </w:p>
                          </w:txbxContent>
                        </wps:txbx>
                        <wps:bodyPr rot="0" vert="horz" wrap="square" lIns="91440" tIns="45720" rIns="91440" bIns="45720" anchor="t" anchorCtr="0" upright="1">
                          <a:noAutofit/>
                        </wps:bodyPr>
                      </wps:wsp>
                      <wps:wsp>
                        <wps:cNvPr id="10" name="Text Box 11"/>
                        <wps:cNvSpPr txBox="1">
                          <a:spLocks noChangeArrowheads="1"/>
                        </wps:cNvSpPr>
                        <wps:spPr bwMode="auto">
                          <a:xfrm>
                            <a:off x="7380" y="7524"/>
                            <a:ext cx="1080" cy="468"/>
                          </a:xfrm>
                          <a:prstGeom prst="rect">
                            <a:avLst/>
                          </a:prstGeom>
                          <a:solidFill>
                            <a:srgbClr val="FFFFFF"/>
                          </a:solidFill>
                          <a:ln w="9525">
                            <a:solidFill>
                              <a:srgbClr val="000000"/>
                            </a:solidFill>
                            <a:miter lim="800000"/>
                            <a:headEnd/>
                            <a:tailEnd/>
                          </a:ln>
                        </wps:spPr>
                        <wps:txbx>
                          <w:txbxContent>
                            <w:p w14:paraId="68D553BF" w14:textId="77777777" w:rsidR="007B630F" w:rsidRDefault="007B630F" w:rsidP="007B630F">
                              <w:pPr>
                                <w:rPr>
                                  <w:sz w:val="24"/>
                                </w:rPr>
                              </w:pPr>
                              <w:r>
                                <w:rPr>
                                  <w:rFonts w:hint="eastAsia"/>
                                  <w:sz w:val="24"/>
                                </w:rPr>
                                <w:t>逆量化</w:t>
                              </w:r>
                            </w:p>
                          </w:txbxContent>
                        </wps:txbx>
                        <wps:bodyPr rot="0" vert="horz" wrap="square" lIns="91440" tIns="45720" rIns="91440" bIns="45720" anchor="t" anchorCtr="0" upright="1">
                          <a:noAutofit/>
                        </wps:bodyPr>
                      </wps:wsp>
                      <wps:wsp>
                        <wps:cNvPr id="11" name="Text Box 12"/>
                        <wps:cNvSpPr txBox="1">
                          <a:spLocks noChangeArrowheads="1"/>
                        </wps:cNvSpPr>
                        <wps:spPr bwMode="auto">
                          <a:xfrm>
                            <a:off x="5400" y="7524"/>
                            <a:ext cx="1080" cy="468"/>
                          </a:xfrm>
                          <a:prstGeom prst="rect">
                            <a:avLst/>
                          </a:prstGeom>
                          <a:solidFill>
                            <a:srgbClr val="FFFFFF"/>
                          </a:solidFill>
                          <a:ln w="9525">
                            <a:solidFill>
                              <a:srgbClr val="000000"/>
                            </a:solidFill>
                            <a:miter lim="800000"/>
                            <a:headEnd/>
                            <a:tailEnd/>
                          </a:ln>
                        </wps:spPr>
                        <wps:txbx>
                          <w:txbxContent>
                            <w:p w14:paraId="5FB016E6" w14:textId="77777777" w:rsidR="007B630F" w:rsidRDefault="007B630F" w:rsidP="007B630F">
                              <w:pPr>
                                <w:jc w:val="center"/>
                                <w:rPr>
                                  <w:sz w:val="24"/>
                                </w:rPr>
                              </w:pPr>
                              <w:r>
                                <w:rPr>
                                  <w:rFonts w:hint="eastAsia"/>
                                  <w:sz w:val="24"/>
                                </w:rPr>
                                <w:t>量化表</w:t>
                              </w:r>
                            </w:p>
                            <w:p w14:paraId="016B655A" w14:textId="77777777" w:rsidR="007B630F" w:rsidRDefault="007B630F" w:rsidP="007B630F"/>
                          </w:txbxContent>
                        </wps:txbx>
                        <wps:bodyPr rot="0" vert="horz" wrap="square" lIns="91440" tIns="45720" rIns="91440" bIns="45720" anchor="t" anchorCtr="0" upright="1">
                          <a:noAutofit/>
                        </wps:bodyPr>
                      </wps:wsp>
                      <wps:wsp>
                        <wps:cNvPr id="12" name="Text Box 13"/>
                        <wps:cNvSpPr txBox="1">
                          <a:spLocks noChangeArrowheads="1"/>
                        </wps:cNvSpPr>
                        <wps:spPr bwMode="auto">
                          <a:xfrm>
                            <a:off x="2700" y="8460"/>
                            <a:ext cx="2520" cy="468"/>
                          </a:xfrm>
                          <a:prstGeom prst="rect">
                            <a:avLst/>
                          </a:prstGeom>
                          <a:solidFill>
                            <a:srgbClr val="FFFFFF"/>
                          </a:solidFill>
                          <a:ln w="9525">
                            <a:solidFill>
                              <a:srgbClr val="000000"/>
                            </a:solidFill>
                            <a:miter lim="800000"/>
                            <a:headEnd/>
                            <a:tailEnd/>
                          </a:ln>
                        </wps:spPr>
                        <wps:txbx>
                          <w:txbxContent>
                            <w:p w14:paraId="18A5A625" w14:textId="77777777" w:rsidR="007B630F" w:rsidRDefault="007B630F" w:rsidP="007B630F">
                              <w:pPr>
                                <w:pStyle w:val="af"/>
                              </w:pPr>
                              <w:r>
                                <w:rPr>
                                  <w:rFonts w:hint="eastAsia"/>
                                </w:rPr>
                                <w:t>直流分量预测编码</w:t>
                              </w:r>
                            </w:p>
                          </w:txbxContent>
                        </wps:txbx>
                        <wps:bodyPr rot="0" vert="horz" wrap="square" lIns="91440" tIns="45720" rIns="91440" bIns="45720" anchor="t" anchorCtr="0" upright="1">
                          <a:noAutofit/>
                        </wps:bodyPr>
                      </wps:wsp>
                      <wps:wsp>
                        <wps:cNvPr id="13" name="Text Box 14"/>
                        <wps:cNvSpPr txBox="1">
                          <a:spLocks noChangeArrowheads="1"/>
                        </wps:cNvSpPr>
                        <wps:spPr bwMode="auto">
                          <a:xfrm>
                            <a:off x="6660" y="8460"/>
                            <a:ext cx="2520" cy="468"/>
                          </a:xfrm>
                          <a:prstGeom prst="rect">
                            <a:avLst/>
                          </a:prstGeom>
                          <a:solidFill>
                            <a:srgbClr val="FFFFFF"/>
                          </a:solidFill>
                          <a:ln w="9525">
                            <a:solidFill>
                              <a:srgbClr val="000000"/>
                            </a:solidFill>
                            <a:miter lim="800000"/>
                            <a:headEnd/>
                            <a:tailEnd/>
                          </a:ln>
                        </wps:spPr>
                        <wps:txbx>
                          <w:txbxContent>
                            <w:p w14:paraId="24D17E6C" w14:textId="77777777" w:rsidR="007B630F" w:rsidRDefault="007B630F" w:rsidP="007B630F">
                              <w:pPr>
                                <w:pStyle w:val="af"/>
                              </w:pPr>
                              <w:r>
                                <w:rPr>
                                  <w:rFonts w:hint="eastAsia"/>
                                </w:rPr>
                                <w:t>直流分量预测解码</w:t>
                              </w:r>
                            </w:p>
                          </w:txbxContent>
                        </wps:txbx>
                        <wps:bodyPr rot="0" vert="horz" wrap="square" lIns="91440" tIns="45720" rIns="91440" bIns="45720" anchor="t" anchorCtr="0" upright="1">
                          <a:noAutofit/>
                        </wps:bodyPr>
                      </wps:wsp>
                      <wps:wsp>
                        <wps:cNvPr id="14" name="Text Box 15"/>
                        <wps:cNvSpPr txBox="1">
                          <a:spLocks noChangeArrowheads="1"/>
                        </wps:cNvSpPr>
                        <wps:spPr bwMode="auto">
                          <a:xfrm>
                            <a:off x="3240" y="9552"/>
                            <a:ext cx="1440" cy="468"/>
                          </a:xfrm>
                          <a:prstGeom prst="rect">
                            <a:avLst/>
                          </a:prstGeom>
                          <a:solidFill>
                            <a:srgbClr val="FFFFFF"/>
                          </a:solidFill>
                          <a:ln w="9525">
                            <a:solidFill>
                              <a:srgbClr val="000000"/>
                            </a:solidFill>
                            <a:miter lim="800000"/>
                            <a:headEnd/>
                            <a:tailEnd/>
                          </a:ln>
                        </wps:spPr>
                        <wps:txbx>
                          <w:txbxContent>
                            <w:p w14:paraId="544ADD7D" w14:textId="77777777" w:rsidR="007B630F" w:rsidRDefault="007B630F" w:rsidP="007B630F">
                              <w:pPr>
                                <w:jc w:val="center"/>
                              </w:pPr>
                              <w:r>
                                <w:rPr>
                                  <w:rFonts w:hint="eastAsia"/>
                                </w:rPr>
                                <w:t>2.</w:t>
                              </w:r>
                              <w:r>
                                <w:rPr>
                                  <w:rFonts w:hint="eastAsia"/>
                                  <w:sz w:val="24"/>
                                </w:rPr>
                                <w:t xml:space="preserve"> </w:t>
                              </w:r>
                              <w:r>
                                <w:rPr>
                                  <w:rFonts w:hint="eastAsia"/>
                                  <w:sz w:val="24"/>
                                </w:rPr>
                                <w:t>熵编码</w:t>
                              </w:r>
                            </w:p>
                          </w:txbxContent>
                        </wps:txbx>
                        <wps:bodyPr rot="0" vert="horz" wrap="square" lIns="91440" tIns="45720" rIns="91440" bIns="45720" anchor="t" anchorCtr="0" upright="1">
                          <a:noAutofit/>
                        </wps:bodyPr>
                      </wps:wsp>
                      <wps:wsp>
                        <wps:cNvPr id="15" name="Text Box 16"/>
                        <wps:cNvSpPr txBox="1">
                          <a:spLocks noChangeArrowheads="1"/>
                        </wps:cNvSpPr>
                        <wps:spPr bwMode="auto">
                          <a:xfrm>
                            <a:off x="5220" y="9552"/>
                            <a:ext cx="1440" cy="468"/>
                          </a:xfrm>
                          <a:prstGeom prst="rect">
                            <a:avLst/>
                          </a:prstGeom>
                          <a:solidFill>
                            <a:srgbClr val="FFFFFF"/>
                          </a:solidFill>
                          <a:ln w="9525">
                            <a:solidFill>
                              <a:srgbClr val="000000"/>
                            </a:solidFill>
                            <a:miter lim="800000"/>
                            <a:headEnd/>
                            <a:tailEnd/>
                          </a:ln>
                        </wps:spPr>
                        <wps:txbx>
                          <w:txbxContent>
                            <w:p w14:paraId="7E460BE1" w14:textId="77777777" w:rsidR="007B630F" w:rsidRDefault="007B630F" w:rsidP="007B630F">
                              <w:pPr>
                                <w:jc w:val="center"/>
                                <w:rPr>
                                  <w:sz w:val="24"/>
                                </w:rPr>
                              </w:pPr>
                              <w:r>
                                <w:rPr>
                                  <w:rFonts w:hint="eastAsia"/>
                                  <w:sz w:val="24"/>
                                </w:rPr>
                                <w:t>1.</w:t>
                              </w:r>
                              <w:r>
                                <w:rPr>
                                  <w:rFonts w:hint="eastAsia"/>
                                  <w:sz w:val="24"/>
                                </w:rPr>
                                <w:t>表说明</w:t>
                              </w:r>
                            </w:p>
                          </w:txbxContent>
                        </wps:txbx>
                        <wps:bodyPr rot="0" vert="horz" wrap="square" lIns="91440" tIns="45720" rIns="91440" bIns="45720" anchor="t" anchorCtr="0" upright="1">
                          <a:noAutofit/>
                        </wps:bodyPr>
                      </wps:wsp>
                      <wps:wsp>
                        <wps:cNvPr id="16" name="Text Box 17"/>
                        <wps:cNvSpPr txBox="1">
                          <a:spLocks noChangeArrowheads="1"/>
                        </wps:cNvSpPr>
                        <wps:spPr bwMode="auto">
                          <a:xfrm>
                            <a:off x="7200" y="9552"/>
                            <a:ext cx="1440" cy="468"/>
                          </a:xfrm>
                          <a:prstGeom prst="rect">
                            <a:avLst/>
                          </a:prstGeom>
                          <a:solidFill>
                            <a:srgbClr val="FFFFFF"/>
                          </a:solidFill>
                          <a:ln w="9525">
                            <a:solidFill>
                              <a:srgbClr val="000000"/>
                            </a:solidFill>
                            <a:miter lim="800000"/>
                            <a:headEnd/>
                            <a:tailEnd/>
                          </a:ln>
                        </wps:spPr>
                        <wps:txbx>
                          <w:txbxContent>
                            <w:p w14:paraId="7BC9FDC6" w14:textId="77777777" w:rsidR="007B630F" w:rsidRDefault="007B630F" w:rsidP="007B630F">
                              <w:pPr>
                                <w:jc w:val="center"/>
                              </w:pPr>
                              <w:r>
                                <w:rPr>
                                  <w:rFonts w:hint="eastAsia"/>
                                  <w:sz w:val="24"/>
                                </w:rPr>
                                <w:t xml:space="preserve"> </w:t>
                              </w:r>
                              <w:r>
                                <w:rPr>
                                  <w:rFonts w:hint="eastAsia"/>
                                  <w:sz w:val="24"/>
                                </w:rPr>
                                <w:t>熵解码</w:t>
                              </w:r>
                            </w:p>
                          </w:txbxContent>
                        </wps:txbx>
                        <wps:bodyPr rot="0" vert="horz" wrap="square" lIns="91440" tIns="45720" rIns="91440" bIns="45720" anchor="t" anchorCtr="0" upright="1">
                          <a:noAutofit/>
                        </wps:bodyPr>
                      </wps:wsp>
                      <wps:wsp>
                        <wps:cNvPr id="17" name="Line 18"/>
                        <wps:cNvCnPr>
                          <a:cxnSpLocks noChangeShapeType="1"/>
                        </wps:cNvCnPr>
                        <wps:spPr bwMode="auto">
                          <a:xfrm>
                            <a:off x="3960" y="6243"/>
                            <a:ext cx="0" cy="3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Line 19"/>
                        <wps:cNvCnPr>
                          <a:cxnSpLocks noChangeShapeType="1"/>
                        </wps:cNvCnPr>
                        <wps:spPr bwMode="auto">
                          <a:xfrm>
                            <a:off x="3960" y="7056"/>
                            <a:ext cx="0" cy="4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20"/>
                        <wps:cNvCnPr>
                          <a:cxnSpLocks noChangeShapeType="1"/>
                        </wps:cNvCnPr>
                        <wps:spPr bwMode="auto">
                          <a:xfrm>
                            <a:off x="3960" y="7992"/>
                            <a:ext cx="0" cy="4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Line 21"/>
                        <wps:cNvCnPr>
                          <a:cxnSpLocks noChangeShapeType="1"/>
                        </wps:cNvCnPr>
                        <wps:spPr bwMode="auto">
                          <a:xfrm>
                            <a:off x="3960" y="8928"/>
                            <a:ext cx="0" cy="5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Line 22"/>
                        <wps:cNvCnPr>
                          <a:cxnSpLocks noChangeShapeType="1"/>
                        </wps:cNvCnPr>
                        <wps:spPr bwMode="auto">
                          <a:xfrm>
                            <a:off x="6480" y="7836"/>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23"/>
                        <wps:cNvCnPr>
                          <a:cxnSpLocks noChangeShapeType="1"/>
                        </wps:cNvCnPr>
                        <wps:spPr bwMode="auto">
                          <a:xfrm flipH="1">
                            <a:off x="4500" y="7836"/>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24"/>
                        <wps:cNvCnPr>
                          <a:cxnSpLocks noChangeShapeType="1"/>
                        </wps:cNvCnPr>
                        <wps:spPr bwMode="auto">
                          <a:xfrm flipV="1">
                            <a:off x="7920" y="7056"/>
                            <a:ext cx="0" cy="4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25"/>
                        <wps:cNvCnPr>
                          <a:cxnSpLocks noChangeShapeType="1"/>
                        </wps:cNvCnPr>
                        <wps:spPr bwMode="auto">
                          <a:xfrm flipV="1">
                            <a:off x="7920" y="6243"/>
                            <a:ext cx="0" cy="3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26"/>
                        <wps:cNvCnPr>
                          <a:cxnSpLocks noChangeShapeType="1"/>
                        </wps:cNvCnPr>
                        <wps:spPr bwMode="auto">
                          <a:xfrm flipH="1">
                            <a:off x="4680" y="9864"/>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Line 27"/>
                        <wps:cNvCnPr>
                          <a:cxnSpLocks noChangeShapeType="1"/>
                        </wps:cNvCnPr>
                        <wps:spPr bwMode="auto">
                          <a:xfrm>
                            <a:off x="6660" y="9864"/>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28"/>
                        <wps:cNvCnPr>
                          <a:cxnSpLocks noChangeShapeType="1"/>
                        </wps:cNvCnPr>
                        <wps:spPr bwMode="auto">
                          <a:xfrm>
                            <a:off x="3960" y="10020"/>
                            <a:ext cx="0" cy="4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Line 29"/>
                        <wps:cNvCnPr>
                          <a:cxnSpLocks noChangeShapeType="1"/>
                        </wps:cNvCnPr>
                        <wps:spPr bwMode="auto">
                          <a:xfrm flipV="1">
                            <a:off x="7920" y="10020"/>
                            <a:ext cx="0" cy="4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30"/>
                        <wps:cNvCnPr>
                          <a:cxnSpLocks noChangeShapeType="1"/>
                        </wps:cNvCnPr>
                        <wps:spPr bwMode="auto">
                          <a:xfrm>
                            <a:off x="7920" y="8928"/>
                            <a:ext cx="0" cy="5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Line 31"/>
                        <wps:cNvCnPr>
                          <a:cxnSpLocks noChangeShapeType="1"/>
                        </wps:cNvCnPr>
                        <wps:spPr bwMode="auto">
                          <a:xfrm>
                            <a:off x="7920" y="7992"/>
                            <a:ext cx="0" cy="4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Line 32"/>
                        <wps:cNvCnPr>
                          <a:cxnSpLocks noChangeShapeType="1"/>
                        </wps:cNvCnPr>
                        <wps:spPr bwMode="auto">
                          <a:xfrm>
                            <a:off x="3960" y="10488"/>
                            <a:ext cx="39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ACB4AE" id="组合 4" o:spid="_x0000_s1026" style="width:324pt;height:235.65pt;mso-position-horizontal-relative:char;mso-position-vertical-relative:line" coordorigin="2700,5775" coordsize="6480,4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">
                <v:shapetype id="_x0000_t202" coordsize="21600,21600" o:spt="202" path="m,l,21600r21600,l21600,xe">
                  <v:stroke joinstyle="miter"/>
                  <v:path gradientshapeok="t" o:connecttype="rect"/>
                </v:shapetype>
                <v:shape id="Text Box 6" o:spid="_x0000_s1027" type="#_x0000_t202" style="position:absolute;left:3240;top:5775;width:16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4AFA8353" w14:textId="77777777" w:rsidR="007B630F" w:rsidRDefault="007B630F" w:rsidP="007B630F">
                        <w:pPr>
                          <w:jc w:val="center"/>
                          <w:rPr>
                            <w:sz w:val="24"/>
                          </w:rPr>
                        </w:pPr>
                        <w:r>
                          <w:rPr>
                            <w:rFonts w:hint="eastAsia"/>
                            <w:sz w:val="24"/>
                          </w:rPr>
                          <w:t>输入源图象</w:t>
                        </w:r>
                      </w:p>
                    </w:txbxContent>
                  </v:textbox>
                </v:shape>
                <v:shape id="Text Box 7" o:spid="_x0000_s1028" type="#_x0000_t202" style="position:absolute;left:7200;top:5775;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42416637" w14:textId="77777777" w:rsidR="007B630F" w:rsidRDefault="007B630F" w:rsidP="007B630F">
                        <w:pPr>
                          <w:jc w:val="center"/>
                          <w:rPr>
                            <w:sz w:val="24"/>
                          </w:rPr>
                        </w:pPr>
                        <w:r>
                          <w:rPr>
                            <w:rFonts w:hint="eastAsia"/>
                            <w:sz w:val="24"/>
                          </w:rPr>
                          <w:t>输出图象</w:t>
                        </w:r>
                      </w:p>
                    </w:txbxContent>
                  </v:textbox>
                </v:shape>
                <v:shape id="Text Box 8" o:spid="_x0000_s1029" type="#_x0000_t202" style="position:absolute;left:2700;top:6588;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837B9DE" w14:textId="77777777" w:rsidR="007B630F" w:rsidRDefault="007B630F" w:rsidP="007B630F">
                        <w:pPr>
                          <w:jc w:val="center"/>
                          <w:rPr>
                            <w:sz w:val="24"/>
                          </w:rPr>
                        </w:pPr>
                        <w:r>
                          <w:rPr>
                            <w:rFonts w:hint="eastAsia"/>
                            <w:sz w:val="24"/>
                          </w:rPr>
                          <w:t>8*8</w:t>
                        </w:r>
                        <w:r>
                          <w:rPr>
                            <w:rFonts w:hint="eastAsia"/>
                            <w:sz w:val="24"/>
                          </w:rPr>
                          <w:t>二维</w:t>
                        </w:r>
                        <w:r>
                          <w:rPr>
                            <w:rFonts w:hint="eastAsia"/>
                            <w:sz w:val="24"/>
                          </w:rPr>
                          <w:t>DCT</w:t>
                        </w:r>
                        <w:r>
                          <w:rPr>
                            <w:rFonts w:hint="eastAsia"/>
                            <w:sz w:val="24"/>
                          </w:rPr>
                          <w:t>变换</w:t>
                        </w:r>
                      </w:p>
                    </w:txbxContent>
                  </v:textbox>
                </v:shape>
                <v:shape id="Text Box 9" o:spid="_x0000_s1030" type="#_x0000_t202" style="position:absolute;left:3420;top:7524;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5782863" w14:textId="77777777" w:rsidR="007B630F" w:rsidRDefault="007B630F" w:rsidP="007B630F">
                        <w:pPr>
                          <w:jc w:val="center"/>
                          <w:rPr>
                            <w:sz w:val="24"/>
                          </w:rPr>
                        </w:pPr>
                        <w:r>
                          <w:rPr>
                            <w:rFonts w:hint="eastAsia"/>
                            <w:sz w:val="24"/>
                          </w:rPr>
                          <w:t>量化</w:t>
                        </w:r>
                      </w:p>
                    </w:txbxContent>
                  </v:textbox>
                </v:shape>
                <v:shape id="Text Box 10" o:spid="_x0000_s1031" type="#_x0000_t202" style="position:absolute;left:6660;top:6588;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4E748D8F" w14:textId="77777777" w:rsidR="007B630F" w:rsidRDefault="007B630F" w:rsidP="007B630F">
                        <w:pPr>
                          <w:jc w:val="center"/>
                          <w:rPr>
                            <w:sz w:val="24"/>
                          </w:rPr>
                        </w:pPr>
                        <w:r>
                          <w:rPr>
                            <w:rFonts w:hint="eastAsia"/>
                            <w:sz w:val="24"/>
                          </w:rPr>
                          <w:t>8*8</w:t>
                        </w:r>
                        <w:r>
                          <w:rPr>
                            <w:rFonts w:hint="eastAsia"/>
                            <w:sz w:val="24"/>
                          </w:rPr>
                          <w:t>二维</w:t>
                        </w:r>
                        <w:r>
                          <w:rPr>
                            <w:rFonts w:hint="eastAsia"/>
                            <w:sz w:val="24"/>
                          </w:rPr>
                          <w:t>IDCT</w:t>
                        </w:r>
                        <w:r>
                          <w:rPr>
                            <w:rFonts w:hint="eastAsia"/>
                            <w:sz w:val="24"/>
                          </w:rPr>
                          <w:t>变换</w:t>
                        </w:r>
                      </w:p>
                    </w:txbxContent>
                  </v:textbox>
                </v:shape>
                <v:shape id="Text Box 11" o:spid="_x0000_s1032" type="#_x0000_t202" style="position:absolute;left:7380;top:7524;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68D553BF" w14:textId="77777777" w:rsidR="007B630F" w:rsidRDefault="007B630F" w:rsidP="007B630F">
                        <w:pPr>
                          <w:rPr>
                            <w:sz w:val="24"/>
                          </w:rPr>
                        </w:pPr>
                        <w:r>
                          <w:rPr>
                            <w:rFonts w:hint="eastAsia"/>
                            <w:sz w:val="24"/>
                          </w:rPr>
                          <w:t>逆量化</w:t>
                        </w:r>
                      </w:p>
                    </w:txbxContent>
                  </v:textbox>
                </v:shape>
                <v:shape id="Text Box 12" o:spid="_x0000_s1033" type="#_x0000_t202" style="position:absolute;left:5400;top:7524;width:10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5FB016E6" w14:textId="77777777" w:rsidR="007B630F" w:rsidRDefault="007B630F" w:rsidP="007B630F">
                        <w:pPr>
                          <w:jc w:val="center"/>
                          <w:rPr>
                            <w:sz w:val="24"/>
                          </w:rPr>
                        </w:pPr>
                        <w:r>
                          <w:rPr>
                            <w:rFonts w:hint="eastAsia"/>
                            <w:sz w:val="24"/>
                          </w:rPr>
                          <w:t>量化表</w:t>
                        </w:r>
                      </w:p>
                      <w:p w14:paraId="016B655A" w14:textId="77777777" w:rsidR="007B630F" w:rsidRDefault="007B630F" w:rsidP="007B630F"/>
                    </w:txbxContent>
                  </v:textbox>
                </v:shape>
                <v:shape id="Text Box 13" o:spid="_x0000_s1034" type="#_x0000_t202" style="position:absolute;left:2700;top:8460;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18A5A625" w14:textId="77777777" w:rsidR="007B630F" w:rsidRDefault="007B630F" w:rsidP="007B630F">
                        <w:pPr>
                          <w:pStyle w:val="af"/>
                        </w:pPr>
                        <w:r>
                          <w:rPr>
                            <w:rFonts w:hint="eastAsia"/>
                          </w:rPr>
                          <w:t>直流分量预测编码</w:t>
                        </w:r>
                      </w:p>
                    </w:txbxContent>
                  </v:textbox>
                </v:shape>
                <v:shape id="Text Box 14" o:spid="_x0000_s1035" type="#_x0000_t202" style="position:absolute;left:6660;top:8460;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24D17E6C" w14:textId="77777777" w:rsidR="007B630F" w:rsidRDefault="007B630F" w:rsidP="007B630F">
                        <w:pPr>
                          <w:pStyle w:val="af"/>
                        </w:pPr>
                        <w:r>
                          <w:rPr>
                            <w:rFonts w:hint="eastAsia"/>
                          </w:rPr>
                          <w:t>直流分量预测解码</w:t>
                        </w:r>
                      </w:p>
                    </w:txbxContent>
                  </v:textbox>
                </v:shape>
                <v:shape id="Text Box 15" o:spid="_x0000_s1036" type="#_x0000_t202" style="position:absolute;left:3240;top:9552;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544ADD7D" w14:textId="77777777" w:rsidR="007B630F" w:rsidRDefault="007B630F" w:rsidP="007B630F">
                        <w:pPr>
                          <w:jc w:val="center"/>
                        </w:pPr>
                        <w:r>
                          <w:rPr>
                            <w:rFonts w:hint="eastAsia"/>
                          </w:rPr>
                          <w:t>2.</w:t>
                        </w:r>
                        <w:r>
                          <w:rPr>
                            <w:rFonts w:hint="eastAsia"/>
                            <w:sz w:val="24"/>
                          </w:rPr>
                          <w:t xml:space="preserve"> </w:t>
                        </w:r>
                        <w:r>
                          <w:rPr>
                            <w:rFonts w:hint="eastAsia"/>
                            <w:sz w:val="24"/>
                          </w:rPr>
                          <w:t>熵编码</w:t>
                        </w:r>
                      </w:p>
                    </w:txbxContent>
                  </v:textbox>
                </v:shape>
                <v:shape id="Text Box 16" o:spid="_x0000_s1037" type="#_x0000_t202" style="position:absolute;left:5220;top:9552;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7E460BE1" w14:textId="77777777" w:rsidR="007B630F" w:rsidRDefault="007B630F" w:rsidP="007B630F">
                        <w:pPr>
                          <w:jc w:val="center"/>
                          <w:rPr>
                            <w:sz w:val="24"/>
                          </w:rPr>
                        </w:pPr>
                        <w:r>
                          <w:rPr>
                            <w:rFonts w:hint="eastAsia"/>
                            <w:sz w:val="24"/>
                          </w:rPr>
                          <w:t>1.</w:t>
                        </w:r>
                        <w:r>
                          <w:rPr>
                            <w:rFonts w:hint="eastAsia"/>
                            <w:sz w:val="24"/>
                          </w:rPr>
                          <w:t>表说明</w:t>
                        </w:r>
                      </w:p>
                    </w:txbxContent>
                  </v:textbox>
                </v:shape>
                <v:shape id="Text Box 17" o:spid="_x0000_s1038" type="#_x0000_t202" style="position:absolute;left:7200;top:9552;width:144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7BC9FDC6" w14:textId="77777777" w:rsidR="007B630F" w:rsidRDefault="007B630F" w:rsidP="007B630F">
                        <w:pPr>
                          <w:jc w:val="center"/>
                        </w:pPr>
                        <w:r>
                          <w:rPr>
                            <w:rFonts w:hint="eastAsia"/>
                            <w:sz w:val="24"/>
                          </w:rPr>
                          <w:t xml:space="preserve"> </w:t>
                        </w:r>
                        <w:r>
                          <w:rPr>
                            <w:rFonts w:hint="eastAsia"/>
                            <w:sz w:val="24"/>
                          </w:rPr>
                          <w:t>熵解码</w:t>
                        </w:r>
                      </w:p>
                    </w:txbxContent>
                  </v:textbox>
                </v:shape>
                <v:line id="Line 18" o:spid="_x0000_s1039" style="position:absolute;visibility:visible;mso-wrap-style:square" from="3960,6243" to="3960,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">
                  <v:stroke endarrow="block"/>
                </v:line>
                <v:line id="Line 19" o:spid="_x0000_s1040" style="position:absolute;visibility:visible;mso-wrap-style:square" from="3960,7056" to="3960,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">
                  <v:stroke endarrow="block"/>
                </v:line>
                <v:line id="Line 20" o:spid="_x0000_s1041" style="position:absolute;visibility:visible;mso-wrap-style:square" from="3960,7992" to="3960,8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">
                  <v:stroke endarrow="block"/>
                </v:line>
                <v:line id="Line 21" o:spid="_x0000_s1042" style="position:absolute;visibility:visible;mso-wrap-style:square" from="3960,8928" to="396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v:line>
                <v:line id="Line 22" o:spid="_x0000_s1043" style="position:absolute;visibility:visible;mso-wrap-style:square" from="6480,7836" to="738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">
                  <v:stroke endarrow="block"/>
                </v:line>
                <v:line id="Line 23" o:spid="_x0000_s1044" style="position:absolute;flip:x;visibility:visible;mso-wrap-style:square" from="4500,7836" to="5400,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">
                  <v:stroke endarrow="block"/>
                </v:line>
                <v:line id="Line 24" o:spid="_x0000_s1045" style="position:absolute;flip:y;visibility:visible;mso-wrap-style:square" from="7920,7056" to="7920,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">
                  <v:stroke endarrow="block"/>
                </v:line>
                <v:line id="Line 25" o:spid="_x0000_s1046" style="position:absolute;flip:y;visibility:visible;mso-wrap-style:square" from="7920,6243" to="7920,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">
                  <v:stroke endarrow="block"/>
                </v:line>
                <v:line id="Line 26" o:spid="_x0000_s1047" style="position:absolute;flip:x;visibility:visible;mso-wrap-style:square" from="4680,9864" to="5220,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">
                  <v:stroke endarrow="block"/>
                </v:line>
                <v:line id="Line 27" o:spid="_x0000_s1048" style="position:absolute;visibility:visible;mso-wrap-style:square" from="6660,9864" to="7200,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Line 28" o:spid="_x0000_s1049" style="position:absolute;visibility:visible;mso-wrap-style:square" from="3960,10020" to="3960,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">
                  <v:stroke endarrow="block"/>
                </v:line>
                <v:line id="Line 29" o:spid="_x0000_s1050" style="position:absolute;flip:y;visibility:visible;mso-wrap-style:square" from="7920,10020" to="7920,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">
                  <v:stroke endarrow="block"/>
                </v:line>
                <v:line id="Line 30" o:spid="_x0000_s1051" style="position:absolute;visibility:visible;mso-wrap-style:square" from="7920,8928" to="792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">
                  <v:stroke endarrow="block"/>
                </v:line>
                <v:line id="Line 31" o:spid="_x0000_s1052" style="position:absolute;visibility:visible;mso-wrap-style:square" from="7920,7992" to="7920,8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FRcwQAAANsAAAAPAAAAZHJzL2Rvd25yZXYueG1sRE/Pa8Iw&#10;FL4L/g/hCbvZ1A2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HkMVFzBAAAA2wAAAA8AAAAA&#10;AAAAAAAAAAAABwIAAGRycy9kb3ducmV2LnhtbFBLBQYAAAAAAwADALcAAAD1AgAAAAA=&#10;">
                  <v:stroke endarrow="block"/>
                </v:line>
                <v:line id="Line 32" o:spid="_x0000_s1053" style="position:absolute;visibility:visible;mso-wrap-style:square" from="3960,10488" to="7920,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w10:anchorlock/>
              </v:group>
            </w:pict>
          </mc:Fallback>
        </mc:AlternateContent>
      </w:r>
    </w:p>
    <w:p w14:paraId="7EFFCE9A" w14:textId="61A3EE4C" w:rsidR="00F158EC" w:rsidRDefault="00F158EC" w:rsidP="00F158EC">
      <w:pPr>
        <w:pStyle w:val="aa"/>
        <w:spacing w:before="163"/>
        <w:jc w:val="center"/>
      </w:pPr>
      <w:r>
        <w:rPr>
          <w:rFonts w:hint="eastAsia"/>
        </w:rPr>
        <w:t>图</w:t>
      </w:r>
      <w:r>
        <w:rPr>
          <w:rFonts w:hint="eastAsia"/>
        </w:rPr>
        <w:t xml:space="preserve"> </w:t>
      </w:r>
      <w:r w:rsidR="004A5AB5">
        <w:fldChar w:fldCharType="begin"/>
      </w:r>
      <w:r w:rsidR="004A5AB5">
        <w:instrText xml:space="preserve"> </w:instrText>
      </w:r>
      <w:r w:rsidR="004A5AB5">
        <w:rPr>
          <w:rFonts w:hint="eastAsia"/>
        </w:rPr>
        <w:instrText>STYLEREF 1 \s</w:instrText>
      </w:r>
      <w:r w:rsidR="004A5AB5">
        <w:instrText xml:space="preserve"> </w:instrText>
      </w:r>
      <w:r w:rsidR="004A5AB5">
        <w:fldChar w:fldCharType="separate"/>
      </w:r>
      <w:r w:rsidR="0055207A">
        <w:rPr>
          <w:noProof/>
        </w:rPr>
        <w:t>4</w:t>
      </w:r>
      <w:r w:rsidR="004A5AB5">
        <w:fldChar w:fldCharType="end"/>
      </w:r>
      <w:r w:rsidR="004A5AB5">
        <w:noBreakHyphen/>
      </w:r>
      <w:r w:rsidR="004A5AB5">
        <w:fldChar w:fldCharType="begin"/>
      </w:r>
      <w:r w:rsidR="004A5AB5">
        <w:instrText xml:space="preserve"> </w:instrText>
      </w:r>
      <w:r w:rsidR="004A5AB5">
        <w:rPr>
          <w:rFonts w:hint="eastAsia"/>
        </w:rPr>
        <w:instrText xml:space="preserve">SEQ </w:instrText>
      </w:r>
      <w:r w:rsidR="004A5AB5">
        <w:rPr>
          <w:rFonts w:hint="eastAsia"/>
        </w:rPr>
        <w:instrText>图</w:instrText>
      </w:r>
      <w:r w:rsidR="004A5AB5">
        <w:rPr>
          <w:rFonts w:hint="eastAsia"/>
        </w:rPr>
        <w:instrText xml:space="preserve"> \* ARABIC \s 1</w:instrText>
      </w:r>
      <w:r w:rsidR="004A5AB5">
        <w:instrText xml:space="preserve"> </w:instrText>
      </w:r>
      <w:r w:rsidR="004A5AB5">
        <w:fldChar w:fldCharType="separate"/>
      </w:r>
      <w:r w:rsidR="0055207A">
        <w:rPr>
          <w:noProof/>
        </w:rPr>
        <w:t>2</w:t>
      </w:r>
      <w:r w:rsidR="004A5AB5">
        <w:fldChar w:fldCharType="end"/>
      </w:r>
      <w:r>
        <w:t xml:space="preserve">  </w:t>
      </w:r>
      <w:r w:rsidRPr="00F158EC">
        <w:rPr>
          <w:rFonts w:hint="eastAsia"/>
        </w:rPr>
        <w:t>JPEG</w:t>
      </w:r>
      <w:r w:rsidRPr="00F158EC">
        <w:rPr>
          <w:rFonts w:hint="eastAsia"/>
        </w:rPr>
        <w:t>编码及解码原理图</w:t>
      </w:r>
    </w:p>
    <w:p w14:paraId="72887046" w14:textId="77777777" w:rsidR="007B630F" w:rsidRDefault="007B630F" w:rsidP="007B630F">
      <w:pPr>
        <w:spacing w:line="240" w:lineRule="atLeast"/>
      </w:pPr>
    </w:p>
    <w:p w14:paraId="7748138E" w14:textId="66E6027E" w:rsidR="007B630F" w:rsidRDefault="00C139F4" w:rsidP="007B630F">
      <w:pPr>
        <w:pStyle w:val="30"/>
      </w:pPr>
      <w:bookmarkStart w:id="100" w:name="_Toc462538486"/>
      <w:bookmarkStart w:id="101" w:name="_Toc179417752"/>
      <w:r>
        <w:rPr>
          <w:rFonts w:hint="eastAsia"/>
        </w:rPr>
        <w:lastRenderedPageBreak/>
        <w:t>示例程序</w:t>
      </w:r>
      <w:r w:rsidR="007B630F">
        <w:rPr>
          <w:rFonts w:hint="eastAsia"/>
        </w:rPr>
        <w:t>文件介绍</w:t>
      </w:r>
      <w:bookmarkEnd w:id="100"/>
      <w:bookmarkEnd w:id="101"/>
    </w:p>
    <w:p w14:paraId="23231E9B" w14:textId="77777777" w:rsidR="007B630F" w:rsidRPr="00756878" w:rsidRDefault="007B630F" w:rsidP="007B630F">
      <w:pPr>
        <w:spacing w:line="240" w:lineRule="atLeast"/>
        <w:ind w:firstLine="360"/>
        <w:rPr>
          <w:rFonts w:cs="Times New Roman"/>
        </w:rPr>
      </w:pPr>
      <w:r w:rsidRPr="00756878">
        <w:rPr>
          <w:rFonts w:cs="Times New Roman"/>
        </w:rPr>
        <w:t>实验室给出以下用</w:t>
      </w:r>
      <w:r w:rsidRPr="00756878">
        <w:rPr>
          <w:rFonts w:cs="Times New Roman"/>
        </w:rPr>
        <w:t>BC</w:t>
      </w:r>
      <w:r w:rsidRPr="00756878">
        <w:rPr>
          <w:rFonts w:cs="Times New Roman"/>
        </w:rPr>
        <w:t>开发的程序（</w:t>
      </w:r>
      <w:r w:rsidRPr="00756878">
        <w:rPr>
          <w:rFonts w:cs="Times New Roman"/>
        </w:rPr>
        <w:t>JPEG</w:t>
      </w:r>
      <w:r w:rsidRPr="00756878">
        <w:rPr>
          <w:rFonts w:cs="Times New Roman"/>
        </w:rPr>
        <w:t>目录下，包括原代码）：</w:t>
      </w:r>
    </w:p>
    <w:p w14:paraId="1559E911" w14:textId="77777777" w:rsidR="007B630F" w:rsidRPr="00756878" w:rsidRDefault="007B630F" w:rsidP="007B630F">
      <w:pPr>
        <w:spacing w:line="240" w:lineRule="atLeast"/>
        <w:rPr>
          <w:rFonts w:cs="Times New Roman"/>
        </w:rPr>
      </w:pPr>
      <w:r w:rsidRPr="00756878">
        <w:rPr>
          <w:rFonts w:cs="Times New Roman"/>
        </w:rPr>
        <w:t>（</w:t>
      </w:r>
      <w:r w:rsidRPr="00756878">
        <w:rPr>
          <w:rFonts w:cs="Times New Roman"/>
        </w:rPr>
        <w:t>1</w:t>
      </w:r>
      <w:r w:rsidRPr="00756878">
        <w:rPr>
          <w:rFonts w:cs="Times New Roman"/>
        </w:rPr>
        <w:t>）</w:t>
      </w:r>
      <w:r w:rsidRPr="00756878">
        <w:rPr>
          <w:rFonts w:cs="Times New Roman"/>
        </w:rPr>
        <w:t>JPEG</w:t>
      </w:r>
      <w:r w:rsidRPr="00756878">
        <w:rPr>
          <w:rFonts w:cs="Times New Roman"/>
        </w:rPr>
        <w:t>压缩程序</w:t>
      </w:r>
      <w:r w:rsidRPr="00756878">
        <w:rPr>
          <w:rFonts w:cs="Times New Roman"/>
        </w:rPr>
        <w:t>gendat.exe</w:t>
      </w:r>
      <w:r w:rsidRPr="00756878">
        <w:rPr>
          <w:rFonts w:cs="Times New Roman"/>
        </w:rPr>
        <w:t>；</w:t>
      </w:r>
    </w:p>
    <w:p w14:paraId="354EF2F7" w14:textId="77777777" w:rsidR="007B630F" w:rsidRPr="00756878" w:rsidRDefault="007B630F" w:rsidP="007B630F">
      <w:pPr>
        <w:spacing w:line="240" w:lineRule="atLeast"/>
        <w:rPr>
          <w:rFonts w:cs="Times New Roman"/>
        </w:rPr>
      </w:pPr>
      <w:r w:rsidRPr="00756878">
        <w:rPr>
          <w:rFonts w:cs="Times New Roman"/>
        </w:rPr>
        <w:t>（</w:t>
      </w:r>
      <w:r w:rsidRPr="00756878">
        <w:rPr>
          <w:rFonts w:cs="Times New Roman"/>
        </w:rPr>
        <w:t>2</w:t>
      </w:r>
      <w:r w:rsidRPr="00756878">
        <w:rPr>
          <w:rFonts w:cs="Times New Roman"/>
        </w:rPr>
        <w:t>）为压缩后的数据加上</w:t>
      </w:r>
      <w:r w:rsidRPr="00756878">
        <w:rPr>
          <w:rFonts w:cs="Times New Roman"/>
        </w:rPr>
        <w:t>JPEG</w:t>
      </w:r>
      <w:r w:rsidRPr="00756878">
        <w:rPr>
          <w:rFonts w:cs="Times New Roman"/>
        </w:rPr>
        <w:t>文件头的程序</w:t>
      </w:r>
      <w:r w:rsidRPr="00756878">
        <w:rPr>
          <w:rFonts w:cs="Times New Roman"/>
        </w:rPr>
        <w:t>genjpg.exe</w:t>
      </w:r>
      <w:r w:rsidRPr="00756878">
        <w:rPr>
          <w:rFonts w:cs="Times New Roman"/>
        </w:rPr>
        <w:t>；</w:t>
      </w:r>
    </w:p>
    <w:p w14:paraId="30CBB3A4" w14:textId="77777777" w:rsidR="007B630F" w:rsidRPr="00756878" w:rsidRDefault="007B630F" w:rsidP="007B630F">
      <w:pPr>
        <w:spacing w:line="240" w:lineRule="atLeast"/>
        <w:rPr>
          <w:rFonts w:cs="Times New Roman"/>
        </w:rPr>
      </w:pPr>
      <w:r w:rsidRPr="00756878">
        <w:rPr>
          <w:rFonts w:cs="Times New Roman"/>
        </w:rPr>
        <w:t>（</w:t>
      </w:r>
      <w:r w:rsidRPr="00756878">
        <w:rPr>
          <w:rFonts w:cs="Times New Roman"/>
        </w:rPr>
        <w:t>3</w:t>
      </w:r>
      <w:r w:rsidRPr="00756878">
        <w:rPr>
          <w:rFonts w:cs="Times New Roman"/>
        </w:rPr>
        <w:t>）解</w:t>
      </w:r>
      <w:r w:rsidRPr="00756878">
        <w:rPr>
          <w:rFonts w:cs="Times New Roman"/>
        </w:rPr>
        <w:t>JPEG</w:t>
      </w:r>
      <w:r w:rsidRPr="00756878">
        <w:rPr>
          <w:rFonts w:cs="Times New Roman"/>
        </w:rPr>
        <w:t>压缩程序</w:t>
      </w:r>
      <w:r w:rsidRPr="00756878">
        <w:rPr>
          <w:rFonts w:cs="Times New Roman"/>
        </w:rPr>
        <w:t>extrdat.exe</w:t>
      </w:r>
      <w:r w:rsidRPr="00756878">
        <w:rPr>
          <w:rFonts w:cs="Times New Roman"/>
        </w:rPr>
        <w:t>。</w:t>
      </w:r>
    </w:p>
    <w:p w14:paraId="11B7601D" w14:textId="77777777" w:rsidR="007B630F" w:rsidRPr="00756878" w:rsidRDefault="007B630F" w:rsidP="007B630F">
      <w:pPr>
        <w:spacing w:line="240" w:lineRule="atLeast"/>
        <w:ind w:firstLine="360"/>
        <w:rPr>
          <w:rFonts w:cs="Times New Roman"/>
        </w:rPr>
      </w:pPr>
      <w:r w:rsidRPr="00756878">
        <w:rPr>
          <w:rFonts w:cs="Times New Roman"/>
        </w:rPr>
        <w:t>其中（</w:t>
      </w:r>
      <w:r w:rsidRPr="00756878">
        <w:rPr>
          <w:rFonts w:cs="Times New Roman"/>
        </w:rPr>
        <w:t>1</w:t>
      </w:r>
      <w:r w:rsidRPr="00756878">
        <w:rPr>
          <w:rFonts w:cs="Times New Roman"/>
        </w:rPr>
        <w:t>）的输入参数是需要生成的压缩文件的名字，主程序流程为：</w:t>
      </w:r>
    </w:p>
    <w:p w14:paraId="42EF0197" w14:textId="77777777" w:rsidR="007B630F" w:rsidRPr="00756878" w:rsidRDefault="007B630F" w:rsidP="007B630F">
      <w:pPr>
        <w:ind w:left="840"/>
        <w:rPr>
          <w:rFonts w:cs="Times New Roman"/>
        </w:rPr>
      </w:pPr>
      <w:r w:rsidRPr="00756878">
        <w:rPr>
          <w:rFonts w:cs="Times New Roman"/>
        </w:rPr>
        <w:t>a.</w:t>
      </w:r>
      <w:r w:rsidRPr="00756878">
        <w:rPr>
          <w:rFonts w:cs="Times New Roman"/>
        </w:rPr>
        <w:t>程序初始化，读取文件名称、原始图象等基本数据；</w:t>
      </w:r>
    </w:p>
    <w:p w14:paraId="661CDB84" w14:textId="77777777" w:rsidR="007B630F" w:rsidRPr="00756878" w:rsidRDefault="007B630F" w:rsidP="007B630F">
      <w:pPr>
        <w:ind w:left="840"/>
        <w:rPr>
          <w:rFonts w:cs="Times New Roman"/>
        </w:rPr>
      </w:pPr>
      <w:r w:rsidRPr="00756878">
        <w:rPr>
          <w:rFonts w:cs="Times New Roman"/>
        </w:rPr>
        <w:t>b.</w:t>
      </w:r>
      <w:r w:rsidRPr="00756878">
        <w:rPr>
          <w:rFonts w:cs="Times New Roman"/>
        </w:rPr>
        <w:t>从</w:t>
      </w:r>
      <w:r w:rsidRPr="00756878">
        <w:rPr>
          <w:rFonts w:cs="Times New Roman"/>
        </w:rPr>
        <w:t>AC.TAB</w:t>
      </w:r>
      <w:r w:rsidRPr="00756878">
        <w:rPr>
          <w:rFonts w:cs="Times New Roman"/>
        </w:rPr>
        <w:t>和</w:t>
      </w:r>
      <w:r w:rsidRPr="00756878">
        <w:rPr>
          <w:rFonts w:cs="Times New Roman"/>
        </w:rPr>
        <w:t>DC.TAB</w:t>
      </w:r>
      <w:r w:rsidRPr="00756878">
        <w:rPr>
          <w:rFonts w:cs="Times New Roman"/>
        </w:rPr>
        <w:t>两个文件生成</w:t>
      </w:r>
      <w:r w:rsidRPr="00756878">
        <w:rPr>
          <w:rFonts w:cs="Times New Roman"/>
        </w:rPr>
        <w:t>AC</w:t>
      </w:r>
      <w:r w:rsidRPr="00756878">
        <w:rPr>
          <w:rFonts w:cs="Times New Roman"/>
        </w:rPr>
        <w:t>表和</w:t>
      </w:r>
      <w:r w:rsidRPr="00756878">
        <w:rPr>
          <w:rFonts w:cs="Times New Roman"/>
        </w:rPr>
        <w:t>DC</w:t>
      </w:r>
      <w:r w:rsidRPr="00756878">
        <w:rPr>
          <w:rFonts w:cs="Times New Roman"/>
        </w:rPr>
        <w:t>表，存入数组；</w:t>
      </w:r>
    </w:p>
    <w:p w14:paraId="7C1E32BD" w14:textId="77777777" w:rsidR="007B630F" w:rsidRPr="00756878" w:rsidRDefault="007B630F" w:rsidP="007B630F">
      <w:pPr>
        <w:ind w:left="840"/>
        <w:rPr>
          <w:rFonts w:cs="Times New Roman"/>
        </w:rPr>
      </w:pPr>
      <w:r w:rsidRPr="00756878">
        <w:rPr>
          <w:rFonts w:cs="Times New Roman"/>
        </w:rPr>
        <w:t>c.</w:t>
      </w:r>
      <w:r w:rsidRPr="00756878">
        <w:rPr>
          <w:rFonts w:cs="Times New Roman"/>
        </w:rPr>
        <w:t>以</w:t>
      </w:r>
      <w:r w:rsidRPr="00756878">
        <w:rPr>
          <w:rFonts w:cs="Times New Roman"/>
        </w:rPr>
        <w:t>8</w:t>
      </w:r>
      <w:r w:rsidRPr="00756878">
        <w:rPr>
          <w:rFonts w:cs="Times New Roman"/>
        </w:rPr>
        <w:sym w:font="Symbol" w:char="F0B4"/>
      </w:r>
      <w:r w:rsidRPr="00756878">
        <w:rPr>
          <w:rFonts w:cs="Times New Roman"/>
        </w:rPr>
        <w:t>8</w:t>
      </w:r>
      <w:r w:rsidRPr="00756878">
        <w:rPr>
          <w:rFonts w:cs="Times New Roman"/>
        </w:rPr>
        <w:t>为样本单位进行</w:t>
      </w:r>
      <w:r w:rsidRPr="00756878">
        <w:rPr>
          <w:rFonts w:cs="Times New Roman"/>
        </w:rPr>
        <w:t>DCT</w:t>
      </w:r>
      <w:r w:rsidRPr="00756878">
        <w:rPr>
          <w:rFonts w:cs="Times New Roman"/>
        </w:rPr>
        <w:t>变换；</w:t>
      </w:r>
    </w:p>
    <w:p w14:paraId="2D8D6A0F" w14:textId="77777777" w:rsidR="007B630F" w:rsidRPr="00756878" w:rsidRDefault="007B630F" w:rsidP="007B630F">
      <w:pPr>
        <w:ind w:left="840"/>
        <w:rPr>
          <w:rFonts w:cs="Times New Roman"/>
        </w:rPr>
      </w:pPr>
      <w:r w:rsidRPr="00756878">
        <w:rPr>
          <w:rFonts w:cs="Times New Roman"/>
        </w:rPr>
        <w:t>d.</w:t>
      </w:r>
      <w:r w:rsidRPr="00756878">
        <w:rPr>
          <w:rFonts w:cs="Times New Roman"/>
        </w:rPr>
        <w:t>以</w:t>
      </w:r>
      <w:r w:rsidRPr="00756878">
        <w:rPr>
          <w:rFonts w:cs="Times New Roman"/>
        </w:rPr>
        <w:t>8</w:t>
      </w:r>
      <w:r w:rsidRPr="00756878">
        <w:rPr>
          <w:rFonts w:cs="Times New Roman"/>
        </w:rPr>
        <w:sym w:font="Symbol" w:char="F0B4"/>
      </w:r>
      <w:r w:rsidRPr="00756878">
        <w:rPr>
          <w:rFonts w:cs="Times New Roman"/>
        </w:rPr>
        <w:t>8</w:t>
      </w:r>
      <w:r w:rsidRPr="00756878">
        <w:rPr>
          <w:rFonts w:cs="Times New Roman"/>
        </w:rPr>
        <w:t>为样本单位进行量化；</w:t>
      </w:r>
    </w:p>
    <w:p w14:paraId="252A7C6B" w14:textId="77777777" w:rsidR="007B630F" w:rsidRPr="00756878" w:rsidRDefault="007B630F" w:rsidP="007B630F">
      <w:pPr>
        <w:ind w:left="840"/>
        <w:rPr>
          <w:rFonts w:cs="Times New Roman"/>
        </w:rPr>
      </w:pPr>
      <w:r w:rsidRPr="00756878">
        <w:rPr>
          <w:rFonts w:cs="Times New Roman"/>
        </w:rPr>
        <w:t>e.</w:t>
      </w:r>
      <w:r w:rsidRPr="00756878">
        <w:rPr>
          <w:rFonts w:cs="Times New Roman"/>
        </w:rPr>
        <w:t>以</w:t>
      </w:r>
      <w:r w:rsidRPr="00756878">
        <w:rPr>
          <w:rFonts w:cs="Times New Roman"/>
        </w:rPr>
        <w:t>8</w:t>
      </w:r>
      <w:r w:rsidRPr="00756878">
        <w:rPr>
          <w:rFonts w:cs="Times New Roman"/>
        </w:rPr>
        <w:sym w:font="Symbol" w:char="F0B4"/>
      </w:r>
      <w:r w:rsidRPr="00756878">
        <w:rPr>
          <w:rFonts w:cs="Times New Roman"/>
        </w:rPr>
        <w:t>8</w:t>
      </w:r>
      <w:r w:rsidRPr="00756878">
        <w:rPr>
          <w:rFonts w:cs="Times New Roman"/>
        </w:rPr>
        <w:t>为样本单位进行</w:t>
      </w:r>
      <w:r w:rsidRPr="00756878">
        <w:rPr>
          <w:rFonts w:cs="Times New Roman"/>
        </w:rPr>
        <w:t>Z</w:t>
      </w:r>
      <w:r w:rsidRPr="00756878">
        <w:rPr>
          <w:rFonts w:cs="Times New Roman"/>
        </w:rPr>
        <w:t>型扫描；</w:t>
      </w:r>
    </w:p>
    <w:p w14:paraId="69F3ECD6" w14:textId="77777777" w:rsidR="007B630F" w:rsidRPr="00756878" w:rsidRDefault="007B630F" w:rsidP="007B630F">
      <w:pPr>
        <w:ind w:left="840"/>
        <w:rPr>
          <w:rFonts w:cs="Times New Roman"/>
        </w:rPr>
      </w:pPr>
      <w:r w:rsidRPr="00756878">
        <w:rPr>
          <w:rFonts w:cs="Times New Roman"/>
        </w:rPr>
        <w:t>f.</w:t>
      </w:r>
      <w:r w:rsidRPr="00756878">
        <w:rPr>
          <w:rFonts w:cs="Times New Roman"/>
        </w:rPr>
        <w:t>以</w:t>
      </w:r>
      <w:r w:rsidRPr="00756878">
        <w:rPr>
          <w:rFonts w:cs="Times New Roman"/>
        </w:rPr>
        <w:t>8</w:t>
      </w:r>
      <w:r w:rsidRPr="00756878">
        <w:rPr>
          <w:rFonts w:cs="Times New Roman"/>
        </w:rPr>
        <w:sym w:font="Symbol" w:char="F0B4"/>
      </w:r>
      <w:r w:rsidRPr="00756878">
        <w:rPr>
          <w:rFonts w:cs="Times New Roman"/>
        </w:rPr>
        <w:t>8</w:t>
      </w:r>
      <w:r w:rsidRPr="00756878">
        <w:rPr>
          <w:rFonts w:cs="Times New Roman"/>
        </w:rPr>
        <w:t>为样本单位进行编码；</w:t>
      </w:r>
    </w:p>
    <w:p w14:paraId="4DD1B106" w14:textId="77777777" w:rsidR="007B630F" w:rsidRPr="00756878" w:rsidRDefault="007B630F" w:rsidP="007B630F">
      <w:pPr>
        <w:ind w:left="840"/>
        <w:rPr>
          <w:rFonts w:cs="Times New Roman"/>
        </w:rPr>
      </w:pPr>
      <w:r w:rsidRPr="00756878">
        <w:rPr>
          <w:rFonts w:cs="Times New Roman"/>
        </w:rPr>
        <w:t>g.</w:t>
      </w:r>
      <w:r w:rsidRPr="00756878">
        <w:rPr>
          <w:rFonts w:cs="Times New Roman"/>
        </w:rPr>
        <w:t>以</w:t>
      </w:r>
      <w:r w:rsidRPr="00756878">
        <w:rPr>
          <w:rFonts w:cs="Times New Roman"/>
        </w:rPr>
        <w:t>8</w:t>
      </w:r>
      <w:r w:rsidRPr="00756878">
        <w:rPr>
          <w:rFonts w:cs="Times New Roman"/>
        </w:rPr>
        <w:sym w:font="Symbol" w:char="F0B4"/>
      </w:r>
      <w:r w:rsidRPr="00756878">
        <w:rPr>
          <w:rFonts w:cs="Times New Roman"/>
        </w:rPr>
        <w:t>8</w:t>
      </w:r>
      <w:r w:rsidRPr="00756878">
        <w:rPr>
          <w:rFonts w:cs="Times New Roman"/>
        </w:rPr>
        <w:t>为样本单位进行解量化；</w:t>
      </w:r>
    </w:p>
    <w:p w14:paraId="00810083" w14:textId="77777777" w:rsidR="007B630F" w:rsidRPr="00756878" w:rsidRDefault="007B630F" w:rsidP="007B630F">
      <w:pPr>
        <w:ind w:left="840"/>
        <w:rPr>
          <w:rFonts w:cs="Times New Roman"/>
        </w:rPr>
      </w:pPr>
      <w:r w:rsidRPr="00756878">
        <w:rPr>
          <w:rFonts w:cs="Times New Roman"/>
        </w:rPr>
        <w:t>h.</w:t>
      </w:r>
      <w:r w:rsidRPr="00756878">
        <w:rPr>
          <w:rFonts w:cs="Times New Roman"/>
        </w:rPr>
        <w:t>以</w:t>
      </w:r>
      <w:r w:rsidRPr="00756878">
        <w:rPr>
          <w:rFonts w:cs="Times New Roman"/>
        </w:rPr>
        <w:t>8</w:t>
      </w:r>
      <w:r w:rsidRPr="00756878">
        <w:rPr>
          <w:rFonts w:cs="Times New Roman"/>
        </w:rPr>
        <w:sym w:font="Symbol" w:char="F0B4"/>
      </w:r>
      <w:r w:rsidRPr="00756878">
        <w:rPr>
          <w:rFonts w:cs="Times New Roman"/>
        </w:rPr>
        <w:t>8</w:t>
      </w:r>
      <w:r w:rsidRPr="00756878">
        <w:rPr>
          <w:rFonts w:cs="Times New Roman"/>
        </w:rPr>
        <w:t>为样本单位进行</w:t>
      </w:r>
      <w:r w:rsidRPr="00756878">
        <w:rPr>
          <w:rFonts w:cs="Times New Roman"/>
        </w:rPr>
        <w:t>IDCT</w:t>
      </w:r>
      <w:r w:rsidRPr="00756878">
        <w:rPr>
          <w:rFonts w:cs="Times New Roman"/>
        </w:rPr>
        <w:t>变换；</w:t>
      </w:r>
    </w:p>
    <w:p w14:paraId="6FFD4015" w14:textId="77777777" w:rsidR="007B630F" w:rsidRPr="00756878" w:rsidRDefault="007B630F" w:rsidP="007B630F">
      <w:pPr>
        <w:spacing w:line="240" w:lineRule="atLeast"/>
        <w:ind w:firstLine="360"/>
        <w:rPr>
          <w:rFonts w:cs="Times New Roman"/>
        </w:rPr>
      </w:pPr>
      <w:r w:rsidRPr="00756878">
        <w:rPr>
          <w:rFonts w:cs="Times New Roman"/>
        </w:rPr>
        <w:t>请同学们在参考上述程序的基础上，编制自己的</w:t>
      </w:r>
      <w:r w:rsidRPr="00756878">
        <w:rPr>
          <w:rFonts w:cs="Times New Roman"/>
        </w:rPr>
        <w:t>JPEG</w:t>
      </w:r>
      <w:r w:rsidRPr="00756878">
        <w:rPr>
          <w:rFonts w:cs="Times New Roman"/>
        </w:rPr>
        <w:t>压缩程序，然后利用</w:t>
      </w:r>
      <w:r w:rsidRPr="00756878">
        <w:rPr>
          <w:rFonts w:cs="Times New Roman"/>
        </w:rPr>
        <w:t>2</w:t>
      </w:r>
      <w:r w:rsidRPr="00756878">
        <w:rPr>
          <w:rFonts w:cs="Times New Roman"/>
        </w:rPr>
        <w:t>和</w:t>
      </w:r>
      <w:r w:rsidRPr="00756878">
        <w:rPr>
          <w:rFonts w:cs="Times New Roman"/>
        </w:rPr>
        <w:t>3</w:t>
      </w:r>
      <w:r w:rsidRPr="00756878">
        <w:rPr>
          <w:rFonts w:cs="Times New Roman"/>
        </w:rPr>
        <w:t>检查自己的程序是否正确运行（注意：</w:t>
      </w:r>
      <w:r w:rsidRPr="00756878">
        <w:rPr>
          <w:rFonts w:cs="Times New Roman"/>
        </w:rPr>
        <w:t>*.JPG</w:t>
      </w:r>
      <w:r w:rsidRPr="00756878">
        <w:rPr>
          <w:rFonts w:cs="Times New Roman"/>
        </w:rPr>
        <w:t>文件可以用浏览器</w:t>
      </w:r>
      <w:r w:rsidRPr="00756878">
        <w:rPr>
          <w:rFonts w:cs="Times New Roman"/>
        </w:rPr>
        <w:t>IE</w:t>
      </w:r>
      <w:r w:rsidRPr="00756878">
        <w:rPr>
          <w:rFonts w:cs="Times New Roman"/>
        </w:rPr>
        <w:t>查看）。</w:t>
      </w:r>
    </w:p>
    <w:p w14:paraId="6190630F" w14:textId="77777777" w:rsidR="007B630F" w:rsidRDefault="007B630F" w:rsidP="007B630F">
      <w:pPr>
        <w:pStyle w:val="2"/>
      </w:pPr>
      <w:bookmarkStart w:id="102" w:name="_Toc462538487"/>
      <w:bookmarkStart w:id="103" w:name="_Toc179417753"/>
      <w:r>
        <w:rPr>
          <w:rFonts w:hint="eastAsia"/>
        </w:rPr>
        <w:t>思考题</w:t>
      </w:r>
      <w:bookmarkEnd w:id="102"/>
      <w:bookmarkEnd w:id="103"/>
    </w:p>
    <w:p w14:paraId="7B351E5F" w14:textId="1C97FBE9" w:rsidR="007B630F" w:rsidRDefault="00756878" w:rsidP="00756878">
      <w:pPr>
        <w:widowControl/>
        <w:autoSpaceDE w:val="0"/>
        <w:autoSpaceDN w:val="0"/>
        <w:spacing w:line="380" w:lineRule="atLeast"/>
        <w:textAlignment w:val="bottom"/>
      </w:pPr>
      <w:r>
        <w:fldChar w:fldCharType="begin"/>
      </w:r>
      <w:r>
        <w:instrText xml:space="preserve"> QUOTE "["</w:instrText>
      </w:r>
      <w:fldSimple w:instr=" STYLEREF 1 \s ">
        <w:r w:rsidR="0055207A">
          <w:rPr>
            <w:noProof/>
          </w:rPr>
          <w:instrText>4</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2</w:instrText>
      </w:r>
      <w:r>
        <w:fldChar w:fldCharType="end"/>
      </w:r>
      <w:r>
        <w:instrText xml:space="preserve">"]" </w:instrText>
      </w:r>
      <w:r>
        <w:fldChar w:fldCharType="separate"/>
      </w:r>
      <w:r w:rsidR="0055207A">
        <w:t>[</w:t>
      </w:r>
      <w:r w:rsidR="0055207A">
        <w:rPr>
          <w:noProof/>
        </w:rPr>
        <w:t>4</w:t>
      </w:r>
      <w:r w:rsidR="0055207A">
        <w:t>-</w:t>
      </w:r>
      <w:r w:rsidR="0055207A">
        <w:rPr>
          <w:noProof/>
        </w:rPr>
        <w:t>2</w:t>
      </w:r>
      <w:r w:rsidR="0055207A">
        <w:t>]</w:t>
      </w:r>
      <w:r>
        <w:fldChar w:fldCharType="end"/>
      </w:r>
      <w:r>
        <w:t xml:space="preserve"> </w:t>
      </w:r>
      <w:r w:rsidR="007B630F">
        <w:rPr>
          <w:rFonts w:hint="eastAsia"/>
        </w:rPr>
        <w:t>计算图像的压缩比，并比较原图像的效果。</w:t>
      </w:r>
    </w:p>
    <w:p w14:paraId="3FDB203E" w14:textId="31D987B5" w:rsidR="007B630F" w:rsidRDefault="00756878" w:rsidP="00756878">
      <w:pPr>
        <w:widowControl/>
        <w:autoSpaceDE w:val="0"/>
        <w:autoSpaceDN w:val="0"/>
        <w:spacing w:line="380" w:lineRule="atLeast"/>
        <w:textAlignment w:val="bottom"/>
      </w:pPr>
      <w:r>
        <w:fldChar w:fldCharType="begin"/>
      </w:r>
      <w:r>
        <w:instrText xml:space="preserve"> QUOTE "["</w:instrText>
      </w:r>
      <w:fldSimple w:instr=" STYLEREF 1 \s ">
        <w:r w:rsidR="0055207A">
          <w:rPr>
            <w:noProof/>
          </w:rPr>
          <w:instrText>4</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3</w:instrText>
      </w:r>
      <w:r>
        <w:fldChar w:fldCharType="end"/>
      </w:r>
      <w:r>
        <w:instrText xml:space="preserve">"]" </w:instrText>
      </w:r>
      <w:r>
        <w:fldChar w:fldCharType="separate"/>
      </w:r>
      <w:r w:rsidR="0055207A">
        <w:t>[</w:t>
      </w:r>
      <w:r w:rsidR="0055207A">
        <w:rPr>
          <w:noProof/>
        </w:rPr>
        <w:t>4</w:t>
      </w:r>
      <w:r w:rsidR="0055207A">
        <w:t>-</w:t>
      </w:r>
      <w:r w:rsidR="0055207A">
        <w:rPr>
          <w:noProof/>
        </w:rPr>
        <w:t>3</w:t>
      </w:r>
      <w:r w:rsidR="0055207A">
        <w:t>]</w:t>
      </w:r>
      <w:r>
        <w:fldChar w:fldCharType="end"/>
      </w:r>
      <w:r>
        <w:t xml:space="preserve"> </w:t>
      </w:r>
      <w:r w:rsidR="007B630F">
        <w:rPr>
          <w:rFonts w:hint="eastAsia"/>
        </w:rPr>
        <w:t>改变</w:t>
      </w:r>
      <w:r w:rsidR="007B630F">
        <w:t xml:space="preserve"> g_scale </w:t>
      </w:r>
      <w:r w:rsidR="007B630F">
        <w:rPr>
          <w:rFonts w:hint="eastAsia"/>
        </w:rPr>
        <w:t>和量化矩阵中的元素，比较压缩比和恢复图像的效果。</w:t>
      </w:r>
    </w:p>
    <w:p w14:paraId="5470BC92" w14:textId="138C65CD" w:rsidR="007B630F" w:rsidRDefault="00756878" w:rsidP="00756878">
      <w:pPr>
        <w:widowControl/>
        <w:autoSpaceDE w:val="0"/>
        <w:autoSpaceDN w:val="0"/>
        <w:spacing w:line="380" w:lineRule="atLeast"/>
        <w:textAlignment w:val="bottom"/>
        <w:rPr>
          <w:rFonts w:ascii="宋体"/>
        </w:rPr>
      </w:pPr>
      <w:r>
        <w:fldChar w:fldCharType="begin"/>
      </w:r>
      <w:r>
        <w:instrText xml:space="preserve"> QUOTE "["</w:instrText>
      </w:r>
      <w:fldSimple w:instr=" STYLEREF 1 \s ">
        <w:r w:rsidR="0055207A">
          <w:rPr>
            <w:noProof/>
          </w:rPr>
          <w:instrText>4</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4</w:instrText>
      </w:r>
      <w:r>
        <w:fldChar w:fldCharType="end"/>
      </w:r>
      <w:r>
        <w:instrText xml:space="preserve">"]" </w:instrText>
      </w:r>
      <w:r>
        <w:fldChar w:fldCharType="separate"/>
      </w:r>
      <w:r w:rsidR="0055207A">
        <w:t>[</w:t>
      </w:r>
      <w:r w:rsidR="0055207A">
        <w:rPr>
          <w:noProof/>
        </w:rPr>
        <w:t>4</w:t>
      </w:r>
      <w:r w:rsidR="0055207A">
        <w:t>-</w:t>
      </w:r>
      <w:r w:rsidR="0055207A">
        <w:rPr>
          <w:noProof/>
        </w:rPr>
        <w:t>4</w:t>
      </w:r>
      <w:r w:rsidR="0055207A">
        <w:t>]</w:t>
      </w:r>
      <w:r>
        <w:fldChar w:fldCharType="end"/>
      </w:r>
      <w:r>
        <w:t xml:space="preserve">  </w:t>
      </w:r>
      <w:r w:rsidR="007B630F">
        <w:t xml:space="preserve">DCT </w:t>
      </w:r>
      <w:r w:rsidR="007B630F">
        <w:rPr>
          <w:rFonts w:hint="eastAsia"/>
        </w:rPr>
        <w:t>变换，量化后，数据的值域是多少？有没有可能超出码表所给幅值的范围？</w:t>
      </w:r>
    </w:p>
    <w:p w14:paraId="03FF02E9" w14:textId="77777777" w:rsidR="007B630F" w:rsidRDefault="007B630F" w:rsidP="007B630F"/>
    <w:p w14:paraId="4DDF2DD6" w14:textId="77777777" w:rsidR="004C39A6" w:rsidRDefault="004C39A6" w:rsidP="007B630F">
      <w:pPr>
        <w:sectPr w:rsidR="004C39A6" w:rsidSect="00DB070C">
          <w:pgSz w:w="11906" w:h="16838"/>
          <w:pgMar w:top="1440" w:right="1800" w:bottom="1440" w:left="1800" w:header="851" w:footer="992" w:gutter="0"/>
          <w:cols w:space="425"/>
          <w:titlePg/>
          <w:docGrid w:type="lines" w:linePitch="312"/>
        </w:sectPr>
      </w:pPr>
    </w:p>
    <w:p w14:paraId="74492A59" w14:textId="3DC3F6BC" w:rsidR="00AF0AC4" w:rsidRDefault="00AF0AC4" w:rsidP="00AF0AC4">
      <w:pPr>
        <w:pStyle w:val="1"/>
      </w:pPr>
      <w:bookmarkStart w:id="104" w:name="_Toc179417754"/>
      <w:r>
        <w:rPr>
          <w:rFonts w:hint="eastAsia"/>
        </w:rPr>
        <w:lastRenderedPageBreak/>
        <w:t>Android</w:t>
      </w:r>
      <w:r>
        <w:rPr>
          <w:rFonts w:hint="eastAsia"/>
        </w:rPr>
        <w:t>下的音频编程</w:t>
      </w:r>
      <w:bookmarkEnd w:id="104"/>
    </w:p>
    <w:p w14:paraId="35EA8847" w14:textId="77777777" w:rsidR="00AF0AC4" w:rsidRDefault="00AF0AC4" w:rsidP="00AF0AC4">
      <w:pPr>
        <w:pStyle w:val="2"/>
      </w:pPr>
      <w:bookmarkStart w:id="105" w:name="_Toc179417755"/>
      <w:r>
        <w:rPr>
          <w:rFonts w:hint="eastAsia"/>
        </w:rPr>
        <w:t>实验目的</w:t>
      </w:r>
      <w:bookmarkEnd w:id="105"/>
    </w:p>
    <w:p w14:paraId="017ACDA9" w14:textId="77777777" w:rsidR="00AF0AC4" w:rsidRDefault="00AF0AC4" w:rsidP="00577577">
      <w:pPr>
        <w:pStyle w:val="afa"/>
        <w:numPr>
          <w:ilvl w:val="0"/>
          <w:numId w:val="26"/>
        </w:numPr>
        <w:adjustRightInd/>
        <w:snapToGrid/>
        <w:spacing w:line="288" w:lineRule="auto"/>
        <w:ind w:firstLineChars="0"/>
      </w:pPr>
      <w:r>
        <w:rPr>
          <w:rFonts w:hint="eastAsia"/>
        </w:rPr>
        <w:t>了解</w:t>
      </w:r>
      <w:r>
        <w:rPr>
          <w:rFonts w:hint="eastAsia"/>
        </w:rPr>
        <w:t>RIFF</w:t>
      </w:r>
      <w:r>
        <w:rPr>
          <w:rFonts w:hint="eastAsia"/>
        </w:rPr>
        <w:t>文件格式。</w:t>
      </w:r>
    </w:p>
    <w:p w14:paraId="5F3072E8" w14:textId="77777777" w:rsidR="00AF0AC4" w:rsidRDefault="00AF0AC4" w:rsidP="00577577">
      <w:pPr>
        <w:pStyle w:val="afa"/>
        <w:numPr>
          <w:ilvl w:val="0"/>
          <w:numId w:val="26"/>
        </w:numPr>
        <w:adjustRightInd/>
        <w:snapToGrid/>
        <w:spacing w:line="288" w:lineRule="auto"/>
        <w:ind w:firstLineChars="0"/>
      </w:pPr>
      <w:r>
        <w:rPr>
          <w:rFonts w:hint="eastAsia"/>
        </w:rPr>
        <w:t>了解</w:t>
      </w:r>
      <w:r>
        <w:rPr>
          <w:rFonts w:hint="eastAsia"/>
        </w:rPr>
        <w:t>Android</w:t>
      </w:r>
      <w:r>
        <w:rPr>
          <w:rFonts w:hint="eastAsia"/>
        </w:rPr>
        <w:t>对媒体回放、录制的支持库。</w:t>
      </w:r>
    </w:p>
    <w:p w14:paraId="60B5160E" w14:textId="77777777" w:rsidR="00AF0AC4" w:rsidRDefault="00AF0AC4" w:rsidP="00577577">
      <w:pPr>
        <w:pStyle w:val="afa"/>
        <w:numPr>
          <w:ilvl w:val="0"/>
          <w:numId w:val="26"/>
        </w:numPr>
        <w:adjustRightInd/>
        <w:snapToGrid/>
        <w:spacing w:line="288" w:lineRule="auto"/>
        <w:ind w:firstLineChars="0"/>
      </w:pPr>
      <w:r>
        <w:rPr>
          <w:rFonts w:hint="eastAsia"/>
        </w:rPr>
        <w:t>学习</w:t>
      </w:r>
      <w:r>
        <w:rPr>
          <w:rFonts w:hint="eastAsia"/>
        </w:rPr>
        <w:t>Android</w:t>
      </w:r>
      <w:r>
        <w:rPr>
          <w:rFonts w:hint="eastAsia"/>
        </w:rPr>
        <w:t>下进行声音播放的基本方法。</w:t>
      </w:r>
    </w:p>
    <w:p w14:paraId="1E1C1258" w14:textId="5827F1E2" w:rsidR="00AF0AC4" w:rsidRDefault="00AF0AC4" w:rsidP="00577577">
      <w:pPr>
        <w:pStyle w:val="afa"/>
        <w:numPr>
          <w:ilvl w:val="0"/>
          <w:numId w:val="26"/>
        </w:numPr>
        <w:adjustRightInd/>
        <w:snapToGrid/>
        <w:spacing w:line="288" w:lineRule="auto"/>
        <w:ind w:firstLineChars="0"/>
      </w:pPr>
      <w:r>
        <w:rPr>
          <w:rFonts w:hint="eastAsia"/>
        </w:rPr>
        <w:t>学习</w:t>
      </w:r>
      <w:r>
        <w:rPr>
          <w:rFonts w:hint="eastAsia"/>
        </w:rPr>
        <w:t>Android</w:t>
      </w:r>
      <w:r>
        <w:rPr>
          <w:rFonts w:hint="eastAsia"/>
        </w:rPr>
        <w:t>下进行声音录制的基本方法。</w:t>
      </w:r>
    </w:p>
    <w:p w14:paraId="3DDD9715" w14:textId="68EBA9E2" w:rsidR="00690E1D" w:rsidRDefault="00690E1D" w:rsidP="00690E1D">
      <w:pPr>
        <w:pStyle w:val="2"/>
      </w:pPr>
      <w:bookmarkStart w:id="106" w:name="_Toc179417756"/>
      <w:ins w:id="107" w:author="陈晓辉" w:date="2024-10-10T01:54:00Z">
        <w:r>
          <w:rPr>
            <w:rFonts w:hint="eastAsia"/>
          </w:rPr>
          <w:t>预备知识</w:t>
        </w:r>
      </w:ins>
      <w:bookmarkEnd w:id="106"/>
    </w:p>
    <w:p w14:paraId="3F398EE9" w14:textId="0BA1DB1E" w:rsidR="00690E1D" w:rsidRDefault="00690E1D" w:rsidP="00690E1D">
      <w:pPr>
        <w:ind w:firstLineChars="200" w:firstLine="420"/>
      </w:pPr>
      <w:r>
        <w:rPr>
          <w:rFonts w:hint="eastAsia"/>
        </w:rPr>
        <w:t>Android</w:t>
      </w:r>
      <w:r>
        <w:t xml:space="preserve"> </w:t>
      </w:r>
      <w:r>
        <w:rPr>
          <w:rFonts w:hint="eastAsia"/>
        </w:rPr>
        <w:t>Studio</w:t>
      </w:r>
      <w:r>
        <w:rPr>
          <w:rFonts w:hint="eastAsia"/>
        </w:rPr>
        <w:t>编程方法。可参阅“</w:t>
      </w:r>
      <w:r>
        <w:fldChar w:fldCharType="begin"/>
      </w:r>
      <w:r>
        <w:instrText xml:space="preserve"> </w:instrText>
      </w:r>
      <w:r>
        <w:rPr>
          <w:rFonts w:hint="eastAsia"/>
        </w:rPr>
        <w:instrText>REF _Ref179417602 \r \h</w:instrText>
      </w:r>
      <w:r>
        <w:instrText xml:space="preserve"> </w:instrText>
      </w:r>
      <w:r>
        <w:fldChar w:fldCharType="separate"/>
      </w:r>
      <w:r w:rsidR="0055207A">
        <w:t>12</w:t>
      </w:r>
      <w:r>
        <w:fldChar w:fldCharType="end"/>
      </w:r>
      <w:r>
        <w:t xml:space="preserve"> </w:t>
      </w:r>
      <w:r>
        <w:fldChar w:fldCharType="begin"/>
      </w:r>
      <w:r>
        <w:instrText xml:space="preserve"> REF _Ref179417607 \h </w:instrText>
      </w:r>
      <w:r>
        <w:fldChar w:fldCharType="separate"/>
      </w:r>
      <w:r w:rsidR="0055207A">
        <w:rPr>
          <w:rFonts w:hint="eastAsia"/>
        </w:rPr>
        <w:t>附录：</w:t>
      </w:r>
      <w:r w:rsidR="0055207A">
        <w:rPr>
          <w:rFonts w:hint="eastAsia"/>
        </w:rPr>
        <w:t>A</w:t>
      </w:r>
      <w:r w:rsidR="0055207A">
        <w:t>ndroid Studio</w:t>
      </w:r>
      <w:r w:rsidR="0055207A">
        <w:rPr>
          <w:rFonts w:hint="eastAsia"/>
        </w:rPr>
        <w:t>程序开发极简入门</w:t>
      </w:r>
      <w:r>
        <w:fldChar w:fldCharType="end"/>
      </w:r>
      <w:r>
        <w:rPr>
          <w:rFonts w:hint="eastAsia"/>
        </w:rPr>
        <w:t>”。</w:t>
      </w:r>
    </w:p>
    <w:p w14:paraId="35F88C17" w14:textId="77777777" w:rsidR="00AF0AC4" w:rsidRDefault="00AF0AC4" w:rsidP="00AF0AC4">
      <w:pPr>
        <w:pStyle w:val="2"/>
      </w:pPr>
      <w:bookmarkStart w:id="108" w:name="_Toc179417757"/>
      <w:r>
        <w:rPr>
          <w:rFonts w:hint="eastAsia"/>
        </w:rPr>
        <w:t>实验原理</w:t>
      </w:r>
      <w:bookmarkEnd w:id="108"/>
    </w:p>
    <w:p w14:paraId="1B232B32" w14:textId="43ED34AF" w:rsidR="00AF0AC4" w:rsidRPr="00B52B36" w:rsidRDefault="00AF0AC4" w:rsidP="00AF0AC4">
      <w:pPr>
        <w:pStyle w:val="30"/>
      </w:pPr>
      <w:bookmarkStart w:id="109" w:name="_Toc179417758"/>
      <w:r>
        <w:rPr>
          <w:rFonts w:hint="eastAsia"/>
        </w:rPr>
        <w:t>Android</w:t>
      </w:r>
      <w:r>
        <w:t xml:space="preserve"> </w:t>
      </w:r>
      <w:r>
        <w:rPr>
          <w:rFonts w:hint="eastAsia"/>
        </w:rPr>
        <w:t>APIs</w:t>
      </w:r>
      <w:r>
        <w:rPr>
          <w:rFonts w:hint="eastAsia"/>
        </w:rPr>
        <w:t>对多媒体的支持</w:t>
      </w:r>
      <w:bookmarkEnd w:id="109"/>
    </w:p>
    <w:p w14:paraId="2F3CD2AA" w14:textId="2CD8999A" w:rsidR="00AF0AC4" w:rsidRDefault="00AF0AC4" w:rsidP="00AF0AC4">
      <w:pPr>
        <w:ind w:firstLineChars="200" w:firstLine="420"/>
      </w:pPr>
      <w:r w:rsidRPr="0011213A">
        <w:rPr>
          <w:rFonts w:hint="eastAsia"/>
        </w:rPr>
        <w:t>android.media</w:t>
      </w:r>
      <w:r w:rsidRPr="0011213A">
        <w:rPr>
          <w:rFonts w:hint="eastAsia"/>
        </w:rPr>
        <w:t>包下面包含了</w:t>
      </w:r>
      <w:r w:rsidRPr="0011213A">
        <w:rPr>
          <w:rFonts w:hint="eastAsia"/>
        </w:rPr>
        <w:t>Android</w:t>
      </w:r>
      <w:r w:rsidRPr="0011213A">
        <w:rPr>
          <w:rFonts w:hint="eastAsia"/>
        </w:rPr>
        <w:t>开发中媒体类</w:t>
      </w:r>
      <w:r>
        <w:rPr>
          <w:rFonts w:hint="eastAsia"/>
        </w:rPr>
        <w:t>，可以支持各类媒体的回放、录制。部分和声音、图像、视频有关的类定义如</w:t>
      </w:r>
      <w:r>
        <w:fldChar w:fldCharType="begin"/>
      </w:r>
      <w:r>
        <w:instrText xml:space="preserve"> </w:instrText>
      </w:r>
      <w:r>
        <w:rPr>
          <w:rFonts w:hint="eastAsia"/>
        </w:rPr>
        <w:instrText>REF _Ref527804703 \h</w:instrText>
      </w:r>
      <w:r>
        <w:instrText xml:space="preserve"> </w:instrText>
      </w:r>
      <w:r>
        <w:fldChar w:fldCharType="separate"/>
      </w:r>
      <w:r w:rsidR="0055207A">
        <w:rPr>
          <w:rFonts w:hint="eastAsia"/>
        </w:rPr>
        <w:t>表</w:t>
      </w:r>
      <w:r w:rsidR="0055207A">
        <w:rPr>
          <w:rFonts w:hint="eastAsia"/>
        </w:rPr>
        <w:t xml:space="preserve"> </w:t>
      </w:r>
      <w:r w:rsidR="0055207A">
        <w:rPr>
          <w:noProof/>
        </w:rPr>
        <w:t>1</w:t>
      </w:r>
      <w:r>
        <w:fldChar w:fldCharType="end"/>
      </w:r>
      <w:r>
        <w:rPr>
          <w:rFonts w:hint="eastAsia"/>
        </w:rPr>
        <w:t>所示。</w:t>
      </w:r>
    </w:p>
    <w:p w14:paraId="4B6A91C2" w14:textId="0E2DA47F" w:rsidR="00AF0AC4" w:rsidRDefault="00AF0AC4" w:rsidP="00AF0AC4">
      <w:pPr>
        <w:ind w:firstLineChars="200" w:firstLine="420"/>
      </w:pPr>
      <w:r>
        <w:rPr>
          <w:rFonts w:hint="eastAsia"/>
        </w:rPr>
        <w:t>得益于在</w:t>
      </w:r>
      <w:r w:rsidRPr="0011213A">
        <w:rPr>
          <w:rFonts w:hint="eastAsia"/>
        </w:rPr>
        <w:t>android.media</w:t>
      </w:r>
      <w:r>
        <w:rPr>
          <w:rFonts w:hint="eastAsia"/>
        </w:rPr>
        <w:t>中定义的丰富函数，</w:t>
      </w:r>
      <w:r>
        <w:rPr>
          <w:rFonts w:hint="eastAsia"/>
        </w:rPr>
        <w:t>Android</w:t>
      </w:r>
      <w:r>
        <w:rPr>
          <w:rFonts w:hint="eastAsia"/>
        </w:rPr>
        <w:t>下可以采用多种方式来进行声音的播放或录制</w:t>
      </w:r>
      <w:r>
        <w:fldChar w:fldCharType="begin"/>
      </w:r>
      <w:r w:rsidR="009156F8">
        <w:instrText xml:space="preserve"> ADDIN EN.CITE &lt;EndNote&gt;&lt;Cite&gt;&lt;Author&gt;CNBLOGS&lt;/Author&gt;&lt;RecNum&gt;6&lt;/RecNum&gt;&lt;DisplayText&gt;[1]&lt;/DisplayText&gt;&lt;record&gt;&lt;rec-number&gt;6&lt;/rec-number&gt;&lt;foreign-keys&gt;&lt;key app="EN" db-id="2vwdz022kt5w2beedx5pdsru920tfpw0ssxe" timestamp="1722051380"&gt;6&lt;/key&gt;&lt;/foreign-keys&gt;&lt;</w:instrText>
      </w:r>
      <w:r w:rsidR="009156F8">
        <w:rPr>
          <w:rFonts w:hint="eastAsia"/>
        </w:rPr>
        <w:instrText>ref-type name="Online Database"&gt;45&lt;/ref-type&gt;&lt;contributors&gt;&lt;authors&gt;&lt;author&gt;CNBLOGS&lt;/author&gt;&lt;/authors&gt;&lt;/contributors&gt;&lt;titles&gt;&lt;title&gt;&lt;style face="normal" font="default" charset="134" size="100%"&gt;</w:instrText>
      </w:r>
      <w:r w:rsidR="009156F8">
        <w:rPr>
          <w:rFonts w:hint="eastAsia"/>
        </w:rPr>
        <w:instrText>【</w:instrText>
      </w:r>
      <w:r w:rsidR="009156F8">
        <w:rPr>
          <w:rFonts w:hint="eastAsia"/>
        </w:rPr>
        <w:instrText>Android</w:instrText>
      </w:r>
      <w:r w:rsidR="009156F8">
        <w:rPr>
          <w:rFonts w:hint="eastAsia"/>
        </w:rPr>
        <w:instrText>】播放音频的几种方式介绍</w:instrText>
      </w:r>
      <w:r w:rsidR="009156F8">
        <w:rPr>
          <w:rFonts w:hint="eastAsia"/>
        </w:rPr>
        <w:instrText xml:space="preserve"> &lt;/style&gt;&lt;/title&gt;&lt;/titles&gt;&lt;dates&gt;&lt;/dates&gt;</w:instrText>
      </w:r>
      <w:r w:rsidR="009156F8">
        <w:instrText>&lt;urls&gt;&lt;related-urls&gt;&lt;url&gt;https://www.cnblogs.com/HDK2016/p/8043247.html&lt;/url&gt;&lt;/related-urls&gt;&lt;/urls&gt;&lt;/record&gt;&lt;/Cite&gt;&lt;/EndNote&gt;</w:instrText>
      </w:r>
      <w:r>
        <w:fldChar w:fldCharType="separate"/>
      </w:r>
      <w:r>
        <w:rPr>
          <w:noProof/>
        </w:rPr>
        <w:t>[1]</w:t>
      </w:r>
      <w:r>
        <w:fldChar w:fldCharType="end"/>
      </w:r>
      <w:r>
        <w:rPr>
          <w:rFonts w:hint="eastAsia"/>
        </w:rPr>
        <w:t>。例如，（</w:t>
      </w:r>
      <w:r>
        <w:rPr>
          <w:rFonts w:hint="eastAsia"/>
        </w:rPr>
        <w:t>1</w:t>
      </w:r>
      <w:r>
        <w:rPr>
          <w:rFonts w:hint="eastAsia"/>
        </w:rPr>
        <w:t>）</w:t>
      </w:r>
      <w:r w:rsidRPr="0075767C">
        <w:rPr>
          <w:rFonts w:hint="eastAsia"/>
          <w:b/>
        </w:rPr>
        <w:t>MediaPlayer</w:t>
      </w:r>
      <w:r w:rsidRPr="0075767C">
        <w:rPr>
          <w:rFonts w:hint="eastAsia"/>
        </w:rPr>
        <w:t>支持</w:t>
      </w:r>
      <w:r w:rsidRPr="0075767C">
        <w:rPr>
          <w:rFonts w:hint="eastAsia"/>
        </w:rPr>
        <w:t>AAC</w:t>
      </w:r>
      <w:r w:rsidRPr="0075767C">
        <w:rPr>
          <w:rFonts w:hint="eastAsia"/>
        </w:rPr>
        <w:t>、</w:t>
      </w:r>
      <w:r w:rsidRPr="0075767C">
        <w:rPr>
          <w:rFonts w:hint="eastAsia"/>
        </w:rPr>
        <w:t>AMR</w:t>
      </w:r>
      <w:r w:rsidRPr="0075767C">
        <w:rPr>
          <w:rFonts w:hint="eastAsia"/>
        </w:rPr>
        <w:t>、</w:t>
      </w:r>
      <w:r w:rsidRPr="0075767C">
        <w:rPr>
          <w:rFonts w:hint="eastAsia"/>
        </w:rPr>
        <w:t>FLAC</w:t>
      </w:r>
      <w:r w:rsidRPr="0075767C">
        <w:rPr>
          <w:rFonts w:hint="eastAsia"/>
        </w:rPr>
        <w:t>、</w:t>
      </w:r>
      <w:r w:rsidRPr="0075767C">
        <w:rPr>
          <w:rFonts w:hint="eastAsia"/>
        </w:rPr>
        <w:t>MP3</w:t>
      </w:r>
      <w:r w:rsidRPr="0075767C">
        <w:rPr>
          <w:rFonts w:hint="eastAsia"/>
        </w:rPr>
        <w:t>、</w:t>
      </w:r>
      <w:r w:rsidRPr="0075767C">
        <w:rPr>
          <w:rFonts w:hint="eastAsia"/>
        </w:rPr>
        <w:t>MIDI</w:t>
      </w:r>
      <w:r w:rsidRPr="0075767C">
        <w:rPr>
          <w:rFonts w:hint="eastAsia"/>
        </w:rPr>
        <w:t>、</w:t>
      </w:r>
      <w:r w:rsidRPr="0075767C">
        <w:rPr>
          <w:rFonts w:hint="eastAsia"/>
        </w:rPr>
        <w:t>OGG</w:t>
      </w:r>
      <w:r w:rsidRPr="0075767C">
        <w:rPr>
          <w:rFonts w:hint="eastAsia"/>
        </w:rPr>
        <w:t>、</w:t>
      </w:r>
      <w:r w:rsidRPr="0075767C">
        <w:rPr>
          <w:rFonts w:hint="eastAsia"/>
        </w:rPr>
        <w:t>PCM</w:t>
      </w:r>
      <w:r w:rsidRPr="0075767C">
        <w:rPr>
          <w:rFonts w:hint="eastAsia"/>
        </w:rPr>
        <w:t>等格式，</w:t>
      </w:r>
      <w:r w:rsidRPr="0075767C">
        <w:rPr>
          <w:rFonts w:hint="eastAsia"/>
        </w:rPr>
        <w:t>MediaPlayer</w:t>
      </w:r>
      <w:r w:rsidRPr="0075767C">
        <w:rPr>
          <w:rFonts w:hint="eastAsia"/>
        </w:rPr>
        <w:t>可以通过设置元数据和播放源来音频。</w:t>
      </w:r>
      <w:r>
        <w:rPr>
          <w:rFonts w:hint="eastAsia"/>
        </w:rPr>
        <w:t>（</w:t>
      </w:r>
      <w:r>
        <w:rPr>
          <w:rFonts w:hint="eastAsia"/>
        </w:rPr>
        <w:t>2</w:t>
      </w:r>
      <w:r>
        <w:rPr>
          <w:rFonts w:hint="eastAsia"/>
        </w:rPr>
        <w:t>）</w:t>
      </w:r>
      <w:r w:rsidRPr="005D60A6">
        <w:rPr>
          <w:rFonts w:hint="eastAsia"/>
          <w:b/>
        </w:rPr>
        <w:t>SoundPool</w:t>
      </w:r>
      <w:r w:rsidRPr="00561A80">
        <w:rPr>
          <w:rFonts w:hint="eastAsia"/>
        </w:rPr>
        <w:t>支持多个音频文件同时播放</w:t>
      </w:r>
      <w:r w:rsidRPr="00561A80">
        <w:rPr>
          <w:rFonts w:hint="eastAsia"/>
        </w:rPr>
        <w:t>(</w:t>
      </w:r>
      <w:r w:rsidRPr="00561A80">
        <w:rPr>
          <w:rFonts w:hint="eastAsia"/>
        </w:rPr>
        <w:t>组合音频也是有上限的</w:t>
      </w:r>
      <w:r w:rsidRPr="00561A80">
        <w:rPr>
          <w:rFonts w:hint="eastAsia"/>
        </w:rPr>
        <w:t>)</w:t>
      </w:r>
      <w:r w:rsidRPr="00561A80">
        <w:rPr>
          <w:rFonts w:hint="eastAsia"/>
        </w:rPr>
        <w:t>，延时短，比较适合短促、密集的场景。</w:t>
      </w:r>
      <w:r>
        <w:rPr>
          <w:rFonts w:hint="eastAsia"/>
        </w:rPr>
        <w:t>（</w:t>
      </w:r>
      <w:r>
        <w:rPr>
          <w:rFonts w:hint="eastAsia"/>
        </w:rPr>
        <w:t>3</w:t>
      </w:r>
      <w:r>
        <w:rPr>
          <w:rFonts w:hint="eastAsia"/>
        </w:rPr>
        <w:t>）</w:t>
      </w:r>
      <w:r w:rsidRPr="005D60A6">
        <w:rPr>
          <w:rFonts w:hint="eastAsia"/>
          <w:b/>
        </w:rPr>
        <w:t>AudioTrack</w:t>
      </w:r>
      <w:r w:rsidRPr="005D60A6">
        <w:rPr>
          <w:rFonts w:hint="eastAsia"/>
        </w:rPr>
        <w:t>属于更偏底层的音频播放。可用于单个音频播放和管理，相比于</w:t>
      </w:r>
      <w:r w:rsidRPr="005D60A6">
        <w:rPr>
          <w:rFonts w:hint="eastAsia"/>
        </w:rPr>
        <w:t>MediaPlayer</w:t>
      </w:r>
      <w:r w:rsidRPr="005D60A6">
        <w:rPr>
          <w:rFonts w:hint="eastAsia"/>
        </w:rPr>
        <w:t>具有：精炼、高效的优点。也可以用于播放</w:t>
      </w:r>
      <w:r w:rsidRPr="005D60A6">
        <w:rPr>
          <w:rFonts w:hint="eastAsia"/>
        </w:rPr>
        <w:t>PCM(PCM</w:t>
      </w:r>
      <w:r w:rsidRPr="005D60A6">
        <w:rPr>
          <w:rFonts w:hint="eastAsia"/>
        </w:rPr>
        <w:t>无压缩的音频格式</w:t>
      </w:r>
      <w:r w:rsidRPr="005D60A6">
        <w:rPr>
          <w:rFonts w:hint="eastAsia"/>
        </w:rPr>
        <w:t>)</w:t>
      </w:r>
      <w:r w:rsidRPr="005D60A6">
        <w:rPr>
          <w:rFonts w:hint="eastAsia"/>
        </w:rPr>
        <w:t>音乐流的回放；如果要播需放其它格式音频，需要</w:t>
      </w:r>
      <w:r>
        <w:rPr>
          <w:rFonts w:hint="eastAsia"/>
        </w:rPr>
        <w:t>相应</w:t>
      </w:r>
      <w:r w:rsidRPr="005D60A6">
        <w:rPr>
          <w:rFonts w:hint="eastAsia"/>
        </w:rPr>
        <w:t>的解码器。</w:t>
      </w:r>
    </w:p>
    <w:p w14:paraId="52669CB0" w14:textId="77777777" w:rsidR="00AF0AC4" w:rsidRPr="00B106EF" w:rsidRDefault="00AF0AC4" w:rsidP="00AF0AC4">
      <w:pPr>
        <w:ind w:firstLineChars="200" w:firstLine="420"/>
      </w:pPr>
      <w:r w:rsidRPr="00B106EF">
        <w:rPr>
          <w:rFonts w:hint="eastAsia"/>
        </w:rPr>
        <w:t>在</w:t>
      </w:r>
      <w:r w:rsidRPr="00B106EF">
        <w:rPr>
          <w:rFonts w:hint="eastAsia"/>
        </w:rPr>
        <w:t>Android</w:t>
      </w:r>
      <w:r w:rsidRPr="00B106EF">
        <w:rPr>
          <w:rFonts w:hint="eastAsia"/>
        </w:rPr>
        <w:t>中录音可以用</w:t>
      </w:r>
      <w:r w:rsidRPr="00B106EF">
        <w:rPr>
          <w:rFonts w:hint="eastAsia"/>
        </w:rPr>
        <w:t>MediaRecord</w:t>
      </w:r>
      <w:r w:rsidRPr="00B106EF">
        <w:rPr>
          <w:rFonts w:hint="eastAsia"/>
        </w:rPr>
        <w:t>录音。</w:t>
      </w:r>
      <w:r w:rsidRPr="00B106EF">
        <w:rPr>
          <w:rFonts w:hint="eastAsia"/>
        </w:rPr>
        <w:t xml:space="preserve">AudioRecorder </w:t>
      </w:r>
      <w:r w:rsidRPr="00B106EF">
        <w:rPr>
          <w:rFonts w:hint="eastAsia"/>
        </w:rPr>
        <w:t>录音声音数据</w:t>
      </w:r>
      <w:r>
        <w:rPr>
          <w:rFonts w:hint="eastAsia"/>
        </w:rPr>
        <w:t>的</w:t>
      </w:r>
      <w:r w:rsidRPr="00B106EF">
        <w:rPr>
          <w:rFonts w:hint="eastAsia"/>
        </w:rPr>
        <w:t>编码格式为</w:t>
      </w:r>
      <w:r w:rsidRPr="00B106EF">
        <w:rPr>
          <w:rFonts w:hint="eastAsia"/>
        </w:rPr>
        <w:t>PCM</w:t>
      </w:r>
      <w:r w:rsidRPr="00B106EF">
        <w:rPr>
          <w:rFonts w:hint="eastAsia"/>
        </w:rPr>
        <w:t>格式，但</w:t>
      </w:r>
      <w:r w:rsidRPr="00B106EF">
        <w:rPr>
          <w:rFonts w:hint="eastAsia"/>
        </w:rPr>
        <w:t>PCM</w:t>
      </w:r>
      <w:r w:rsidRPr="00B106EF">
        <w:rPr>
          <w:rFonts w:hint="eastAsia"/>
        </w:rPr>
        <w:t>语音数据，</w:t>
      </w:r>
      <w:r>
        <w:rPr>
          <w:rFonts w:hint="eastAsia"/>
        </w:rPr>
        <w:t>直接</w:t>
      </w:r>
      <w:r w:rsidRPr="00B106EF">
        <w:rPr>
          <w:rFonts w:hint="eastAsia"/>
        </w:rPr>
        <w:t>保存成音频文件，是不能够被播放器播放的，所以</w:t>
      </w:r>
      <w:r>
        <w:rPr>
          <w:rFonts w:hint="eastAsia"/>
        </w:rPr>
        <w:t>需要</w:t>
      </w:r>
      <w:r w:rsidRPr="00B106EF">
        <w:rPr>
          <w:rFonts w:hint="eastAsia"/>
        </w:rPr>
        <w:t>实现</w:t>
      </w:r>
      <w:r w:rsidRPr="00B106EF">
        <w:rPr>
          <w:rFonts w:hint="eastAsia"/>
        </w:rPr>
        <w:t>PCM</w:t>
      </w:r>
      <w:r w:rsidRPr="00B106EF">
        <w:rPr>
          <w:rFonts w:hint="eastAsia"/>
        </w:rPr>
        <w:t>语音数据转为</w:t>
      </w:r>
      <w:r w:rsidRPr="00B106EF">
        <w:rPr>
          <w:rFonts w:hint="eastAsia"/>
        </w:rPr>
        <w:t>WAV</w:t>
      </w:r>
      <w:r w:rsidRPr="00B106EF">
        <w:rPr>
          <w:rFonts w:hint="eastAsia"/>
        </w:rPr>
        <w:t>文件。</w:t>
      </w:r>
    </w:p>
    <w:p w14:paraId="4595E447" w14:textId="77777777" w:rsidR="00AF0AC4" w:rsidRDefault="00AF0AC4" w:rsidP="00AF0AC4">
      <w:pPr>
        <w:ind w:firstLineChars="200" w:firstLine="420"/>
      </w:pPr>
    </w:p>
    <w:p w14:paraId="2263578E" w14:textId="5C049ACE" w:rsidR="00AF0AC4" w:rsidRDefault="00AF0AC4" w:rsidP="00AF0AC4">
      <w:pPr>
        <w:pStyle w:val="aa"/>
        <w:spacing w:before="156"/>
        <w:jc w:val="center"/>
      </w:pPr>
      <w:bookmarkStart w:id="110" w:name="_Ref5278047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5207A">
        <w:rPr>
          <w:noProof/>
        </w:rPr>
        <w:t>1</w:t>
      </w:r>
      <w:r>
        <w:fldChar w:fldCharType="end"/>
      </w:r>
      <w:bookmarkEnd w:id="110"/>
      <w:r>
        <w:t xml:space="preserve"> </w:t>
      </w:r>
      <w:r w:rsidRPr="0011213A">
        <w:rPr>
          <w:rFonts w:hint="eastAsia"/>
        </w:rPr>
        <w:t>android.media</w:t>
      </w:r>
      <w:r>
        <w:rPr>
          <w:rFonts w:hint="eastAsia"/>
        </w:rPr>
        <w:t>中与媒体控制有关的部分类</w:t>
      </w:r>
      <w:r>
        <w:fldChar w:fldCharType="begin"/>
      </w:r>
      <w:r w:rsidR="009156F8">
        <w:instrText xml:space="preserve"> ADDIN EN.CITE &lt;EndNote&gt;&lt;Cite&gt;&lt;Author&gt;AndroidAPIs&lt;/Author&gt;&lt;RecNum&gt;7&lt;/RecNum&gt;&lt;DisplayText&gt;[2]&lt;/DisplayText&gt;&lt;record&gt;&lt;rec-number&gt;7&lt;/rec-number&gt;&lt;foreign-keys&gt;&lt;key app="EN" db-id="2vwdz022kt5w2beedx5pdsru920tfpw0ssxe" timestamp="1722051380"&gt;7&lt;/key&gt;&lt;/foreign-keys&gt;&lt;ref-type name="Online Database"&gt;45&lt;/ref-type&gt;&lt;contributors&gt;&lt;authors&gt;&lt;author&gt;AndroidAPIs&lt;/author&gt;&lt;/authors&gt;&lt;/contributors&gt;&lt;titles&gt;&lt;title&gt;android.media&lt;/title&gt;&lt;/titles&gt;&lt;dates&gt;&lt;/dates&gt;&lt;urls&gt;&lt;related-urls&gt;&lt;url&gt;http://www.android-doc.com/reference/android/media/package-summary.html&lt;/url&gt;&lt;/related-urls&gt;&lt;/urls&gt;&lt;/record&gt;&lt;/Cite&gt;&lt;/EndNote&gt;</w:instrText>
      </w:r>
      <w:r>
        <w:fldChar w:fldCharType="separate"/>
      </w:r>
      <w:r>
        <w:rPr>
          <w:noProof/>
        </w:rPr>
        <w:t>[2]</w:t>
      </w:r>
      <w:r>
        <w:fldChar w:fldCharType="end"/>
      </w:r>
    </w:p>
    <w:tbl>
      <w:tblPr>
        <w:tblStyle w:val="a9"/>
        <w:tblW w:w="5000" w:type="pct"/>
        <w:tblLook w:val="04A0" w:firstRow="1" w:lastRow="0" w:firstColumn="1" w:lastColumn="0" w:noHBand="0" w:noVBand="1"/>
      </w:tblPr>
      <w:tblGrid>
        <w:gridCol w:w="3451"/>
        <w:gridCol w:w="4845"/>
      </w:tblGrid>
      <w:tr w:rsidR="00AF0AC4" w:rsidRPr="00912F56" w14:paraId="7EF723C7" w14:textId="77777777" w:rsidTr="000223FE">
        <w:tc>
          <w:tcPr>
            <w:tcW w:w="0" w:type="auto"/>
            <w:vAlign w:val="center"/>
          </w:tcPr>
          <w:p w14:paraId="58229B4E" w14:textId="77777777" w:rsidR="00AF0AC4" w:rsidRPr="00912F56" w:rsidRDefault="00AF0AC4" w:rsidP="000223FE">
            <w:pPr>
              <w:widowControl/>
              <w:rPr>
                <w:color w:val="222222"/>
                <w:spacing w:val="2"/>
                <w:sz w:val="21"/>
                <w:szCs w:val="21"/>
              </w:rPr>
            </w:pPr>
          </w:p>
        </w:tc>
        <w:tc>
          <w:tcPr>
            <w:tcW w:w="2920" w:type="pct"/>
          </w:tcPr>
          <w:p w14:paraId="42ACEC6F" w14:textId="77777777" w:rsidR="00AF0AC4" w:rsidRPr="00912F56" w:rsidRDefault="00AF0AC4" w:rsidP="000223FE">
            <w:pPr>
              <w:widowControl/>
              <w:jc w:val="left"/>
              <w:rPr>
                <w:color w:val="222222"/>
                <w:spacing w:val="2"/>
                <w:sz w:val="21"/>
                <w:szCs w:val="21"/>
              </w:rPr>
            </w:pPr>
          </w:p>
        </w:tc>
      </w:tr>
      <w:tr w:rsidR="00AF0AC4" w:rsidRPr="00912F56" w14:paraId="3670AD03" w14:textId="77777777" w:rsidTr="000223FE">
        <w:tc>
          <w:tcPr>
            <w:tcW w:w="0" w:type="auto"/>
            <w:vAlign w:val="center"/>
            <w:hideMark/>
          </w:tcPr>
          <w:p w14:paraId="6A24981B" w14:textId="5CA0CC4E" w:rsidR="00AF0AC4" w:rsidRPr="00912F56" w:rsidRDefault="00B3597E" w:rsidP="000223FE">
            <w:pPr>
              <w:widowControl/>
              <w:rPr>
                <w:color w:val="222222"/>
                <w:spacing w:val="2"/>
                <w:sz w:val="21"/>
                <w:szCs w:val="21"/>
              </w:rPr>
            </w:pPr>
            <w:hyperlink r:id="rId64" w:history="1">
              <w:r w:rsidR="00AF0AC4" w:rsidRPr="00912F56">
                <w:rPr>
                  <w:color w:val="0000FF"/>
                  <w:spacing w:val="2"/>
                  <w:sz w:val="21"/>
                  <w:szCs w:val="21"/>
                </w:rPr>
                <w:t>AsyncPlayer</w:t>
              </w:r>
            </w:hyperlink>
          </w:p>
        </w:tc>
        <w:tc>
          <w:tcPr>
            <w:tcW w:w="2920" w:type="pct"/>
            <w:hideMark/>
          </w:tcPr>
          <w:p w14:paraId="18EC25BE"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Plays a series of audio URIs, but does all the hard work on another thread so that any slowness with preparing or loading doesn't block the calling thread. </w:t>
            </w:r>
          </w:p>
        </w:tc>
      </w:tr>
      <w:tr w:rsidR="00AF0AC4" w:rsidRPr="00912F56" w14:paraId="5CA12912" w14:textId="77777777" w:rsidTr="000223FE">
        <w:tc>
          <w:tcPr>
            <w:tcW w:w="0" w:type="auto"/>
            <w:vAlign w:val="center"/>
            <w:hideMark/>
          </w:tcPr>
          <w:p w14:paraId="1BAA0E67" w14:textId="1FCAB829" w:rsidR="00AF0AC4" w:rsidRPr="00912F56" w:rsidRDefault="00B3597E" w:rsidP="000223FE">
            <w:pPr>
              <w:widowControl/>
              <w:rPr>
                <w:color w:val="222222"/>
                <w:spacing w:val="2"/>
                <w:sz w:val="21"/>
                <w:szCs w:val="21"/>
              </w:rPr>
            </w:pPr>
            <w:hyperlink r:id="rId65" w:history="1">
              <w:r w:rsidR="00AF0AC4" w:rsidRPr="00912F56">
                <w:rPr>
                  <w:color w:val="0000FF"/>
                  <w:spacing w:val="2"/>
                  <w:sz w:val="21"/>
                  <w:szCs w:val="21"/>
                </w:rPr>
                <w:t>AudioFormat</w:t>
              </w:r>
            </w:hyperlink>
          </w:p>
        </w:tc>
        <w:tc>
          <w:tcPr>
            <w:tcW w:w="2920" w:type="pct"/>
            <w:hideMark/>
          </w:tcPr>
          <w:p w14:paraId="65F755BD"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The AudioFormat class is used to access a number of audio format and channel configuration constants. </w:t>
            </w:r>
          </w:p>
        </w:tc>
      </w:tr>
      <w:tr w:rsidR="00AF0AC4" w:rsidRPr="00912F56" w14:paraId="5611C9B8" w14:textId="77777777" w:rsidTr="000223FE">
        <w:tc>
          <w:tcPr>
            <w:tcW w:w="0" w:type="auto"/>
            <w:vAlign w:val="center"/>
            <w:hideMark/>
          </w:tcPr>
          <w:p w14:paraId="2DB18995" w14:textId="3F07BEFB" w:rsidR="00AF0AC4" w:rsidRPr="00912F56" w:rsidRDefault="00B3597E" w:rsidP="000223FE">
            <w:pPr>
              <w:widowControl/>
              <w:rPr>
                <w:color w:val="222222"/>
                <w:spacing w:val="2"/>
                <w:sz w:val="21"/>
                <w:szCs w:val="21"/>
              </w:rPr>
            </w:pPr>
            <w:hyperlink r:id="rId66" w:history="1">
              <w:r w:rsidR="00AF0AC4" w:rsidRPr="00912F56">
                <w:rPr>
                  <w:color w:val="0000FF"/>
                  <w:spacing w:val="2"/>
                  <w:sz w:val="21"/>
                  <w:szCs w:val="21"/>
                </w:rPr>
                <w:t>AudioManager</w:t>
              </w:r>
            </w:hyperlink>
          </w:p>
        </w:tc>
        <w:tc>
          <w:tcPr>
            <w:tcW w:w="2920" w:type="pct"/>
            <w:hideMark/>
          </w:tcPr>
          <w:p w14:paraId="0EF7DE24"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AudioManager provides access to volume and ringer mode control. </w:t>
            </w:r>
          </w:p>
        </w:tc>
      </w:tr>
      <w:tr w:rsidR="00AF0AC4" w:rsidRPr="00912F56" w14:paraId="03D99297" w14:textId="77777777" w:rsidTr="000223FE">
        <w:tc>
          <w:tcPr>
            <w:tcW w:w="0" w:type="auto"/>
            <w:vAlign w:val="center"/>
            <w:hideMark/>
          </w:tcPr>
          <w:p w14:paraId="03746BFE" w14:textId="273684F8" w:rsidR="00AF0AC4" w:rsidRPr="00912F56" w:rsidRDefault="00B3597E" w:rsidP="000223FE">
            <w:pPr>
              <w:widowControl/>
              <w:rPr>
                <w:color w:val="222222"/>
                <w:spacing w:val="2"/>
                <w:sz w:val="21"/>
                <w:szCs w:val="21"/>
              </w:rPr>
            </w:pPr>
            <w:hyperlink r:id="rId67" w:history="1">
              <w:r w:rsidR="00AF0AC4" w:rsidRPr="00912F56">
                <w:rPr>
                  <w:color w:val="0000FF"/>
                  <w:spacing w:val="2"/>
                  <w:sz w:val="21"/>
                  <w:szCs w:val="21"/>
                </w:rPr>
                <w:t>AudioRecord</w:t>
              </w:r>
            </w:hyperlink>
          </w:p>
        </w:tc>
        <w:tc>
          <w:tcPr>
            <w:tcW w:w="2920" w:type="pct"/>
            <w:hideMark/>
          </w:tcPr>
          <w:p w14:paraId="245FA214"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The AudioRecord class manages the audio resources for Java applications to record audio from the audio input hardware of the platform. </w:t>
            </w:r>
          </w:p>
        </w:tc>
      </w:tr>
      <w:tr w:rsidR="00AF0AC4" w:rsidRPr="00912F56" w14:paraId="493BDB20" w14:textId="77777777" w:rsidTr="000223FE">
        <w:tc>
          <w:tcPr>
            <w:tcW w:w="0" w:type="auto"/>
            <w:vAlign w:val="center"/>
            <w:hideMark/>
          </w:tcPr>
          <w:p w14:paraId="4CD95C9B" w14:textId="7197D324" w:rsidR="00AF0AC4" w:rsidRPr="00912F56" w:rsidRDefault="00B3597E" w:rsidP="000223FE">
            <w:pPr>
              <w:widowControl/>
              <w:rPr>
                <w:color w:val="222222"/>
                <w:spacing w:val="2"/>
                <w:sz w:val="21"/>
                <w:szCs w:val="21"/>
              </w:rPr>
            </w:pPr>
            <w:hyperlink r:id="rId68" w:history="1">
              <w:r w:rsidR="00AF0AC4" w:rsidRPr="00912F56">
                <w:rPr>
                  <w:color w:val="0000FF"/>
                  <w:spacing w:val="2"/>
                  <w:sz w:val="21"/>
                  <w:szCs w:val="21"/>
                </w:rPr>
                <w:t>AudioTimestamp</w:t>
              </w:r>
            </w:hyperlink>
          </w:p>
        </w:tc>
        <w:tc>
          <w:tcPr>
            <w:tcW w:w="2920" w:type="pct"/>
            <w:hideMark/>
          </w:tcPr>
          <w:p w14:paraId="49C29786"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Structure that groups a position in frame units relative to an assumed audio stream, together with the estimated time when that frame was presented or is committed to be presented. </w:t>
            </w:r>
          </w:p>
        </w:tc>
      </w:tr>
      <w:tr w:rsidR="00AF0AC4" w:rsidRPr="00912F56" w14:paraId="5574B2D9" w14:textId="77777777" w:rsidTr="000223FE">
        <w:tc>
          <w:tcPr>
            <w:tcW w:w="0" w:type="auto"/>
            <w:vAlign w:val="center"/>
            <w:hideMark/>
          </w:tcPr>
          <w:p w14:paraId="18524699" w14:textId="688BFCFE" w:rsidR="00AF0AC4" w:rsidRPr="00912F56" w:rsidRDefault="00B3597E" w:rsidP="000223FE">
            <w:pPr>
              <w:widowControl/>
              <w:rPr>
                <w:color w:val="222222"/>
                <w:spacing w:val="2"/>
                <w:sz w:val="21"/>
                <w:szCs w:val="21"/>
              </w:rPr>
            </w:pPr>
            <w:hyperlink r:id="rId69" w:history="1">
              <w:r w:rsidR="00AF0AC4" w:rsidRPr="00912F56">
                <w:rPr>
                  <w:color w:val="0000FF"/>
                  <w:spacing w:val="2"/>
                  <w:sz w:val="21"/>
                  <w:szCs w:val="21"/>
                </w:rPr>
                <w:t>AudioTrack</w:t>
              </w:r>
            </w:hyperlink>
          </w:p>
        </w:tc>
        <w:tc>
          <w:tcPr>
            <w:tcW w:w="2920" w:type="pct"/>
            <w:hideMark/>
          </w:tcPr>
          <w:p w14:paraId="276B2B9B"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The AudioTrack class manages and plays a single audio resource for Java applications. </w:t>
            </w:r>
          </w:p>
        </w:tc>
      </w:tr>
      <w:tr w:rsidR="00AF0AC4" w:rsidRPr="00912F56" w14:paraId="108B2A9C" w14:textId="77777777" w:rsidTr="000223FE">
        <w:tc>
          <w:tcPr>
            <w:tcW w:w="0" w:type="auto"/>
            <w:vAlign w:val="center"/>
            <w:hideMark/>
          </w:tcPr>
          <w:p w14:paraId="78FE0AFE" w14:textId="5D759249" w:rsidR="00AF0AC4" w:rsidRPr="00912F56" w:rsidRDefault="00B3597E" w:rsidP="000223FE">
            <w:pPr>
              <w:widowControl/>
              <w:rPr>
                <w:color w:val="222222"/>
                <w:spacing w:val="2"/>
                <w:sz w:val="21"/>
                <w:szCs w:val="21"/>
              </w:rPr>
            </w:pPr>
            <w:hyperlink r:id="rId70" w:history="1">
              <w:r w:rsidR="00AF0AC4" w:rsidRPr="00912F56">
                <w:rPr>
                  <w:color w:val="0000FF"/>
                  <w:spacing w:val="2"/>
                  <w:sz w:val="21"/>
                  <w:szCs w:val="21"/>
                </w:rPr>
                <w:t>FaceDetector</w:t>
              </w:r>
            </w:hyperlink>
          </w:p>
        </w:tc>
        <w:tc>
          <w:tcPr>
            <w:tcW w:w="2920" w:type="pct"/>
            <w:hideMark/>
          </w:tcPr>
          <w:p w14:paraId="44F89C26" w14:textId="0279D796" w:rsidR="00AF0AC4" w:rsidRPr="00912F56" w:rsidRDefault="00AF0AC4" w:rsidP="000223FE">
            <w:pPr>
              <w:widowControl/>
              <w:jc w:val="left"/>
              <w:rPr>
                <w:color w:val="222222"/>
                <w:spacing w:val="2"/>
                <w:sz w:val="21"/>
                <w:szCs w:val="21"/>
              </w:rPr>
            </w:pPr>
            <w:r w:rsidRPr="00912F56">
              <w:rPr>
                <w:color w:val="222222"/>
                <w:spacing w:val="2"/>
                <w:sz w:val="21"/>
                <w:szCs w:val="21"/>
              </w:rPr>
              <w:t xml:space="preserve">Identifies the faces of people in a </w:t>
            </w:r>
            <w:hyperlink r:id="rId71" w:history="1">
              <w:r w:rsidRPr="00671FB3">
                <w:rPr>
                  <w:color w:val="0000FF"/>
                  <w:spacing w:val="2"/>
                  <w:sz w:val="21"/>
                  <w:szCs w:val="21"/>
                </w:rPr>
                <w:t>Bitmap</w:t>
              </w:r>
            </w:hyperlink>
            <w:r w:rsidRPr="00912F56">
              <w:rPr>
                <w:color w:val="222222"/>
                <w:spacing w:val="2"/>
                <w:sz w:val="21"/>
                <w:szCs w:val="21"/>
              </w:rPr>
              <w:t xml:space="preserve"> graphic object. </w:t>
            </w:r>
          </w:p>
        </w:tc>
      </w:tr>
      <w:tr w:rsidR="00AF0AC4" w:rsidRPr="00912F56" w14:paraId="477EB68B" w14:textId="77777777" w:rsidTr="000223FE">
        <w:tc>
          <w:tcPr>
            <w:tcW w:w="0" w:type="auto"/>
            <w:vAlign w:val="center"/>
            <w:hideMark/>
          </w:tcPr>
          <w:p w14:paraId="45EE5D1E" w14:textId="17503989" w:rsidR="00AF0AC4" w:rsidRPr="00912F56" w:rsidRDefault="00B3597E" w:rsidP="000223FE">
            <w:pPr>
              <w:widowControl/>
              <w:rPr>
                <w:color w:val="222222"/>
                <w:spacing w:val="2"/>
                <w:sz w:val="21"/>
                <w:szCs w:val="21"/>
              </w:rPr>
            </w:pPr>
            <w:hyperlink r:id="rId72" w:history="1">
              <w:r w:rsidR="00AF0AC4" w:rsidRPr="00912F56">
                <w:rPr>
                  <w:color w:val="0000FF"/>
                  <w:spacing w:val="2"/>
                  <w:sz w:val="21"/>
                  <w:szCs w:val="21"/>
                </w:rPr>
                <w:t>FaceDetector.Face</w:t>
              </w:r>
            </w:hyperlink>
          </w:p>
        </w:tc>
        <w:tc>
          <w:tcPr>
            <w:tcW w:w="2920" w:type="pct"/>
            <w:hideMark/>
          </w:tcPr>
          <w:p w14:paraId="64771573"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A Face contains all the information identifying the location of a face in a bitmap. </w:t>
            </w:r>
          </w:p>
        </w:tc>
      </w:tr>
      <w:tr w:rsidR="00AF0AC4" w:rsidRPr="00912F56" w14:paraId="233FEC7C" w14:textId="77777777" w:rsidTr="000223FE">
        <w:tc>
          <w:tcPr>
            <w:tcW w:w="0" w:type="auto"/>
            <w:vAlign w:val="center"/>
            <w:hideMark/>
          </w:tcPr>
          <w:p w14:paraId="632DBD33" w14:textId="7BBBFE68" w:rsidR="00AF0AC4" w:rsidRPr="00912F56" w:rsidRDefault="00B3597E" w:rsidP="000223FE">
            <w:pPr>
              <w:widowControl/>
              <w:rPr>
                <w:color w:val="222222"/>
                <w:spacing w:val="2"/>
                <w:sz w:val="21"/>
                <w:szCs w:val="21"/>
              </w:rPr>
            </w:pPr>
            <w:hyperlink r:id="rId73" w:history="1">
              <w:r w:rsidR="00AF0AC4" w:rsidRPr="00912F56">
                <w:rPr>
                  <w:color w:val="0000FF"/>
                  <w:spacing w:val="2"/>
                  <w:sz w:val="21"/>
                  <w:szCs w:val="21"/>
                </w:rPr>
                <w:t>Image</w:t>
              </w:r>
            </w:hyperlink>
          </w:p>
        </w:tc>
        <w:tc>
          <w:tcPr>
            <w:tcW w:w="2920" w:type="pct"/>
            <w:hideMark/>
          </w:tcPr>
          <w:p w14:paraId="6CC02B09" w14:textId="761BD11E" w:rsidR="00AF0AC4" w:rsidRPr="00912F56" w:rsidRDefault="00AF0AC4" w:rsidP="000223FE">
            <w:pPr>
              <w:widowControl/>
              <w:jc w:val="left"/>
              <w:rPr>
                <w:color w:val="222222"/>
                <w:spacing w:val="2"/>
                <w:sz w:val="21"/>
                <w:szCs w:val="21"/>
              </w:rPr>
            </w:pPr>
            <w:r w:rsidRPr="00912F56">
              <w:rPr>
                <w:color w:val="222222"/>
                <w:spacing w:val="2"/>
                <w:sz w:val="21"/>
                <w:szCs w:val="21"/>
              </w:rPr>
              <w:t xml:space="preserve">A single complete image buffer to use with a media source such as a </w:t>
            </w:r>
            <w:hyperlink r:id="rId74" w:history="1">
              <w:r w:rsidRPr="00671FB3">
                <w:rPr>
                  <w:color w:val="0000FF"/>
                  <w:spacing w:val="2"/>
                  <w:sz w:val="21"/>
                  <w:szCs w:val="21"/>
                </w:rPr>
                <w:t>MediaCodec</w:t>
              </w:r>
            </w:hyperlink>
            <w:r w:rsidRPr="00912F56">
              <w:rPr>
                <w:color w:val="222222"/>
                <w:spacing w:val="2"/>
                <w:sz w:val="21"/>
                <w:szCs w:val="21"/>
              </w:rPr>
              <w:t>. </w:t>
            </w:r>
          </w:p>
        </w:tc>
      </w:tr>
      <w:tr w:rsidR="00AF0AC4" w:rsidRPr="00912F56" w14:paraId="26EC8DA6" w14:textId="77777777" w:rsidTr="000223FE">
        <w:tc>
          <w:tcPr>
            <w:tcW w:w="0" w:type="auto"/>
            <w:vAlign w:val="center"/>
            <w:hideMark/>
          </w:tcPr>
          <w:p w14:paraId="66602065" w14:textId="2432571F" w:rsidR="00AF0AC4" w:rsidRPr="00912F56" w:rsidRDefault="00B3597E" w:rsidP="000223FE">
            <w:pPr>
              <w:widowControl/>
              <w:rPr>
                <w:color w:val="222222"/>
                <w:spacing w:val="2"/>
                <w:sz w:val="21"/>
                <w:szCs w:val="21"/>
              </w:rPr>
            </w:pPr>
            <w:hyperlink r:id="rId75" w:history="1">
              <w:r w:rsidR="00AF0AC4" w:rsidRPr="00912F56">
                <w:rPr>
                  <w:color w:val="0000FF"/>
                  <w:spacing w:val="2"/>
                  <w:sz w:val="21"/>
                  <w:szCs w:val="21"/>
                </w:rPr>
                <w:t>ImageReader</w:t>
              </w:r>
            </w:hyperlink>
          </w:p>
        </w:tc>
        <w:tc>
          <w:tcPr>
            <w:tcW w:w="2920" w:type="pct"/>
            <w:hideMark/>
          </w:tcPr>
          <w:p w14:paraId="10C7AA3F" w14:textId="3A451767" w:rsidR="00AF0AC4" w:rsidRPr="00912F56" w:rsidRDefault="00AF0AC4" w:rsidP="000223FE">
            <w:pPr>
              <w:widowControl/>
              <w:jc w:val="left"/>
              <w:rPr>
                <w:color w:val="222222"/>
                <w:spacing w:val="2"/>
                <w:sz w:val="21"/>
                <w:szCs w:val="21"/>
              </w:rPr>
            </w:pPr>
            <w:r w:rsidRPr="00912F56">
              <w:rPr>
                <w:color w:val="222222"/>
                <w:spacing w:val="2"/>
                <w:sz w:val="21"/>
                <w:szCs w:val="21"/>
              </w:rPr>
              <w:t xml:space="preserve">The ImageReader class allows direct application access to image data rendered into a </w:t>
            </w:r>
            <w:hyperlink r:id="rId76" w:history="1">
              <w:r w:rsidRPr="00671FB3">
                <w:rPr>
                  <w:color w:val="0000FF"/>
                  <w:spacing w:val="2"/>
                  <w:sz w:val="21"/>
                  <w:szCs w:val="21"/>
                </w:rPr>
                <w:t>Surface</w:t>
              </w:r>
            </w:hyperlink>
          </w:p>
          <w:p w14:paraId="56DAE769" w14:textId="3A9DC6CF" w:rsidR="00AF0AC4" w:rsidRPr="00912F56" w:rsidRDefault="00AF0AC4" w:rsidP="000223FE">
            <w:pPr>
              <w:widowControl/>
              <w:jc w:val="left"/>
              <w:rPr>
                <w:color w:val="222222"/>
                <w:spacing w:val="2"/>
                <w:sz w:val="21"/>
                <w:szCs w:val="21"/>
              </w:rPr>
            </w:pPr>
            <w:r w:rsidRPr="00912F56">
              <w:rPr>
                <w:color w:val="222222"/>
                <w:spacing w:val="2"/>
                <w:sz w:val="21"/>
                <w:szCs w:val="21"/>
              </w:rPr>
              <w:t xml:space="preserve">Several Android media API classes accept Surface objects as targets to render to, including </w:t>
            </w:r>
            <w:hyperlink r:id="rId77" w:history="1">
              <w:r w:rsidRPr="00671FB3">
                <w:rPr>
                  <w:color w:val="0000FF"/>
                  <w:spacing w:val="2"/>
                  <w:sz w:val="21"/>
                  <w:szCs w:val="21"/>
                </w:rPr>
                <w:t>MediaPlayer</w:t>
              </w:r>
            </w:hyperlink>
            <w:r w:rsidRPr="00912F56">
              <w:rPr>
                <w:color w:val="222222"/>
                <w:spacing w:val="2"/>
                <w:sz w:val="21"/>
                <w:szCs w:val="21"/>
              </w:rPr>
              <w:t xml:space="preserve">, </w:t>
            </w:r>
            <w:hyperlink r:id="rId78" w:history="1">
              <w:r w:rsidRPr="00671FB3">
                <w:rPr>
                  <w:color w:val="0000FF"/>
                  <w:spacing w:val="2"/>
                  <w:sz w:val="21"/>
                  <w:szCs w:val="21"/>
                </w:rPr>
                <w:t>MediaCodec</w:t>
              </w:r>
            </w:hyperlink>
            <w:r w:rsidRPr="00912F56">
              <w:rPr>
                <w:color w:val="222222"/>
                <w:spacing w:val="2"/>
                <w:sz w:val="21"/>
                <w:szCs w:val="21"/>
              </w:rPr>
              <w:t xml:space="preserve">, and </w:t>
            </w:r>
            <w:hyperlink r:id="rId79" w:history="1">
              <w:r w:rsidRPr="00671FB3">
                <w:rPr>
                  <w:color w:val="0000FF"/>
                  <w:spacing w:val="2"/>
                  <w:sz w:val="21"/>
                  <w:szCs w:val="21"/>
                </w:rPr>
                <w:t>RenderScript Allocations</w:t>
              </w:r>
            </w:hyperlink>
            <w:r w:rsidRPr="00912F56">
              <w:rPr>
                <w:color w:val="222222"/>
                <w:spacing w:val="2"/>
                <w:sz w:val="21"/>
                <w:szCs w:val="21"/>
              </w:rPr>
              <w:t>. </w:t>
            </w:r>
          </w:p>
        </w:tc>
      </w:tr>
      <w:tr w:rsidR="00AF0AC4" w:rsidRPr="00912F56" w14:paraId="2AA592CB" w14:textId="77777777" w:rsidTr="000223FE">
        <w:tc>
          <w:tcPr>
            <w:tcW w:w="0" w:type="auto"/>
            <w:vAlign w:val="center"/>
            <w:hideMark/>
          </w:tcPr>
          <w:p w14:paraId="5C02DF5C" w14:textId="51E0CAA4" w:rsidR="00AF0AC4" w:rsidRPr="00912F56" w:rsidRDefault="00B3597E" w:rsidP="000223FE">
            <w:pPr>
              <w:widowControl/>
              <w:rPr>
                <w:color w:val="222222"/>
                <w:spacing w:val="2"/>
                <w:sz w:val="21"/>
                <w:szCs w:val="21"/>
              </w:rPr>
            </w:pPr>
            <w:hyperlink r:id="rId80" w:history="1">
              <w:r w:rsidR="00AF0AC4" w:rsidRPr="00912F56">
                <w:rPr>
                  <w:color w:val="0000FF"/>
                  <w:spacing w:val="2"/>
                  <w:sz w:val="21"/>
                  <w:szCs w:val="21"/>
                </w:rPr>
                <w:t>MediaCodec</w:t>
              </w:r>
            </w:hyperlink>
          </w:p>
        </w:tc>
        <w:tc>
          <w:tcPr>
            <w:tcW w:w="2920" w:type="pct"/>
            <w:hideMark/>
          </w:tcPr>
          <w:p w14:paraId="753FC641"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MediaCodec class can be used to access low-level media codec, i.e. </w:t>
            </w:r>
          </w:p>
        </w:tc>
      </w:tr>
      <w:tr w:rsidR="00AF0AC4" w:rsidRPr="00912F56" w14:paraId="239DA4DA" w14:textId="77777777" w:rsidTr="000223FE">
        <w:tc>
          <w:tcPr>
            <w:tcW w:w="0" w:type="auto"/>
            <w:vAlign w:val="center"/>
            <w:hideMark/>
          </w:tcPr>
          <w:p w14:paraId="2CFD2DDE" w14:textId="37CACE72" w:rsidR="00AF0AC4" w:rsidRPr="00912F56" w:rsidRDefault="00B3597E" w:rsidP="000223FE">
            <w:pPr>
              <w:widowControl/>
              <w:rPr>
                <w:color w:val="222222"/>
                <w:spacing w:val="2"/>
                <w:sz w:val="21"/>
                <w:szCs w:val="21"/>
              </w:rPr>
            </w:pPr>
            <w:hyperlink r:id="rId81" w:history="1">
              <w:r w:rsidR="00AF0AC4" w:rsidRPr="00912F56">
                <w:rPr>
                  <w:color w:val="0000FF"/>
                  <w:spacing w:val="2"/>
                  <w:sz w:val="21"/>
                  <w:szCs w:val="21"/>
                </w:rPr>
                <w:t>MediaCrypto</w:t>
              </w:r>
            </w:hyperlink>
          </w:p>
        </w:tc>
        <w:tc>
          <w:tcPr>
            <w:tcW w:w="2920" w:type="pct"/>
            <w:hideMark/>
          </w:tcPr>
          <w:p w14:paraId="07D5795D" w14:textId="7A5EAF39" w:rsidR="00AF0AC4" w:rsidRPr="00912F56" w:rsidRDefault="00AF0AC4" w:rsidP="000223FE">
            <w:pPr>
              <w:widowControl/>
              <w:jc w:val="left"/>
              <w:rPr>
                <w:color w:val="222222"/>
                <w:spacing w:val="2"/>
                <w:sz w:val="21"/>
                <w:szCs w:val="21"/>
              </w:rPr>
            </w:pPr>
            <w:r w:rsidRPr="00912F56">
              <w:rPr>
                <w:color w:val="222222"/>
                <w:spacing w:val="2"/>
                <w:sz w:val="21"/>
                <w:szCs w:val="21"/>
              </w:rPr>
              <w:t xml:space="preserve">MediaCrypto class can be used in conjunction with </w:t>
            </w:r>
            <w:hyperlink r:id="rId82" w:history="1">
              <w:r w:rsidRPr="00671FB3">
                <w:rPr>
                  <w:color w:val="0000FF"/>
                  <w:spacing w:val="2"/>
                  <w:sz w:val="21"/>
                  <w:szCs w:val="21"/>
                </w:rPr>
                <w:t>MediaCodec</w:t>
              </w:r>
            </w:hyperlink>
            <w:r w:rsidRPr="00912F56">
              <w:rPr>
                <w:color w:val="222222"/>
                <w:spacing w:val="2"/>
                <w:sz w:val="21"/>
                <w:szCs w:val="21"/>
              </w:rPr>
              <w:t xml:space="preserve"> to decode encrypted media data. </w:t>
            </w:r>
          </w:p>
        </w:tc>
      </w:tr>
      <w:tr w:rsidR="00AF0AC4" w:rsidRPr="00912F56" w14:paraId="74832F0C" w14:textId="77777777" w:rsidTr="000223FE">
        <w:tc>
          <w:tcPr>
            <w:tcW w:w="0" w:type="auto"/>
            <w:vAlign w:val="center"/>
            <w:hideMark/>
          </w:tcPr>
          <w:p w14:paraId="71C9FE48" w14:textId="1D75064F" w:rsidR="00AF0AC4" w:rsidRPr="00912F56" w:rsidRDefault="00B3597E" w:rsidP="000223FE">
            <w:pPr>
              <w:widowControl/>
              <w:rPr>
                <w:color w:val="222222"/>
                <w:spacing w:val="2"/>
                <w:sz w:val="21"/>
                <w:szCs w:val="21"/>
              </w:rPr>
            </w:pPr>
            <w:hyperlink r:id="rId83" w:history="1">
              <w:r w:rsidR="00AF0AC4" w:rsidRPr="00912F56">
                <w:rPr>
                  <w:color w:val="0000FF"/>
                  <w:spacing w:val="2"/>
                  <w:sz w:val="21"/>
                  <w:szCs w:val="21"/>
                </w:rPr>
                <w:t>MediaFormat</w:t>
              </w:r>
            </w:hyperlink>
          </w:p>
        </w:tc>
        <w:tc>
          <w:tcPr>
            <w:tcW w:w="2920" w:type="pct"/>
            <w:hideMark/>
          </w:tcPr>
          <w:p w14:paraId="6D2D0E1C"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Encapsulates the information describing the format of media data, be it audio or video. </w:t>
            </w:r>
          </w:p>
        </w:tc>
      </w:tr>
      <w:tr w:rsidR="00AF0AC4" w:rsidRPr="00912F56" w14:paraId="67F00AB3" w14:textId="77777777" w:rsidTr="000223FE">
        <w:tc>
          <w:tcPr>
            <w:tcW w:w="0" w:type="auto"/>
            <w:vAlign w:val="center"/>
            <w:hideMark/>
          </w:tcPr>
          <w:p w14:paraId="67B0C855" w14:textId="2D7FCE0E" w:rsidR="00AF0AC4" w:rsidRPr="00912F56" w:rsidRDefault="00B3597E" w:rsidP="000223FE">
            <w:pPr>
              <w:widowControl/>
              <w:rPr>
                <w:color w:val="222222"/>
                <w:spacing w:val="2"/>
                <w:sz w:val="21"/>
                <w:szCs w:val="21"/>
              </w:rPr>
            </w:pPr>
            <w:hyperlink r:id="rId84" w:history="1">
              <w:r w:rsidR="00AF0AC4" w:rsidRPr="00912F56">
                <w:rPr>
                  <w:color w:val="0000FF"/>
                  <w:spacing w:val="2"/>
                  <w:sz w:val="21"/>
                  <w:szCs w:val="21"/>
                </w:rPr>
                <w:t>MediaMuxer</w:t>
              </w:r>
            </w:hyperlink>
          </w:p>
        </w:tc>
        <w:tc>
          <w:tcPr>
            <w:tcW w:w="2920" w:type="pct"/>
            <w:hideMark/>
          </w:tcPr>
          <w:p w14:paraId="04025127"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MediaMuxer facilitates muxing elementary streams. </w:t>
            </w:r>
          </w:p>
        </w:tc>
      </w:tr>
      <w:tr w:rsidR="00AF0AC4" w:rsidRPr="00912F56" w14:paraId="1EF47FD7" w14:textId="77777777" w:rsidTr="000223FE">
        <w:tc>
          <w:tcPr>
            <w:tcW w:w="0" w:type="auto"/>
            <w:vAlign w:val="center"/>
            <w:hideMark/>
          </w:tcPr>
          <w:p w14:paraId="7ED76471" w14:textId="1B10C242" w:rsidR="00AF0AC4" w:rsidRPr="00912F56" w:rsidRDefault="00B3597E" w:rsidP="000223FE">
            <w:pPr>
              <w:widowControl/>
              <w:rPr>
                <w:color w:val="222222"/>
                <w:spacing w:val="2"/>
                <w:sz w:val="21"/>
                <w:szCs w:val="21"/>
              </w:rPr>
            </w:pPr>
            <w:hyperlink r:id="rId85" w:history="1">
              <w:r w:rsidR="00AF0AC4" w:rsidRPr="00912F56">
                <w:rPr>
                  <w:color w:val="0000FF"/>
                  <w:spacing w:val="2"/>
                  <w:sz w:val="21"/>
                  <w:szCs w:val="21"/>
                </w:rPr>
                <w:t>MediaRecorder</w:t>
              </w:r>
            </w:hyperlink>
          </w:p>
        </w:tc>
        <w:tc>
          <w:tcPr>
            <w:tcW w:w="2920" w:type="pct"/>
            <w:hideMark/>
          </w:tcPr>
          <w:p w14:paraId="28354714"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Used to record audio and video. </w:t>
            </w:r>
          </w:p>
        </w:tc>
      </w:tr>
      <w:tr w:rsidR="00AF0AC4" w:rsidRPr="00912F56" w14:paraId="5B22E5FD" w14:textId="77777777" w:rsidTr="000223FE">
        <w:tc>
          <w:tcPr>
            <w:tcW w:w="0" w:type="auto"/>
            <w:vAlign w:val="center"/>
            <w:hideMark/>
          </w:tcPr>
          <w:p w14:paraId="24D93013" w14:textId="6CF92947" w:rsidR="00AF0AC4" w:rsidRPr="00912F56" w:rsidRDefault="00B3597E" w:rsidP="000223FE">
            <w:pPr>
              <w:widowControl/>
              <w:rPr>
                <w:color w:val="222222"/>
                <w:spacing w:val="2"/>
                <w:sz w:val="21"/>
                <w:szCs w:val="21"/>
              </w:rPr>
            </w:pPr>
            <w:hyperlink r:id="rId86" w:history="1">
              <w:r w:rsidR="00AF0AC4" w:rsidRPr="00912F56">
                <w:rPr>
                  <w:color w:val="0000FF"/>
                  <w:spacing w:val="2"/>
                  <w:sz w:val="21"/>
                  <w:szCs w:val="21"/>
                </w:rPr>
                <w:t>MediaRecorder.AudioEncoder</w:t>
              </w:r>
            </w:hyperlink>
          </w:p>
        </w:tc>
        <w:tc>
          <w:tcPr>
            <w:tcW w:w="2920" w:type="pct"/>
            <w:hideMark/>
          </w:tcPr>
          <w:p w14:paraId="3B1621FE"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Defines the audio encoding. </w:t>
            </w:r>
          </w:p>
        </w:tc>
      </w:tr>
      <w:tr w:rsidR="00AF0AC4" w:rsidRPr="00912F56" w14:paraId="09D8B421" w14:textId="77777777" w:rsidTr="000223FE">
        <w:tc>
          <w:tcPr>
            <w:tcW w:w="0" w:type="auto"/>
            <w:vAlign w:val="center"/>
            <w:hideMark/>
          </w:tcPr>
          <w:p w14:paraId="64DDF725" w14:textId="2DB177B0" w:rsidR="00AF0AC4" w:rsidRPr="00912F56" w:rsidRDefault="00B3597E" w:rsidP="000223FE">
            <w:pPr>
              <w:widowControl/>
              <w:rPr>
                <w:color w:val="222222"/>
                <w:spacing w:val="2"/>
                <w:sz w:val="21"/>
                <w:szCs w:val="21"/>
              </w:rPr>
            </w:pPr>
            <w:hyperlink r:id="rId87" w:history="1">
              <w:r w:rsidR="00AF0AC4" w:rsidRPr="00912F56">
                <w:rPr>
                  <w:color w:val="0000FF"/>
                  <w:spacing w:val="2"/>
                  <w:sz w:val="21"/>
                  <w:szCs w:val="21"/>
                </w:rPr>
                <w:t>MediaRecorder.AudioSource</w:t>
              </w:r>
            </w:hyperlink>
          </w:p>
        </w:tc>
        <w:tc>
          <w:tcPr>
            <w:tcW w:w="2920" w:type="pct"/>
            <w:hideMark/>
          </w:tcPr>
          <w:p w14:paraId="325F3749"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Defines the audio source. </w:t>
            </w:r>
          </w:p>
        </w:tc>
      </w:tr>
      <w:tr w:rsidR="00AF0AC4" w:rsidRPr="00912F56" w14:paraId="65DCE7C2" w14:textId="77777777" w:rsidTr="000223FE">
        <w:tc>
          <w:tcPr>
            <w:tcW w:w="0" w:type="auto"/>
            <w:vAlign w:val="center"/>
            <w:hideMark/>
          </w:tcPr>
          <w:p w14:paraId="598309D6" w14:textId="0C496E30" w:rsidR="00AF0AC4" w:rsidRPr="00912F56" w:rsidRDefault="00B3597E" w:rsidP="000223FE">
            <w:pPr>
              <w:widowControl/>
              <w:rPr>
                <w:color w:val="222222"/>
                <w:spacing w:val="2"/>
                <w:sz w:val="21"/>
                <w:szCs w:val="21"/>
              </w:rPr>
            </w:pPr>
            <w:hyperlink r:id="rId88" w:history="1">
              <w:r w:rsidR="00AF0AC4" w:rsidRPr="00912F56">
                <w:rPr>
                  <w:color w:val="0000FF"/>
                  <w:spacing w:val="2"/>
                  <w:sz w:val="21"/>
                  <w:szCs w:val="21"/>
                </w:rPr>
                <w:t>MediaRecorder.OutputFormat</w:t>
              </w:r>
            </w:hyperlink>
          </w:p>
        </w:tc>
        <w:tc>
          <w:tcPr>
            <w:tcW w:w="2920" w:type="pct"/>
            <w:hideMark/>
          </w:tcPr>
          <w:p w14:paraId="131D4B42"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Defines the output format. </w:t>
            </w:r>
          </w:p>
        </w:tc>
      </w:tr>
      <w:tr w:rsidR="00AF0AC4" w:rsidRPr="00912F56" w14:paraId="06806AB5" w14:textId="77777777" w:rsidTr="000223FE">
        <w:tc>
          <w:tcPr>
            <w:tcW w:w="0" w:type="auto"/>
            <w:vAlign w:val="center"/>
            <w:hideMark/>
          </w:tcPr>
          <w:p w14:paraId="66B3F3F0" w14:textId="7814D358" w:rsidR="00AF0AC4" w:rsidRPr="00912F56" w:rsidRDefault="00B3597E" w:rsidP="000223FE">
            <w:pPr>
              <w:widowControl/>
              <w:rPr>
                <w:color w:val="222222"/>
                <w:spacing w:val="2"/>
                <w:sz w:val="21"/>
                <w:szCs w:val="21"/>
              </w:rPr>
            </w:pPr>
            <w:hyperlink r:id="rId89" w:history="1">
              <w:r w:rsidR="00AF0AC4" w:rsidRPr="00912F56">
                <w:rPr>
                  <w:color w:val="0000FF"/>
                  <w:spacing w:val="2"/>
                  <w:sz w:val="21"/>
                  <w:szCs w:val="21"/>
                </w:rPr>
                <w:t>MediaRecorder.VideoEncoder</w:t>
              </w:r>
            </w:hyperlink>
          </w:p>
        </w:tc>
        <w:tc>
          <w:tcPr>
            <w:tcW w:w="2920" w:type="pct"/>
            <w:hideMark/>
          </w:tcPr>
          <w:p w14:paraId="20A21EB3"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Defines the video encoding. </w:t>
            </w:r>
          </w:p>
        </w:tc>
      </w:tr>
      <w:tr w:rsidR="00AF0AC4" w:rsidRPr="00912F56" w14:paraId="769F9D40" w14:textId="77777777" w:rsidTr="000223FE">
        <w:tc>
          <w:tcPr>
            <w:tcW w:w="0" w:type="auto"/>
            <w:vAlign w:val="center"/>
            <w:hideMark/>
          </w:tcPr>
          <w:p w14:paraId="078A65A5" w14:textId="51FCC1BE" w:rsidR="00AF0AC4" w:rsidRPr="00912F56" w:rsidRDefault="00B3597E" w:rsidP="000223FE">
            <w:pPr>
              <w:widowControl/>
              <w:rPr>
                <w:color w:val="222222"/>
                <w:spacing w:val="2"/>
                <w:sz w:val="21"/>
                <w:szCs w:val="21"/>
              </w:rPr>
            </w:pPr>
            <w:hyperlink r:id="rId90" w:history="1">
              <w:r w:rsidR="00AF0AC4" w:rsidRPr="00912F56">
                <w:rPr>
                  <w:color w:val="0000FF"/>
                  <w:spacing w:val="2"/>
                  <w:sz w:val="21"/>
                  <w:szCs w:val="21"/>
                </w:rPr>
                <w:t>MediaRecorder.VideoSource</w:t>
              </w:r>
            </w:hyperlink>
          </w:p>
        </w:tc>
        <w:tc>
          <w:tcPr>
            <w:tcW w:w="2920" w:type="pct"/>
            <w:hideMark/>
          </w:tcPr>
          <w:p w14:paraId="636A0DC8"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Defines the video source. </w:t>
            </w:r>
          </w:p>
        </w:tc>
      </w:tr>
      <w:tr w:rsidR="00AF0AC4" w:rsidRPr="00912F56" w14:paraId="479C4D02" w14:textId="77777777" w:rsidTr="000223FE">
        <w:tc>
          <w:tcPr>
            <w:tcW w:w="0" w:type="auto"/>
            <w:vAlign w:val="center"/>
            <w:hideMark/>
          </w:tcPr>
          <w:p w14:paraId="64609A28" w14:textId="68A169B7" w:rsidR="00AF0AC4" w:rsidRPr="00912F56" w:rsidRDefault="00B3597E" w:rsidP="000223FE">
            <w:pPr>
              <w:widowControl/>
              <w:rPr>
                <w:color w:val="222222"/>
                <w:spacing w:val="2"/>
                <w:sz w:val="21"/>
                <w:szCs w:val="21"/>
              </w:rPr>
            </w:pPr>
            <w:hyperlink r:id="rId91" w:history="1">
              <w:r w:rsidR="00AF0AC4" w:rsidRPr="00912F56">
                <w:rPr>
                  <w:color w:val="0000FF"/>
                  <w:spacing w:val="2"/>
                  <w:sz w:val="21"/>
                  <w:szCs w:val="21"/>
                </w:rPr>
                <w:t>MediaRouter</w:t>
              </w:r>
            </w:hyperlink>
          </w:p>
        </w:tc>
        <w:tc>
          <w:tcPr>
            <w:tcW w:w="2920" w:type="pct"/>
            <w:hideMark/>
          </w:tcPr>
          <w:p w14:paraId="6906DEC0"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MediaRouter allows applications to control the routing of media channels and streams from the current device to external speakers and destination devices. </w:t>
            </w:r>
          </w:p>
        </w:tc>
      </w:tr>
      <w:tr w:rsidR="00AF0AC4" w:rsidRPr="00912F56" w14:paraId="089093A0" w14:textId="77777777" w:rsidTr="000223FE">
        <w:tc>
          <w:tcPr>
            <w:tcW w:w="0" w:type="auto"/>
            <w:vAlign w:val="center"/>
            <w:hideMark/>
          </w:tcPr>
          <w:p w14:paraId="524316B9" w14:textId="13618D91" w:rsidR="00AF0AC4" w:rsidRPr="00912F56" w:rsidRDefault="00B3597E" w:rsidP="000223FE">
            <w:pPr>
              <w:widowControl/>
              <w:rPr>
                <w:color w:val="222222"/>
                <w:spacing w:val="2"/>
                <w:sz w:val="21"/>
                <w:szCs w:val="21"/>
              </w:rPr>
            </w:pPr>
            <w:hyperlink r:id="rId92" w:history="1">
              <w:r w:rsidR="00AF0AC4" w:rsidRPr="00912F56">
                <w:rPr>
                  <w:color w:val="0000FF"/>
                  <w:spacing w:val="2"/>
                  <w:sz w:val="21"/>
                  <w:szCs w:val="21"/>
                </w:rPr>
                <w:t>Ringtone</w:t>
              </w:r>
            </w:hyperlink>
          </w:p>
        </w:tc>
        <w:tc>
          <w:tcPr>
            <w:tcW w:w="2920" w:type="pct"/>
            <w:hideMark/>
          </w:tcPr>
          <w:p w14:paraId="72CB9E9B"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Ringtone provides a quick method for playing a ringtone, notification, or other similar types of sounds. </w:t>
            </w:r>
          </w:p>
        </w:tc>
      </w:tr>
      <w:tr w:rsidR="00AF0AC4" w:rsidRPr="00912F56" w14:paraId="25603D2D" w14:textId="77777777" w:rsidTr="000223FE">
        <w:tc>
          <w:tcPr>
            <w:tcW w:w="0" w:type="auto"/>
            <w:vAlign w:val="center"/>
            <w:hideMark/>
          </w:tcPr>
          <w:p w14:paraId="2D7C2995" w14:textId="20809F5C" w:rsidR="00AF0AC4" w:rsidRPr="00912F56" w:rsidRDefault="00B3597E" w:rsidP="000223FE">
            <w:pPr>
              <w:widowControl/>
              <w:rPr>
                <w:color w:val="222222"/>
                <w:spacing w:val="2"/>
                <w:sz w:val="21"/>
                <w:szCs w:val="21"/>
              </w:rPr>
            </w:pPr>
            <w:hyperlink r:id="rId93" w:history="1">
              <w:r w:rsidR="00AF0AC4" w:rsidRPr="00912F56">
                <w:rPr>
                  <w:color w:val="0000FF"/>
                  <w:spacing w:val="2"/>
                  <w:sz w:val="21"/>
                  <w:szCs w:val="21"/>
                </w:rPr>
                <w:t>SoundPool</w:t>
              </w:r>
            </w:hyperlink>
          </w:p>
        </w:tc>
        <w:tc>
          <w:tcPr>
            <w:tcW w:w="2920" w:type="pct"/>
            <w:hideMark/>
          </w:tcPr>
          <w:p w14:paraId="0F540569" w14:textId="77777777" w:rsidR="00AF0AC4" w:rsidRPr="00912F56" w:rsidRDefault="00AF0AC4" w:rsidP="000223FE">
            <w:pPr>
              <w:widowControl/>
              <w:jc w:val="left"/>
              <w:rPr>
                <w:color w:val="222222"/>
                <w:spacing w:val="2"/>
                <w:sz w:val="21"/>
                <w:szCs w:val="21"/>
              </w:rPr>
            </w:pPr>
            <w:r w:rsidRPr="00912F56">
              <w:rPr>
                <w:color w:val="222222"/>
                <w:spacing w:val="2"/>
                <w:sz w:val="21"/>
                <w:szCs w:val="21"/>
              </w:rPr>
              <w:t>The SoundPool class manages and plays audio resources for applications. </w:t>
            </w:r>
          </w:p>
        </w:tc>
      </w:tr>
    </w:tbl>
    <w:p w14:paraId="7817AB61" w14:textId="77777777" w:rsidR="00AF0AC4" w:rsidRDefault="00AF0AC4" w:rsidP="00AF0AC4"/>
    <w:p w14:paraId="3F16A5BE" w14:textId="03050EBD" w:rsidR="00AF0AC4" w:rsidRDefault="00AF0AC4" w:rsidP="00AF0AC4">
      <w:pPr>
        <w:pStyle w:val="30"/>
      </w:pPr>
      <w:bookmarkStart w:id="111" w:name="_Toc179417759"/>
      <w:r>
        <w:rPr>
          <w:rFonts w:hint="eastAsia"/>
        </w:rPr>
        <w:t>WAVE</w:t>
      </w:r>
      <w:r>
        <w:rPr>
          <w:rFonts w:hint="eastAsia"/>
        </w:rPr>
        <w:t>文件格式</w:t>
      </w:r>
      <w:bookmarkEnd w:id="111"/>
    </w:p>
    <w:p w14:paraId="62E14D74" w14:textId="77777777" w:rsidR="00AF0AC4" w:rsidRDefault="00AF0AC4" w:rsidP="00AF0AC4">
      <w:pPr>
        <w:ind w:firstLineChars="200" w:firstLine="420"/>
      </w:pPr>
      <w:r>
        <w:rPr>
          <w:rFonts w:hint="eastAsia"/>
        </w:rPr>
        <w:t>WAVE</w:t>
      </w:r>
      <w:r>
        <w:t>(*.</w:t>
      </w:r>
      <w:r w:rsidRPr="00E155D3">
        <w:rPr>
          <w:rFonts w:hint="eastAsia"/>
        </w:rPr>
        <w:t>WAV</w:t>
      </w:r>
      <w:r>
        <w:rPr>
          <w:rFonts w:hint="eastAsia"/>
        </w:rPr>
        <w:t>文件</w:t>
      </w:r>
      <w:r>
        <w:t>)</w:t>
      </w:r>
      <w:r w:rsidRPr="00E155D3">
        <w:rPr>
          <w:rFonts w:hint="eastAsia"/>
        </w:rPr>
        <w:t>是</w:t>
      </w:r>
      <w:r w:rsidRPr="00E155D3">
        <w:rPr>
          <w:rFonts w:hint="eastAsia"/>
        </w:rPr>
        <w:t>Microsoft</w:t>
      </w:r>
      <w:r w:rsidRPr="00E155D3">
        <w:rPr>
          <w:rFonts w:hint="eastAsia"/>
        </w:rPr>
        <w:t>开发的一种音频文件格式，它符合</w:t>
      </w:r>
      <w:r w:rsidRPr="00E155D3">
        <w:rPr>
          <w:rFonts w:hint="eastAsia"/>
        </w:rPr>
        <w:t>RIFF</w:t>
      </w:r>
      <w:r w:rsidRPr="00E155D3">
        <w:rPr>
          <w:rFonts w:hint="eastAsia"/>
        </w:rPr>
        <w:t>文件格式标准。</w:t>
      </w:r>
      <w:r w:rsidRPr="00FB6E90">
        <w:rPr>
          <w:rFonts w:hint="eastAsia"/>
        </w:rPr>
        <w:t>RIFF</w:t>
      </w:r>
      <w:r w:rsidRPr="00FB6E90">
        <w:rPr>
          <w:rFonts w:hint="eastAsia"/>
        </w:rPr>
        <w:t>全称为资源互换文件格式（</w:t>
      </w:r>
      <w:r w:rsidRPr="00FB6E90">
        <w:rPr>
          <w:rFonts w:hint="eastAsia"/>
        </w:rPr>
        <w:t>Resources Interchange File Format</w:t>
      </w:r>
      <w:r w:rsidRPr="00FB6E90">
        <w:rPr>
          <w:rFonts w:hint="eastAsia"/>
        </w:rPr>
        <w:t>），是</w:t>
      </w:r>
      <w:r w:rsidRPr="00FB6E90">
        <w:rPr>
          <w:rFonts w:hint="eastAsia"/>
        </w:rPr>
        <w:t>Windows</w:t>
      </w:r>
      <w:r w:rsidRPr="00FB6E90">
        <w:rPr>
          <w:rFonts w:hint="eastAsia"/>
        </w:rPr>
        <w:t>下大部分多媒体文件遵循的一种文件结构。</w:t>
      </w:r>
    </w:p>
    <w:p w14:paraId="78653666" w14:textId="3AB088F6" w:rsidR="00AF0AC4" w:rsidRDefault="00AF0AC4" w:rsidP="00AF0AC4">
      <w:pPr>
        <w:ind w:firstLineChars="200" w:firstLine="420"/>
      </w:pPr>
      <w:r>
        <w:rPr>
          <w:rFonts w:hint="eastAsia"/>
        </w:rPr>
        <w:t>根据</w:t>
      </w:r>
      <w:r w:rsidRPr="00E155D3">
        <w:rPr>
          <w:rFonts w:hint="eastAsia"/>
        </w:rPr>
        <w:t>RIFF</w:t>
      </w:r>
      <w:r w:rsidRPr="00E155D3">
        <w:rPr>
          <w:rFonts w:hint="eastAsia"/>
        </w:rPr>
        <w:t>规范，其基本的组成单元是</w:t>
      </w:r>
      <w:r w:rsidRPr="00E155D3">
        <w:rPr>
          <w:rFonts w:hint="eastAsia"/>
        </w:rPr>
        <w:t>chunk</w:t>
      </w:r>
      <w:r w:rsidRPr="00E155D3">
        <w:rPr>
          <w:rFonts w:hint="eastAsia"/>
        </w:rPr>
        <w:t>。</w:t>
      </w:r>
      <w:r>
        <w:fldChar w:fldCharType="begin"/>
      </w:r>
      <w:r w:rsidR="009156F8">
        <w:instrText xml:space="preserve"> ADDIN EN.CITE &lt;EndNote&gt;&lt;Cite ExcludeYear="1"&gt;&lt;Author&gt;CNBLOGS&lt;/Author&gt;&lt;RecNum&gt;8&lt;/RecNum&gt;&lt;DisplayText&gt;[3]&lt;/DisplayText&gt;&lt;record&gt;&lt;rec-number&gt;8&lt;/rec-number&gt;&lt;foreign-keys&gt;&lt;key app="EN" db-id="2vwdz022kt5w2beedx5pdsru920tfpw0ssxe" timestamp="1722051380"&gt;8&lt;/key&gt;&lt;/foreign-keys&gt;&lt;ref-type name="Online Database"&gt;45&lt;/ref-type&gt;&lt;contributors&gt;&lt;authors&gt;&lt;author&gt;CNBLOGS&lt;/author&gt;&lt;/authors&gt;&lt;/contributors&gt;&lt;titles&gt;&lt;title&gt;&lt;style face="normal" font="default" size="100%"&gt;RIFF&lt;/style&gt;&lt;style face="normal" font="default" charset="13</w:instrText>
      </w:r>
      <w:r w:rsidR="009156F8">
        <w:rPr>
          <w:rFonts w:hint="eastAsia"/>
        </w:rPr>
        <w:instrText>4" size="100%"&gt;</w:instrText>
      </w:r>
      <w:r w:rsidR="009156F8">
        <w:rPr>
          <w:rFonts w:hint="eastAsia"/>
        </w:rPr>
        <w:instrText>和</w:instrText>
      </w:r>
      <w:r w:rsidR="009156F8">
        <w:rPr>
          <w:rFonts w:hint="eastAsia"/>
        </w:rPr>
        <w:instrText>WAVE</w:instrText>
      </w:r>
      <w:r w:rsidR="009156F8">
        <w:rPr>
          <w:rFonts w:hint="eastAsia"/>
        </w:rPr>
        <w:instrText>音频文件格式</w:instrText>
      </w:r>
      <w:r w:rsidR="009156F8">
        <w:rPr>
          <w:rFonts w:hint="eastAsia"/>
        </w:rPr>
        <w:instrText>&lt;/style&gt;&lt;/title&gt;&lt;/titles&gt;&lt;dates&gt;&lt;/dates&gt;&lt;urls&gt;&lt;related-urls&gt;&lt;url&gt;https://www.cnblogs.com/wangguchangqing/p/5957531.html&lt;/url&gt;&lt;/related-urls&gt;&lt;/urls&gt;&lt;/record&gt;&lt;/Cite&gt;&lt;/EndNote&gt;</w:instrText>
      </w:r>
      <w:r>
        <w:fldChar w:fldCharType="separate"/>
      </w:r>
      <w:r>
        <w:rPr>
          <w:noProof/>
        </w:rPr>
        <w:t>[3]</w:t>
      </w:r>
      <w:r>
        <w:fldChar w:fldCharType="end"/>
      </w:r>
      <w:r w:rsidRPr="00E155D3">
        <w:rPr>
          <w:rFonts w:hint="eastAsia"/>
        </w:rPr>
        <w:t>一个</w:t>
      </w:r>
      <w:r w:rsidRPr="00E155D3">
        <w:rPr>
          <w:rFonts w:hint="eastAsia"/>
        </w:rPr>
        <w:t>WAV</w:t>
      </w:r>
      <w:r w:rsidRPr="00E155D3">
        <w:rPr>
          <w:rFonts w:hint="eastAsia"/>
        </w:rPr>
        <w:t>文件通常有三个</w:t>
      </w:r>
      <w:r w:rsidRPr="00E155D3">
        <w:rPr>
          <w:rFonts w:hint="eastAsia"/>
        </w:rPr>
        <w:t>chunk</w:t>
      </w:r>
      <w:r w:rsidRPr="00E155D3">
        <w:rPr>
          <w:rFonts w:hint="eastAsia"/>
        </w:rPr>
        <w:t>以及一个可选</w:t>
      </w:r>
      <w:r w:rsidRPr="00E155D3">
        <w:rPr>
          <w:rFonts w:hint="eastAsia"/>
        </w:rPr>
        <w:t>chunk</w:t>
      </w:r>
      <w:r w:rsidRPr="00E155D3">
        <w:rPr>
          <w:rFonts w:hint="eastAsia"/>
        </w:rPr>
        <w:t>，其在文件中的排列方式依次是：</w:t>
      </w:r>
      <w:r w:rsidRPr="00E155D3">
        <w:rPr>
          <w:rFonts w:hint="eastAsia"/>
        </w:rPr>
        <w:t>RIFF chunk</w:t>
      </w:r>
      <w:r w:rsidRPr="00E155D3">
        <w:rPr>
          <w:rFonts w:hint="eastAsia"/>
        </w:rPr>
        <w:t>，</w:t>
      </w:r>
      <w:r w:rsidRPr="00E155D3">
        <w:rPr>
          <w:rFonts w:hint="eastAsia"/>
        </w:rPr>
        <w:t>Format chunk</w:t>
      </w:r>
      <w:r w:rsidRPr="00E155D3">
        <w:rPr>
          <w:rFonts w:hint="eastAsia"/>
        </w:rPr>
        <w:t>，</w:t>
      </w:r>
      <w:r w:rsidRPr="00E155D3">
        <w:rPr>
          <w:rFonts w:hint="eastAsia"/>
        </w:rPr>
        <w:t>Fact chunk</w:t>
      </w:r>
      <w:r w:rsidRPr="00E155D3">
        <w:rPr>
          <w:rFonts w:hint="eastAsia"/>
        </w:rPr>
        <w:t>（附加块，可选），</w:t>
      </w:r>
      <w:r w:rsidRPr="00E155D3">
        <w:rPr>
          <w:rFonts w:hint="eastAsia"/>
        </w:rPr>
        <w:t>Data chunk</w:t>
      </w:r>
      <w:r w:rsidRPr="00E155D3">
        <w:rPr>
          <w:rFonts w:hint="eastAsia"/>
        </w:rPr>
        <w:t>。</w:t>
      </w:r>
      <w:r>
        <w:rPr>
          <w:rFonts w:hint="eastAsia"/>
        </w:rPr>
        <w:t>如</w:t>
      </w:r>
      <w:r>
        <w:fldChar w:fldCharType="begin"/>
      </w:r>
      <w:r>
        <w:instrText xml:space="preserve"> </w:instrText>
      </w:r>
      <w:r>
        <w:rPr>
          <w:rFonts w:hint="eastAsia"/>
        </w:rPr>
        <w:instrText>REF _Ref527836612 \h</w:instrText>
      </w:r>
      <w:r>
        <w:instrText xml:space="preserve"> </w:instrText>
      </w:r>
      <w:r>
        <w:fldChar w:fldCharType="separate"/>
      </w:r>
      <w:r w:rsidR="0055207A">
        <w:rPr>
          <w:rFonts w:hint="eastAsia"/>
        </w:rPr>
        <w:t>图</w:t>
      </w:r>
      <w:r w:rsidR="0055207A">
        <w:rPr>
          <w:rFonts w:hint="eastAsia"/>
        </w:rPr>
        <w:t xml:space="preserve"> </w:t>
      </w:r>
      <w:r w:rsidR="0055207A">
        <w:rPr>
          <w:noProof/>
        </w:rPr>
        <w:t>5</w:t>
      </w:r>
      <w:r w:rsidR="0055207A">
        <w:noBreakHyphen/>
      </w:r>
      <w:r w:rsidR="0055207A">
        <w:rPr>
          <w:noProof/>
        </w:rPr>
        <w:t>1</w:t>
      </w:r>
      <w:r>
        <w:fldChar w:fldCharType="end"/>
      </w:r>
      <w:r>
        <w:rPr>
          <w:rFonts w:hint="eastAsia"/>
        </w:rPr>
        <w:t>所示。</w:t>
      </w:r>
    </w:p>
    <w:p w14:paraId="5DE4F066" w14:textId="77777777" w:rsidR="00AF0AC4" w:rsidRDefault="00AF0AC4" w:rsidP="00AF0AC4">
      <w:pPr>
        <w:jc w:val="center"/>
      </w:pPr>
      <w:r>
        <w:rPr>
          <w:rFonts w:hint="eastAsia"/>
          <w:noProof/>
        </w:rPr>
        <w:lastRenderedPageBreak/>
        <w:drawing>
          <wp:inline distT="0" distB="0" distL="0" distR="0" wp14:anchorId="7F967FD0" wp14:editId="4BB25A01">
            <wp:extent cx="4674235" cy="46945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74235" cy="4694555"/>
                    </a:xfrm>
                    <a:prstGeom prst="rect">
                      <a:avLst/>
                    </a:prstGeom>
                    <a:noFill/>
                    <a:ln>
                      <a:noFill/>
                    </a:ln>
                  </pic:spPr>
                </pic:pic>
              </a:graphicData>
            </a:graphic>
          </wp:inline>
        </w:drawing>
      </w:r>
    </w:p>
    <w:p w14:paraId="32E750F2" w14:textId="078DFDDA" w:rsidR="00AF0AC4" w:rsidRDefault="00AF0AC4" w:rsidP="00AF0AC4">
      <w:pPr>
        <w:pStyle w:val="aa"/>
        <w:spacing w:before="156"/>
        <w:jc w:val="center"/>
      </w:pPr>
      <w:bookmarkStart w:id="112" w:name="_Ref527836612"/>
      <w:r>
        <w:rPr>
          <w:rFonts w:hint="eastAsia"/>
        </w:rPr>
        <w:t>图</w:t>
      </w:r>
      <w:r>
        <w:rPr>
          <w:rFonts w:hint="eastAsia"/>
        </w:rPr>
        <w:t xml:space="preserve"> </w:t>
      </w:r>
      <w:r w:rsidR="004A5AB5">
        <w:fldChar w:fldCharType="begin"/>
      </w:r>
      <w:r w:rsidR="004A5AB5">
        <w:instrText xml:space="preserve"> </w:instrText>
      </w:r>
      <w:r w:rsidR="004A5AB5">
        <w:rPr>
          <w:rFonts w:hint="eastAsia"/>
        </w:rPr>
        <w:instrText>STYLEREF 1 \s</w:instrText>
      </w:r>
      <w:r w:rsidR="004A5AB5">
        <w:instrText xml:space="preserve"> </w:instrText>
      </w:r>
      <w:r w:rsidR="004A5AB5">
        <w:fldChar w:fldCharType="separate"/>
      </w:r>
      <w:r w:rsidR="0055207A">
        <w:rPr>
          <w:noProof/>
        </w:rPr>
        <w:t>5</w:t>
      </w:r>
      <w:r w:rsidR="004A5AB5">
        <w:fldChar w:fldCharType="end"/>
      </w:r>
      <w:r w:rsidR="004A5AB5">
        <w:noBreakHyphen/>
      </w:r>
      <w:r w:rsidR="004A5AB5">
        <w:fldChar w:fldCharType="begin"/>
      </w:r>
      <w:r w:rsidR="004A5AB5">
        <w:instrText xml:space="preserve"> </w:instrText>
      </w:r>
      <w:r w:rsidR="004A5AB5">
        <w:rPr>
          <w:rFonts w:hint="eastAsia"/>
        </w:rPr>
        <w:instrText xml:space="preserve">SEQ </w:instrText>
      </w:r>
      <w:r w:rsidR="004A5AB5">
        <w:rPr>
          <w:rFonts w:hint="eastAsia"/>
        </w:rPr>
        <w:instrText>图</w:instrText>
      </w:r>
      <w:r w:rsidR="004A5AB5">
        <w:rPr>
          <w:rFonts w:hint="eastAsia"/>
        </w:rPr>
        <w:instrText xml:space="preserve"> \* ARABIC \s 1</w:instrText>
      </w:r>
      <w:r w:rsidR="004A5AB5">
        <w:instrText xml:space="preserve"> </w:instrText>
      </w:r>
      <w:r w:rsidR="004A5AB5">
        <w:fldChar w:fldCharType="separate"/>
      </w:r>
      <w:r w:rsidR="0055207A">
        <w:rPr>
          <w:noProof/>
        </w:rPr>
        <w:t>1</w:t>
      </w:r>
      <w:r w:rsidR="004A5AB5">
        <w:fldChar w:fldCharType="end"/>
      </w:r>
      <w:bookmarkEnd w:id="112"/>
      <w:r>
        <w:t xml:space="preserve">  *</w:t>
      </w:r>
      <w:r>
        <w:rPr>
          <w:rFonts w:hint="eastAsia"/>
        </w:rPr>
        <w:t>.WAV</w:t>
      </w:r>
      <w:r>
        <w:rPr>
          <w:rFonts w:hint="eastAsia"/>
        </w:rPr>
        <w:t>文件的</w:t>
      </w:r>
      <w:r>
        <w:rPr>
          <w:rFonts w:hint="eastAsia"/>
        </w:rPr>
        <w:t>RIFF</w:t>
      </w:r>
      <w:r>
        <w:rPr>
          <w:rFonts w:hint="eastAsia"/>
        </w:rPr>
        <w:t>格式示意</w:t>
      </w:r>
      <w:r>
        <w:fldChar w:fldCharType="begin"/>
      </w:r>
      <w:r w:rsidR="009156F8">
        <w:instrText xml:space="preserve"> ADDIN EN.CITE &lt;EndNote&gt;&lt;Cite ExcludeYear="1"&gt;&lt;Author&gt;Unknown&lt;/Author&gt;&lt;RecNum&gt;9&lt;/RecNum&gt;&lt;DisplayText&gt;[4]&lt;/DisplayText&gt;&lt;record&gt;&lt;rec-number&gt;9&lt;/rec-number&gt;&lt;foreign-keys&gt;&lt;key app="EN" db-id="2vwdz022kt5w2beedx5pdsru920tfpw0ssxe" timestamp="1722051380"&gt;9&lt;/key&gt;&lt;/foreign-keys&gt;&lt;ref-type name="Online Database"&gt;45&lt;/ref-type&gt;&lt;contributors&gt;&lt;authors&gt;&lt;author&gt;Unknown&lt;/author&gt;&lt;/authors&gt;&lt;/contributors&gt;&lt;titles&gt;&lt;title&gt;WAVE PCM soundfile format&lt;/title&gt;&lt;/titles&gt;&lt;dates&gt;&lt;/dates&gt;&lt;urls&gt;&lt;related-urls&gt;&lt;url&gt;http://soundfile.sapp.org/doc/WaveFormat/&lt;/url&gt;&lt;/related-urls&gt;&lt;/urls&gt;&lt;/record&gt;&lt;/Cite&gt;&lt;/EndNote&gt;</w:instrText>
      </w:r>
      <w:r>
        <w:fldChar w:fldCharType="separate"/>
      </w:r>
      <w:r>
        <w:rPr>
          <w:noProof/>
        </w:rPr>
        <w:t>[4]</w:t>
      </w:r>
      <w:r>
        <w:fldChar w:fldCharType="end"/>
      </w:r>
    </w:p>
    <w:p w14:paraId="6F193039" w14:textId="1D562EF1" w:rsidR="00AF0AC4" w:rsidRDefault="00AF0AC4" w:rsidP="00AF0AC4">
      <w:pPr>
        <w:pStyle w:val="30"/>
      </w:pPr>
      <w:bookmarkStart w:id="113" w:name="_Toc179417760"/>
      <w:r>
        <w:rPr>
          <w:rFonts w:hint="eastAsia"/>
        </w:rPr>
        <w:t>android</w:t>
      </w:r>
      <w:r>
        <w:t>.media</w:t>
      </w:r>
      <w:r>
        <w:rPr>
          <w:rFonts w:hint="eastAsia"/>
        </w:rPr>
        <w:t>声音播放的几个类</w:t>
      </w:r>
      <w:bookmarkEnd w:id="113"/>
    </w:p>
    <w:p w14:paraId="345BF285" w14:textId="4FC54C54" w:rsidR="00AF0AC4" w:rsidRDefault="00B3597E" w:rsidP="00AF0AC4">
      <w:hyperlink r:id="rId95" w:history="1">
        <w:r w:rsidR="00AF0AC4" w:rsidRPr="00D33746">
          <w:rPr>
            <w:rStyle w:val="ae"/>
          </w:rPr>
          <w:t>http://www.android-doc.com/reference/android/media/MediaPlayer.html</w:t>
        </w:r>
      </w:hyperlink>
    </w:p>
    <w:p w14:paraId="46739CE0" w14:textId="5F0E21C8" w:rsidR="00AF0AC4" w:rsidRDefault="00B3597E" w:rsidP="00AF0AC4">
      <w:hyperlink r:id="rId96" w:history="1">
        <w:r w:rsidR="00AF0AC4" w:rsidRPr="00D33746">
          <w:rPr>
            <w:rStyle w:val="ae"/>
          </w:rPr>
          <w:t>http://www.android-doc.com/reference/android/media/SoundPool.html</w:t>
        </w:r>
      </w:hyperlink>
    </w:p>
    <w:p w14:paraId="5C561EEE" w14:textId="3C32EBBE" w:rsidR="00AF0AC4" w:rsidRDefault="00B3597E" w:rsidP="00AF0AC4">
      <w:hyperlink r:id="rId97" w:history="1">
        <w:r w:rsidR="00AF0AC4" w:rsidRPr="00D33746">
          <w:rPr>
            <w:rStyle w:val="ae"/>
          </w:rPr>
          <w:t>http://www.android-doc.com/reference/android/media/AudioTrack.html</w:t>
        </w:r>
      </w:hyperlink>
      <w:r w:rsidR="00AF0AC4">
        <w:t xml:space="preserve"> </w:t>
      </w:r>
    </w:p>
    <w:p w14:paraId="6EED7D54" w14:textId="37D70D8A" w:rsidR="00AF0AC4" w:rsidRDefault="00AF0AC4" w:rsidP="00AF0AC4">
      <w:pPr>
        <w:pStyle w:val="30"/>
      </w:pPr>
      <w:bookmarkStart w:id="114" w:name="_Toc179417761"/>
      <w:r>
        <w:rPr>
          <w:rFonts w:hint="eastAsia"/>
        </w:rPr>
        <w:t>android</w:t>
      </w:r>
      <w:r>
        <w:t>.meida</w:t>
      </w:r>
      <w:r>
        <w:rPr>
          <w:rFonts w:hint="eastAsia"/>
        </w:rPr>
        <w:t>录制声音的类</w:t>
      </w:r>
      <w:bookmarkEnd w:id="114"/>
    </w:p>
    <w:p w14:paraId="27EDFCCC" w14:textId="088ABC0E" w:rsidR="00AF0AC4" w:rsidRDefault="00B3597E" w:rsidP="00AF0AC4">
      <w:hyperlink r:id="rId98" w:history="1">
        <w:r w:rsidR="00AF0AC4" w:rsidRPr="00D33746">
          <w:rPr>
            <w:rStyle w:val="ae"/>
          </w:rPr>
          <w:t>http://www.android-doc.com/reference/android/media/AudioRecord.html</w:t>
        </w:r>
      </w:hyperlink>
      <w:r w:rsidR="00AF0AC4">
        <w:t xml:space="preserve"> </w:t>
      </w:r>
    </w:p>
    <w:p w14:paraId="4E635305" w14:textId="77777777" w:rsidR="00AA3442" w:rsidRDefault="00AA3442" w:rsidP="00AA3442">
      <w:pPr>
        <w:ind w:firstLineChars="200" w:firstLine="420"/>
      </w:pPr>
    </w:p>
    <w:p w14:paraId="31CDAD15" w14:textId="7FA8220C" w:rsidR="00AA3442" w:rsidRDefault="00AA3442" w:rsidP="00AA3442">
      <w:pPr>
        <w:ind w:firstLineChars="200" w:firstLine="420"/>
      </w:pPr>
      <w:r>
        <w:rPr>
          <w:rFonts w:hint="eastAsia"/>
        </w:rPr>
        <w:t>使用</w:t>
      </w:r>
      <w:r>
        <w:rPr>
          <w:rFonts w:hint="eastAsia"/>
        </w:rPr>
        <w:t>Android</w:t>
      </w:r>
      <w:r>
        <w:rPr>
          <w:rFonts w:hint="eastAsia"/>
        </w:rPr>
        <w:t>设备的麦克风录音需要设备访问权限在</w:t>
      </w:r>
      <w:r w:rsidRPr="004C5602">
        <w:t>AndroidManifest.xml</w:t>
      </w:r>
      <w:r>
        <w:t xml:space="preserve"> </w:t>
      </w:r>
      <w:r>
        <w:rPr>
          <w:rFonts w:hint="eastAsia"/>
        </w:rPr>
        <w:t>文件中的对应描述如下</w:t>
      </w:r>
      <w:r>
        <w:rPr>
          <w:rStyle w:val="afe"/>
        </w:rPr>
        <w:footnoteReference w:id="1"/>
      </w:r>
      <w:r>
        <w:rPr>
          <w:rFonts w:hint="eastAsia"/>
        </w:rPr>
        <w:t>。</w:t>
      </w:r>
    </w:p>
    <w:p w14:paraId="54AFF35F" w14:textId="37B1DA6A" w:rsidR="00AA3442" w:rsidRDefault="00AA3442" w:rsidP="00AA3442">
      <w:r w:rsidRPr="00A202E6">
        <w:rPr>
          <w:rStyle w:val="pln"/>
          <w:rFonts w:cs="Times New Roman"/>
          <w:color w:val="000000"/>
          <w:sz w:val="20"/>
          <w:szCs w:val="20"/>
        </w:rPr>
        <w:t> </w:t>
      </w:r>
      <w:r w:rsidRPr="00A202E6">
        <w:rPr>
          <w:rStyle w:val="tag"/>
          <w:color w:val="000088"/>
          <w:sz w:val="20"/>
          <w:szCs w:val="20"/>
        </w:rPr>
        <w:t>&lt;uses-permission</w:t>
      </w:r>
      <w:r w:rsidRPr="00A202E6">
        <w:rPr>
          <w:rStyle w:val="pln"/>
          <w:rFonts w:cs="Times New Roman"/>
          <w:color w:val="000000"/>
          <w:sz w:val="20"/>
          <w:szCs w:val="20"/>
        </w:rPr>
        <w:t xml:space="preserve"> </w:t>
      </w:r>
      <w:r w:rsidRPr="00A202E6">
        <w:rPr>
          <w:rStyle w:val="atn"/>
          <w:rFonts w:cs="Times New Roman"/>
          <w:color w:val="882288"/>
          <w:sz w:val="20"/>
          <w:szCs w:val="20"/>
        </w:rPr>
        <w:t>android:name</w:t>
      </w:r>
      <w:r w:rsidRPr="00A202E6">
        <w:rPr>
          <w:rStyle w:val="pun"/>
          <w:color w:val="666600"/>
          <w:sz w:val="20"/>
          <w:szCs w:val="20"/>
        </w:rPr>
        <w:t>=</w:t>
      </w:r>
      <w:r w:rsidRPr="00A202E6">
        <w:rPr>
          <w:rStyle w:val="atv"/>
          <w:rFonts w:cs="Times New Roman"/>
          <w:color w:val="880000"/>
          <w:sz w:val="20"/>
          <w:szCs w:val="20"/>
        </w:rPr>
        <w:t>"</w:t>
      </w:r>
      <w:r w:rsidR="00544382" w:rsidRPr="00544382">
        <w:rPr>
          <w:rStyle w:val="atv"/>
          <w:rFonts w:cs="Times New Roman"/>
          <w:color w:val="880000"/>
          <w:sz w:val="20"/>
          <w:szCs w:val="20"/>
        </w:rPr>
        <w:t>android.permission.RECORD_AUDIO</w:t>
      </w:r>
      <w:r w:rsidRPr="00A202E6">
        <w:rPr>
          <w:rStyle w:val="atv"/>
          <w:rFonts w:cs="Times New Roman"/>
          <w:color w:val="880000"/>
          <w:sz w:val="20"/>
          <w:szCs w:val="20"/>
        </w:rPr>
        <w:t>"</w:t>
      </w:r>
      <w:r w:rsidRPr="00A202E6">
        <w:rPr>
          <w:rStyle w:val="pln"/>
          <w:rFonts w:cs="Times New Roman"/>
          <w:color w:val="000000"/>
          <w:sz w:val="20"/>
          <w:szCs w:val="20"/>
        </w:rPr>
        <w:t xml:space="preserve"> </w:t>
      </w:r>
      <w:r w:rsidRPr="00A202E6">
        <w:rPr>
          <w:rStyle w:val="tag"/>
          <w:color w:val="000088"/>
          <w:sz w:val="20"/>
          <w:szCs w:val="20"/>
        </w:rPr>
        <w:t>/&gt;</w:t>
      </w:r>
      <w:r w:rsidRPr="00A202E6">
        <w:rPr>
          <w:rFonts w:cs="Times New Roman"/>
          <w:color w:val="000000"/>
          <w:sz w:val="20"/>
          <w:szCs w:val="20"/>
        </w:rPr>
        <w:br/>
      </w:r>
    </w:p>
    <w:p w14:paraId="7D185A6D" w14:textId="25E2B0C3" w:rsidR="00AA3442" w:rsidRDefault="00AA3442" w:rsidP="00AA3442">
      <w:pPr>
        <w:ind w:firstLineChars="200" w:firstLine="420"/>
      </w:pPr>
      <w:r>
        <w:rPr>
          <w:rFonts w:hint="eastAsia"/>
        </w:rPr>
        <w:t>实际上，本示例中播放声音的代码访问了手机</w:t>
      </w:r>
      <w:r>
        <w:rPr>
          <w:rFonts w:hint="eastAsia"/>
        </w:rPr>
        <w:t>SDCard</w:t>
      </w:r>
      <w:r>
        <w:rPr>
          <w:rFonts w:hint="eastAsia"/>
        </w:rPr>
        <w:t>中存放的文件，还需要存储设备的读取权限，在</w:t>
      </w:r>
      <w:r w:rsidRPr="004C5602">
        <w:t>AndroidManifest.xml</w:t>
      </w:r>
      <w:r>
        <w:t xml:space="preserve"> </w:t>
      </w:r>
      <w:r>
        <w:rPr>
          <w:rFonts w:hint="eastAsia"/>
        </w:rPr>
        <w:t>文件中的对应描述如下。</w:t>
      </w:r>
    </w:p>
    <w:p w14:paraId="5D697581" w14:textId="6678E478" w:rsidR="00AA3442" w:rsidRPr="00AA3442" w:rsidRDefault="00AA3442" w:rsidP="00AA3442">
      <w:r w:rsidRPr="00A202E6">
        <w:rPr>
          <w:rStyle w:val="pln"/>
          <w:rFonts w:cs="Times New Roman"/>
          <w:color w:val="000000"/>
          <w:sz w:val="20"/>
          <w:szCs w:val="20"/>
        </w:rPr>
        <w:t> </w:t>
      </w:r>
      <w:r w:rsidRPr="00A202E6">
        <w:rPr>
          <w:rStyle w:val="tag"/>
          <w:color w:val="000088"/>
          <w:sz w:val="20"/>
          <w:szCs w:val="20"/>
        </w:rPr>
        <w:t>&lt;uses-permission</w:t>
      </w:r>
      <w:r w:rsidRPr="00A202E6">
        <w:rPr>
          <w:rStyle w:val="pln"/>
          <w:rFonts w:cs="Times New Roman"/>
          <w:color w:val="000000"/>
          <w:sz w:val="20"/>
          <w:szCs w:val="20"/>
        </w:rPr>
        <w:t xml:space="preserve"> </w:t>
      </w:r>
      <w:r w:rsidRPr="00A202E6">
        <w:rPr>
          <w:rStyle w:val="atn"/>
          <w:rFonts w:cs="Times New Roman"/>
          <w:color w:val="882288"/>
          <w:sz w:val="20"/>
          <w:szCs w:val="20"/>
        </w:rPr>
        <w:t>android:name</w:t>
      </w:r>
      <w:r w:rsidRPr="00A202E6">
        <w:rPr>
          <w:rStyle w:val="pun"/>
          <w:color w:val="666600"/>
          <w:sz w:val="20"/>
          <w:szCs w:val="20"/>
        </w:rPr>
        <w:t>=</w:t>
      </w:r>
      <w:r w:rsidRPr="00A202E6">
        <w:rPr>
          <w:rStyle w:val="atv"/>
          <w:rFonts w:cs="Times New Roman"/>
          <w:color w:val="880000"/>
          <w:sz w:val="20"/>
          <w:szCs w:val="20"/>
        </w:rPr>
        <w:t>"</w:t>
      </w:r>
      <w:r w:rsidR="00544382" w:rsidRPr="00544382">
        <w:t xml:space="preserve"> </w:t>
      </w:r>
      <w:r w:rsidR="00544382" w:rsidRPr="00544382">
        <w:rPr>
          <w:rStyle w:val="atv"/>
          <w:rFonts w:cs="Times New Roman"/>
          <w:color w:val="880000"/>
          <w:sz w:val="20"/>
          <w:szCs w:val="20"/>
        </w:rPr>
        <w:t xml:space="preserve">android.permission.READ_EXTERNAL_STORAGE </w:t>
      </w:r>
      <w:r w:rsidRPr="00A202E6">
        <w:rPr>
          <w:rStyle w:val="atv"/>
          <w:rFonts w:cs="Times New Roman"/>
          <w:color w:val="880000"/>
          <w:sz w:val="20"/>
          <w:szCs w:val="20"/>
        </w:rPr>
        <w:t>"</w:t>
      </w:r>
      <w:r w:rsidRPr="00A202E6">
        <w:rPr>
          <w:rStyle w:val="pln"/>
          <w:rFonts w:cs="Times New Roman"/>
          <w:color w:val="000000"/>
          <w:sz w:val="20"/>
          <w:szCs w:val="20"/>
        </w:rPr>
        <w:t xml:space="preserve"> </w:t>
      </w:r>
      <w:r w:rsidRPr="00A202E6">
        <w:rPr>
          <w:rStyle w:val="tag"/>
          <w:color w:val="000088"/>
          <w:sz w:val="20"/>
          <w:szCs w:val="20"/>
        </w:rPr>
        <w:t>/&gt;</w:t>
      </w:r>
      <w:r w:rsidRPr="00A202E6">
        <w:rPr>
          <w:rFonts w:cs="Times New Roman"/>
          <w:color w:val="000000"/>
          <w:sz w:val="20"/>
          <w:szCs w:val="20"/>
        </w:rPr>
        <w:br/>
      </w:r>
    </w:p>
    <w:p w14:paraId="7007EC8F" w14:textId="77777777" w:rsidR="00AF0AC4" w:rsidRDefault="00AF0AC4" w:rsidP="00AF0AC4">
      <w:pPr>
        <w:pStyle w:val="2"/>
      </w:pPr>
      <w:bookmarkStart w:id="115" w:name="_Toc179417762"/>
      <w:r>
        <w:rPr>
          <w:rFonts w:hint="eastAsia"/>
        </w:rPr>
        <w:lastRenderedPageBreak/>
        <w:t>示例说明</w:t>
      </w:r>
      <w:bookmarkEnd w:id="115"/>
    </w:p>
    <w:p w14:paraId="0B5F7408" w14:textId="4D5D2B5E" w:rsidR="001A52EC" w:rsidRDefault="00AA3442" w:rsidP="00B97AD9">
      <w:r>
        <w:rPr>
          <w:rFonts w:hint="eastAsia"/>
        </w:rPr>
        <w:t>2</w:t>
      </w:r>
      <w:r>
        <w:t>018</w:t>
      </w:r>
      <w:r>
        <w:rPr>
          <w:rFonts w:hint="eastAsia"/>
        </w:rPr>
        <w:t>年版本</w:t>
      </w:r>
      <w:r w:rsidR="00B97AD9">
        <w:rPr>
          <w:rFonts w:hint="eastAsia"/>
        </w:rPr>
        <w:t>实验示例代码：</w:t>
      </w:r>
      <w:hyperlink r:id="rId99" w:history="1">
        <w:r w:rsidR="001A52EC" w:rsidRPr="00D56045">
          <w:rPr>
            <w:rStyle w:val="ae"/>
          </w:rPr>
          <w:t>http://staff.ustc.edu.cn/~network/mmt/AudioSample.rar</w:t>
        </w:r>
      </w:hyperlink>
    </w:p>
    <w:p w14:paraId="7B0B0A9A" w14:textId="60384468" w:rsidR="00AF0AC4" w:rsidRDefault="00AF0AC4" w:rsidP="00AF0AC4"/>
    <w:p w14:paraId="1FA1F656" w14:textId="7632FB81" w:rsidR="00544382" w:rsidRPr="00544382" w:rsidRDefault="00544382" w:rsidP="00544382">
      <w:pPr>
        <w:rPr>
          <w:rFonts w:eastAsia="仿宋" w:cs="Times New Roman"/>
        </w:rPr>
      </w:pPr>
      <w:r w:rsidRPr="00544382">
        <w:rPr>
          <w:rFonts w:eastAsia="仿宋" w:cs="Times New Roman"/>
          <w:color w:val="808080" w:themeColor="background1" w:themeShade="80"/>
        </w:rPr>
        <w:t>注</w:t>
      </w:r>
      <w:r>
        <w:rPr>
          <w:rFonts w:eastAsia="仿宋" w:cs="Times New Roman" w:hint="eastAsia"/>
          <w:color w:val="808080" w:themeColor="background1" w:themeShade="80"/>
        </w:rPr>
        <w:t>2</w:t>
      </w:r>
      <w:r>
        <w:rPr>
          <w:rFonts w:eastAsia="仿宋" w:cs="Times New Roman"/>
          <w:color w:val="808080" w:themeColor="background1" w:themeShade="80"/>
        </w:rPr>
        <w:t>0241006</w:t>
      </w:r>
      <w:r w:rsidRPr="00544382">
        <w:rPr>
          <w:rFonts w:eastAsia="仿宋" w:cs="Times New Roman"/>
          <w:color w:val="808080" w:themeColor="background1" w:themeShade="80"/>
        </w:rPr>
        <w:t>：</w:t>
      </w:r>
      <w:r w:rsidR="00AA3442" w:rsidRPr="00544382">
        <w:rPr>
          <w:rFonts w:eastAsia="仿宋" w:cs="Times New Roman"/>
          <w:color w:val="808080" w:themeColor="background1" w:themeShade="80"/>
        </w:rPr>
        <w:t>由于</w:t>
      </w:r>
      <w:r w:rsidR="00AA3442" w:rsidRPr="00544382">
        <w:rPr>
          <w:rFonts w:eastAsia="仿宋" w:cs="Times New Roman"/>
          <w:color w:val="808080" w:themeColor="background1" w:themeShade="80"/>
        </w:rPr>
        <w:t>Android SDK</w:t>
      </w:r>
      <w:r w:rsidR="00AA3442" w:rsidRPr="00544382">
        <w:rPr>
          <w:rFonts w:eastAsia="仿宋" w:cs="Times New Roman"/>
          <w:color w:val="808080" w:themeColor="background1" w:themeShade="80"/>
        </w:rPr>
        <w:t>版本更新，</w:t>
      </w:r>
      <w:r w:rsidR="00AA3442" w:rsidRPr="00544382">
        <w:rPr>
          <w:rFonts w:eastAsia="仿宋" w:cs="Times New Roman"/>
          <w:color w:val="808080" w:themeColor="background1" w:themeShade="80"/>
        </w:rPr>
        <w:t>2018</w:t>
      </w:r>
      <w:r w:rsidR="00AA3442" w:rsidRPr="00544382">
        <w:rPr>
          <w:rFonts w:eastAsia="仿宋" w:cs="Times New Roman"/>
          <w:color w:val="808080" w:themeColor="background1" w:themeShade="80"/>
        </w:rPr>
        <w:t>年的示例代码的编译环境（基于</w:t>
      </w:r>
      <w:r w:rsidR="00AA3442" w:rsidRPr="00544382">
        <w:rPr>
          <w:rFonts w:eastAsia="仿宋" w:cs="Times New Roman"/>
          <w:color w:val="808080" w:themeColor="background1" w:themeShade="80"/>
        </w:rPr>
        <w:t>Gradle</w:t>
      </w:r>
      <w:r w:rsidRPr="00544382">
        <w:rPr>
          <w:rFonts w:eastAsia="仿宋" w:cs="Times New Roman"/>
          <w:color w:val="808080" w:themeColor="background1" w:themeShade="80"/>
        </w:rPr>
        <w:t xml:space="preserve"> </w:t>
      </w:r>
      <w:r w:rsidR="00AA3442" w:rsidRPr="00544382">
        <w:rPr>
          <w:rFonts w:eastAsia="仿宋" w:cs="Times New Roman"/>
          <w:color w:val="808080" w:themeColor="background1" w:themeShade="80"/>
        </w:rPr>
        <w:t>4.4</w:t>
      </w:r>
      <w:r w:rsidR="00AA3442" w:rsidRPr="00544382">
        <w:rPr>
          <w:rFonts w:eastAsia="仿宋" w:cs="Times New Roman"/>
          <w:color w:val="808080" w:themeColor="background1" w:themeShade="80"/>
        </w:rPr>
        <w:t>）搭建较为困难，故抽取核心代码后再新</w:t>
      </w:r>
      <w:r w:rsidR="00AA3442" w:rsidRPr="00544382">
        <w:rPr>
          <w:rFonts w:eastAsia="仿宋" w:cs="Times New Roman"/>
          <w:color w:val="808080" w:themeColor="background1" w:themeShade="80"/>
        </w:rPr>
        <w:t>Android Studio</w:t>
      </w:r>
      <w:r w:rsidR="00AA3442" w:rsidRPr="00544382">
        <w:rPr>
          <w:rFonts w:eastAsia="仿宋" w:cs="Times New Roman"/>
          <w:color w:val="808080" w:themeColor="background1" w:themeShade="80"/>
        </w:rPr>
        <w:t>版本</w:t>
      </w:r>
      <w:r w:rsidRPr="00544382">
        <w:rPr>
          <w:rFonts w:eastAsia="仿宋" w:cs="Times New Roman"/>
          <w:color w:val="808080" w:themeColor="background1" w:themeShade="80"/>
        </w:rPr>
        <w:t>（</w:t>
      </w:r>
      <w:r w:rsidRPr="00544382">
        <w:rPr>
          <w:rFonts w:eastAsia="仿宋" w:cs="Times New Roman"/>
          <w:color w:val="808080" w:themeColor="background1" w:themeShade="80"/>
        </w:rPr>
        <w:t>Android Studio Koala Feature Drop | 2024.1.2 Build</w:t>
      </w:r>
      <w:r w:rsidRPr="00544382">
        <w:rPr>
          <w:rFonts w:eastAsia="仿宋" w:cs="Times New Roman" w:hint="eastAsia"/>
          <w:color w:val="808080" w:themeColor="background1" w:themeShade="80"/>
        </w:rPr>
        <w:t>，</w:t>
      </w:r>
      <w:r w:rsidRPr="00544382">
        <w:rPr>
          <w:rFonts w:eastAsia="仿宋" w:cs="Times New Roman" w:hint="eastAsia"/>
          <w:color w:val="808080" w:themeColor="background1" w:themeShade="80"/>
        </w:rPr>
        <w:t>Gra</w:t>
      </w:r>
      <w:r w:rsidRPr="00544382">
        <w:rPr>
          <w:rFonts w:eastAsia="仿宋" w:cs="Times New Roman"/>
          <w:color w:val="808080" w:themeColor="background1" w:themeShade="80"/>
        </w:rPr>
        <w:t>d</w:t>
      </w:r>
      <w:r w:rsidRPr="00544382">
        <w:rPr>
          <w:rFonts w:eastAsia="仿宋" w:cs="Times New Roman" w:hint="eastAsia"/>
          <w:color w:val="808080" w:themeColor="background1" w:themeShade="80"/>
        </w:rPr>
        <w:t>le</w:t>
      </w:r>
      <w:r w:rsidRPr="00544382">
        <w:rPr>
          <w:rFonts w:eastAsia="仿宋" w:cs="Times New Roman"/>
          <w:color w:val="808080" w:themeColor="background1" w:themeShade="80"/>
        </w:rPr>
        <w:t xml:space="preserve"> 8.7</w:t>
      </w:r>
      <w:r w:rsidRPr="00544382">
        <w:rPr>
          <w:rFonts w:eastAsia="仿宋" w:cs="Times New Roman"/>
          <w:color w:val="808080" w:themeColor="background1" w:themeShade="80"/>
        </w:rPr>
        <w:t>）</w:t>
      </w:r>
      <w:r w:rsidR="00AA3442" w:rsidRPr="00544382">
        <w:rPr>
          <w:rFonts w:eastAsia="仿宋" w:cs="Times New Roman"/>
          <w:color w:val="808080" w:themeColor="background1" w:themeShade="80"/>
        </w:rPr>
        <w:t>下重新设计了示例。新示例将声音播放和录音两部分功能分至</w:t>
      </w:r>
      <w:r w:rsidR="00AA3442" w:rsidRPr="00544382">
        <w:rPr>
          <w:rFonts w:eastAsia="仿宋" w:cs="Times New Roman"/>
          <w:color w:val="808080" w:themeColor="background1" w:themeShade="80"/>
        </w:rPr>
        <w:t>2</w:t>
      </w:r>
      <w:r w:rsidR="00AA3442" w:rsidRPr="00544382">
        <w:rPr>
          <w:rFonts w:eastAsia="仿宋" w:cs="Times New Roman"/>
          <w:color w:val="808080" w:themeColor="background1" w:themeShade="80"/>
        </w:rPr>
        <w:t>个不同的例子</w:t>
      </w:r>
      <w:r w:rsidRPr="00544382">
        <w:rPr>
          <w:rFonts w:eastAsia="仿宋" w:cs="Times New Roman"/>
          <w:color w:val="808080" w:themeColor="background1" w:themeShade="80"/>
        </w:rPr>
        <w:t>：</w:t>
      </w:r>
      <w:r w:rsidRPr="00544382">
        <w:rPr>
          <w:rFonts w:eastAsia="仿宋" w:cs="Times New Roman"/>
          <w:b/>
          <w:bCs/>
          <w:color w:val="C00000"/>
        </w:rPr>
        <w:t>5_AudioPlayer-20241006.rar</w:t>
      </w:r>
      <w:r w:rsidRPr="00544382">
        <w:rPr>
          <w:rFonts w:eastAsia="仿宋" w:cs="Times New Roman"/>
        </w:rPr>
        <w:t>、</w:t>
      </w:r>
      <w:r w:rsidRPr="00544382">
        <w:rPr>
          <w:rFonts w:eastAsia="仿宋" w:cs="Times New Roman"/>
          <w:b/>
          <w:bCs/>
          <w:color w:val="7030A0"/>
        </w:rPr>
        <w:t>5_AudioRecorder-20241006.rar</w:t>
      </w:r>
      <w:r w:rsidRPr="00544382">
        <w:rPr>
          <w:rFonts w:eastAsia="仿宋" w:cs="Times New Roman"/>
        </w:rPr>
        <w:t>。</w:t>
      </w:r>
      <w:r w:rsidR="00301F25" w:rsidRPr="00301F25">
        <w:rPr>
          <w:rFonts w:eastAsia="仿宋" w:cs="Times New Roman" w:hint="eastAsia"/>
          <w:color w:val="808080" w:themeColor="background1" w:themeShade="80"/>
        </w:rPr>
        <w:t>鉴于</w:t>
      </w:r>
      <w:r w:rsidR="00301F25" w:rsidRPr="00301F25">
        <w:rPr>
          <w:rFonts w:eastAsia="仿宋" w:cs="Times New Roman" w:hint="eastAsia"/>
          <w:color w:val="808080" w:themeColor="background1" w:themeShade="80"/>
        </w:rPr>
        <w:t>Goolgle</w:t>
      </w:r>
      <w:r w:rsidR="00301F25" w:rsidRPr="00301F25">
        <w:rPr>
          <w:rFonts w:eastAsia="仿宋" w:cs="Times New Roman" w:hint="eastAsia"/>
          <w:color w:val="808080" w:themeColor="background1" w:themeShade="80"/>
        </w:rPr>
        <w:t>目前主推</w:t>
      </w:r>
      <w:r w:rsidR="00301F25">
        <w:rPr>
          <w:rFonts w:eastAsia="仿宋" w:cs="Times New Roman" w:hint="eastAsia"/>
          <w:color w:val="808080" w:themeColor="background1" w:themeShade="80"/>
        </w:rPr>
        <w:t>用</w:t>
      </w:r>
      <w:r w:rsidR="00301F25" w:rsidRPr="00301F25">
        <w:rPr>
          <w:rFonts w:eastAsia="仿宋" w:cs="Times New Roman" w:hint="eastAsia"/>
          <w:color w:val="808080" w:themeColor="background1" w:themeShade="80"/>
        </w:rPr>
        <w:t>Kotlin</w:t>
      </w:r>
      <w:r w:rsidR="00301F25" w:rsidRPr="00301F25">
        <w:rPr>
          <w:rFonts w:eastAsia="仿宋" w:cs="Times New Roman" w:hint="eastAsia"/>
          <w:color w:val="808080" w:themeColor="background1" w:themeShade="80"/>
        </w:rPr>
        <w:t>来写</w:t>
      </w:r>
      <w:r w:rsidR="00301F25" w:rsidRPr="00301F25">
        <w:rPr>
          <w:rFonts w:eastAsia="仿宋" w:cs="Times New Roman" w:hint="eastAsia"/>
          <w:color w:val="808080" w:themeColor="background1" w:themeShade="80"/>
        </w:rPr>
        <w:t>gradle</w:t>
      </w:r>
      <w:r w:rsidR="00301F25" w:rsidRPr="00301F25">
        <w:rPr>
          <w:rFonts w:eastAsia="仿宋" w:cs="Times New Roman" w:hint="eastAsia"/>
          <w:color w:val="808080" w:themeColor="background1" w:themeShade="80"/>
        </w:rPr>
        <w:t>，</w:t>
      </w:r>
      <w:r w:rsidR="00301F25">
        <w:rPr>
          <w:rFonts w:eastAsia="仿宋" w:cs="Times New Roman" w:hint="eastAsia"/>
          <w:color w:val="808080" w:themeColor="background1" w:themeShade="80"/>
        </w:rPr>
        <w:t>java</w:t>
      </w:r>
      <w:r w:rsidR="00301F25">
        <w:rPr>
          <w:rFonts w:eastAsia="仿宋" w:cs="Times New Roman" w:hint="eastAsia"/>
          <w:color w:val="808080" w:themeColor="background1" w:themeShade="80"/>
        </w:rPr>
        <w:t>语法的</w:t>
      </w:r>
      <w:r w:rsidR="00301F25" w:rsidRPr="00301F25">
        <w:rPr>
          <w:rFonts w:eastAsia="仿宋" w:cs="Times New Roman" w:hint="eastAsia"/>
          <w:color w:val="808080" w:themeColor="background1" w:themeShade="80"/>
        </w:rPr>
        <w:t>build.gradle</w:t>
      </w:r>
      <w:r w:rsidR="00301F25" w:rsidRPr="00301F25">
        <w:rPr>
          <w:rFonts w:eastAsia="仿宋" w:cs="Times New Roman" w:hint="eastAsia"/>
          <w:color w:val="808080" w:themeColor="background1" w:themeShade="80"/>
        </w:rPr>
        <w:t>改为</w:t>
      </w:r>
      <w:r w:rsidR="00301F25" w:rsidRPr="00301F25">
        <w:rPr>
          <w:rFonts w:eastAsia="仿宋" w:cs="Times New Roman" w:hint="eastAsia"/>
          <w:color w:val="808080" w:themeColor="background1" w:themeShade="80"/>
        </w:rPr>
        <w:t>build.gradle.kts</w:t>
      </w:r>
      <w:r w:rsidR="00301F25">
        <w:rPr>
          <w:rFonts w:eastAsia="仿宋" w:cs="Times New Roman" w:hint="eastAsia"/>
          <w:color w:val="808080" w:themeColor="background1" w:themeShade="80"/>
        </w:rPr>
        <w:t>。</w:t>
      </w:r>
    </w:p>
    <w:p w14:paraId="69A53AB2" w14:textId="496CC4D6" w:rsidR="00AA3442" w:rsidRPr="00AA3442" w:rsidRDefault="00AA3442" w:rsidP="00AA3442"/>
    <w:p w14:paraId="6518CD3E" w14:textId="77777777" w:rsidR="00DA2D3E" w:rsidRDefault="00DA2D3E" w:rsidP="00DA2D3E">
      <w:pPr>
        <w:spacing w:beforeLines="50" w:before="156"/>
      </w:pPr>
      <w:r>
        <w:rPr>
          <w:rFonts w:hint="eastAsia"/>
        </w:rPr>
        <w:t>*</w:t>
      </w:r>
      <w:r>
        <w:rPr>
          <w:rFonts w:hint="eastAsia"/>
        </w:rPr>
        <w:t>实验相关示例代码也可以从睿客网下载</w:t>
      </w:r>
    </w:p>
    <w:p w14:paraId="0386A4EF" w14:textId="0A559D87" w:rsidR="00DA2D3E" w:rsidRDefault="00DA2D3E" w:rsidP="00DA2D3E">
      <w:r w:rsidRPr="00EA0C51">
        <w:rPr>
          <w:rFonts w:hint="eastAsia"/>
        </w:rPr>
        <w:t>链接：</w:t>
      </w:r>
      <w:hyperlink r:id="rId100" w:history="1">
        <w:r w:rsidRPr="00D56045">
          <w:rPr>
            <w:rStyle w:val="ae"/>
            <w:rFonts w:hint="eastAsia"/>
          </w:rPr>
          <w:t>https://rec.ustc.edu.cn/share/089d4b60-4bfd-11ef-a003-293c134b1311</w:t>
        </w:r>
      </w:hyperlink>
    </w:p>
    <w:p w14:paraId="5F721D65" w14:textId="77777777" w:rsidR="00DA2D3E" w:rsidRDefault="00DA2D3E" w:rsidP="00DA2D3E">
      <w:r w:rsidRPr="00EA0C51">
        <w:rPr>
          <w:rFonts w:hint="eastAsia"/>
        </w:rPr>
        <w:t>密码：</w:t>
      </w:r>
      <w:r w:rsidRPr="00EA0C51">
        <w:rPr>
          <w:rFonts w:hint="eastAsia"/>
        </w:rPr>
        <w:t>eeis@ustc</w:t>
      </w:r>
    </w:p>
    <w:p w14:paraId="37DE8ADA" w14:textId="77777777" w:rsidR="00DA2D3E" w:rsidRDefault="00DA2D3E" w:rsidP="00DA2D3E"/>
    <w:p w14:paraId="597E809C" w14:textId="24297503" w:rsidR="00DA2D3E" w:rsidRDefault="008563F1" w:rsidP="00AF0AC4">
      <w:r>
        <w:rPr>
          <w:rFonts w:hint="eastAsia"/>
        </w:rPr>
        <w:t>本实验项目所提供示例中用到的主要函数如下所示。</w:t>
      </w:r>
    </w:p>
    <w:p w14:paraId="319A27E3" w14:textId="77777777" w:rsidR="008563F1" w:rsidRPr="00DA2D3E" w:rsidRDefault="008563F1" w:rsidP="00AF0AC4"/>
    <w:tbl>
      <w:tblPr>
        <w:tblStyle w:val="a9"/>
        <w:tblW w:w="5426" w:type="pct"/>
        <w:tblLook w:val="04A0" w:firstRow="1" w:lastRow="0" w:firstColumn="1" w:lastColumn="0" w:noHBand="0" w:noVBand="1"/>
      </w:tblPr>
      <w:tblGrid>
        <w:gridCol w:w="4673"/>
        <w:gridCol w:w="4330"/>
      </w:tblGrid>
      <w:tr w:rsidR="00AF0AC4" w:rsidRPr="00B52B36" w14:paraId="788854B9" w14:textId="77777777" w:rsidTr="000223FE">
        <w:tc>
          <w:tcPr>
            <w:tcW w:w="2595" w:type="pct"/>
            <w:vAlign w:val="center"/>
          </w:tcPr>
          <w:p w14:paraId="71A2C26F" w14:textId="77777777" w:rsidR="00AF0AC4" w:rsidRPr="00B52B36" w:rsidRDefault="00AF0AC4" w:rsidP="000223FE">
            <w:pPr>
              <w:widowControl/>
              <w:jc w:val="center"/>
              <w:rPr>
                <w:b/>
                <w:color w:val="222222"/>
                <w:spacing w:val="2"/>
                <w:sz w:val="21"/>
                <w:szCs w:val="21"/>
              </w:rPr>
            </w:pPr>
            <w:r w:rsidRPr="00B52B36">
              <w:rPr>
                <w:b/>
                <w:color w:val="222222"/>
                <w:spacing w:val="2"/>
                <w:sz w:val="21"/>
                <w:szCs w:val="21"/>
              </w:rPr>
              <w:t>函数名称</w:t>
            </w:r>
          </w:p>
        </w:tc>
        <w:tc>
          <w:tcPr>
            <w:tcW w:w="2405" w:type="pct"/>
          </w:tcPr>
          <w:p w14:paraId="0C0A0C58" w14:textId="77777777" w:rsidR="00AF0AC4" w:rsidRPr="00B52B36" w:rsidRDefault="00AF0AC4" w:rsidP="000223FE">
            <w:pPr>
              <w:widowControl/>
              <w:jc w:val="center"/>
              <w:rPr>
                <w:b/>
                <w:color w:val="222222"/>
                <w:spacing w:val="2"/>
                <w:sz w:val="21"/>
                <w:szCs w:val="21"/>
              </w:rPr>
            </w:pPr>
            <w:r w:rsidRPr="00B52B36">
              <w:rPr>
                <w:b/>
                <w:color w:val="222222"/>
                <w:spacing w:val="2"/>
                <w:sz w:val="21"/>
                <w:szCs w:val="21"/>
              </w:rPr>
              <w:t>函数功能</w:t>
            </w:r>
          </w:p>
        </w:tc>
      </w:tr>
      <w:tr w:rsidR="00AF0AC4" w:rsidRPr="00B52B36" w14:paraId="6E0C4227" w14:textId="77777777" w:rsidTr="000223FE">
        <w:tc>
          <w:tcPr>
            <w:tcW w:w="2595" w:type="pct"/>
            <w:vAlign w:val="center"/>
          </w:tcPr>
          <w:p w14:paraId="2127255C" w14:textId="77777777" w:rsidR="00AF0AC4" w:rsidRPr="00B52B36" w:rsidRDefault="00AF0AC4" w:rsidP="000223FE">
            <w:pPr>
              <w:widowControl/>
              <w:rPr>
                <w:color w:val="222222"/>
                <w:spacing w:val="2"/>
                <w:sz w:val="21"/>
                <w:szCs w:val="21"/>
              </w:rPr>
            </w:pPr>
            <w:r w:rsidRPr="00B52B36">
              <w:rPr>
                <w:b/>
                <w:bCs/>
                <w:color w:val="000080"/>
                <w:sz w:val="18"/>
                <w:szCs w:val="18"/>
              </w:rPr>
              <w:t xml:space="preserve">void </w:t>
            </w:r>
            <w:r w:rsidRPr="00B52B36">
              <w:rPr>
                <w:color w:val="000000"/>
                <w:sz w:val="18"/>
                <w:szCs w:val="18"/>
              </w:rPr>
              <w:t>play_with_media_palyer(String str_file_name)</w:t>
            </w:r>
          </w:p>
        </w:tc>
        <w:tc>
          <w:tcPr>
            <w:tcW w:w="2405" w:type="pct"/>
          </w:tcPr>
          <w:p w14:paraId="75D1007A" w14:textId="77777777" w:rsidR="00AF0AC4" w:rsidRPr="00B52B36" w:rsidRDefault="00AF0AC4" w:rsidP="000223FE">
            <w:pPr>
              <w:widowControl/>
              <w:jc w:val="left"/>
              <w:rPr>
                <w:color w:val="222222"/>
                <w:spacing w:val="2"/>
                <w:sz w:val="21"/>
                <w:szCs w:val="21"/>
              </w:rPr>
            </w:pPr>
            <w:r w:rsidRPr="00B52B36">
              <w:rPr>
                <w:color w:val="222222"/>
                <w:spacing w:val="2"/>
                <w:sz w:val="21"/>
                <w:szCs w:val="21"/>
              </w:rPr>
              <w:t>使用</w:t>
            </w:r>
            <w:r w:rsidRPr="00B52B36">
              <w:rPr>
                <w:color w:val="222222"/>
                <w:spacing w:val="2"/>
                <w:sz w:val="21"/>
                <w:szCs w:val="21"/>
              </w:rPr>
              <w:t>MediaPlayer</w:t>
            </w:r>
            <w:r w:rsidRPr="00B52B36">
              <w:rPr>
                <w:color w:val="222222"/>
                <w:spacing w:val="2"/>
                <w:sz w:val="21"/>
                <w:szCs w:val="21"/>
              </w:rPr>
              <w:t>播放本地音乐文件</w:t>
            </w:r>
          </w:p>
        </w:tc>
      </w:tr>
      <w:tr w:rsidR="00AF0AC4" w:rsidRPr="00B52B36" w14:paraId="67BE68A2" w14:textId="77777777" w:rsidTr="000223FE">
        <w:tc>
          <w:tcPr>
            <w:tcW w:w="2595" w:type="pct"/>
            <w:vAlign w:val="center"/>
          </w:tcPr>
          <w:p w14:paraId="6752B97E" w14:textId="77777777" w:rsidR="00AF0AC4" w:rsidRPr="00B52B36" w:rsidRDefault="00AF0AC4" w:rsidP="000223FE">
            <w:pPr>
              <w:widowControl/>
              <w:rPr>
                <w:color w:val="222222"/>
                <w:spacing w:val="2"/>
                <w:sz w:val="21"/>
                <w:szCs w:val="21"/>
              </w:rPr>
            </w:pPr>
            <w:r w:rsidRPr="00B52B36">
              <w:rPr>
                <w:b/>
                <w:bCs/>
                <w:color w:val="000080"/>
                <w:sz w:val="18"/>
                <w:szCs w:val="18"/>
              </w:rPr>
              <w:t xml:space="preserve">void </w:t>
            </w:r>
            <w:r w:rsidRPr="00B52B36">
              <w:rPr>
                <w:color w:val="000000"/>
                <w:sz w:val="18"/>
                <w:szCs w:val="18"/>
              </w:rPr>
              <w:t>play_with_sound_pool(String str_file_name)</w:t>
            </w:r>
          </w:p>
        </w:tc>
        <w:tc>
          <w:tcPr>
            <w:tcW w:w="2405" w:type="pct"/>
          </w:tcPr>
          <w:p w14:paraId="6BA30331" w14:textId="77777777" w:rsidR="00AF0AC4" w:rsidRPr="00B52B36" w:rsidRDefault="00AF0AC4" w:rsidP="000223FE">
            <w:pPr>
              <w:widowControl/>
              <w:jc w:val="left"/>
              <w:rPr>
                <w:color w:val="222222"/>
                <w:spacing w:val="2"/>
                <w:sz w:val="21"/>
                <w:szCs w:val="21"/>
              </w:rPr>
            </w:pPr>
            <w:r w:rsidRPr="00B52B36">
              <w:rPr>
                <w:color w:val="222222"/>
                <w:spacing w:val="2"/>
                <w:sz w:val="21"/>
                <w:szCs w:val="21"/>
              </w:rPr>
              <w:t>使用</w:t>
            </w:r>
            <w:r w:rsidRPr="00B52B36">
              <w:rPr>
                <w:color w:val="222222"/>
                <w:spacing w:val="2"/>
                <w:sz w:val="21"/>
                <w:szCs w:val="21"/>
              </w:rPr>
              <w:t>SoundPool</w:t>
            </w:r>
            <w:r w:rsidRPr="00B52B36">
              <w:rPr>
                <w:color w:val="222222"/>
                <w:spacing w:val="2"/>
                <w:sz w:val="21"/>
                <w:szCs w:val="21"/>
              </w:rPr>
              <w:t>播放本地音乐文件</w:t>
            </w:r>
          </w:p>
        </w:tc>
      </w:tr>
      <w:tr w:rsidR="00AF0AC4" w:rsidRPr="00B52B36" w14:paraId="71A7612A" w14:textId="77777777" w:rsidTr="000223FE">
        <w:tc>
          <w:tcPr>
            <w:tcW w:w="2595" w:type="pct"/>
            <w:vAlign w:val="center"/>
          </w:tcPr>
          <w:p w14:paraId="0EC0F62E" w14:textId="77777777" w:rsidR="00AF0AC4" w:rsidRPr="00B52B36" w:rsidRDefault="00AF0AC4" w:rsidP="000223FE">
            <w:pPr>
              <w:widowControl/>
              <w:rPr>
                <w:color w:val="222222"/>
                <w:spacing w:val="2"/>
                <w:sz w:val="21"/>
                <w:szCs w:val="21"/>
              </w:rPr>
            </w:pPr>
            <w:r w:rsidRPr="00B52B36">
              <w:rPr>
                <w:b/>
                <w:bCs/>
                <w:color w:val="000080"/>
                <w:sz w:val="18"/>
                <w:szCs w:val="18"/>
              </w:rPr>
              <w:t xml:space="preserve">void </w:t>
            </w:r>
            <w:r w:rsidRPr="00B52B36">
              <w:rPr>
                <w:color w:val="000000"/>
                <w:sz w:val="18"/>
                <w:szCs w:val="18"/>
              </w:rPr>
              <w:t>play_with_audio_track(String str_file_name)</w:t>
            </w:r>
          </w:p>
        </w:tc>
        <w:tc>
          <w:tcPr>
            <w:tcW w:w="2405" w:type="pct"/>
          </w:tcPr>
          <w:p w14:paraId="1BB108B2" w14:textId="77777777" w:rsidR="00AF0AC4" w:rsidRPr="00B52B36" w:rsidRDefault="00AF0AC4" w:rsidP="000223FE">
            <w:pPr>
              <w:widowControl/>
              <w:jc w:val="left"/>
              <w:rPr>
                <w:color w:val="222222"/>
                <w:spacing w:val="2"/>
                <w:sz w:val="21"/>
                <w:szCs w:val="21"/>
              </w:rPr>
            </w:pPr>
            <w:r w:rsidRPr="00B52B36">
              <w:rPr>
                <w:color w:val="222222"/>
                <w:spacing w:val="2"/>
                <w:sz w:val="21"/>
                <w:szCs w:val="21"/>
              </w:rPr>
              <w:t>使用</w:t>
            </w:r>
            <w:r w:rsidRPr="00B52B36">
              <w:rPr>
                <w:color w:val="222222"/>
                <w:spacing w:val="2"/>
                <w:sz w:val="21"/>
                <w:szCs w:val="21"/>
              </w:rPr>
              <w:t>AudioTrack</w:t>
            </w:r>
            <w:r w:rsidRPr="00B52B36">
              <w:rPr>
                <w:color w:val="222222"/>
                <w:spacing w:val="2"/>
                <w:sz w:val="21"/>
                <w:szCs w:val="21"/>
              </w:rPr>
              <w:t>播放本地音乐文件</w:t>
            </w:r>
          </w:p>
        </w:tc>
      </w:tr>
      <w:tr w:rsidR="00AF0AC4" w:rsidRPr="00B52B36" w14:paraId="320A6807" w14:textId="77777777" w:rsidTr="000223FE">
        <w:tc>
          <w:tcPr>
            <w:tcW w:w="2595" w:type="pct"/>
            <w:vAlign w:val="center"/>
          </w:tcPr>
          <w:p w14:paraId="3D47738E" w14:textId="77777777" w:rsidR="00AF0AC4" w:rsidRPr="00B52B36" w:rsidRDefault="00AF0AC4" w:rsidP="000223FE">
            <w:pPr>
              <w:widowControl/>
              <w:rPr>
                <w:color w:val="222222"/>
                <w:spacing w:val="2"/>
                <w:sz w:val="21"/>
                <w:szCs w:val="21"/>
              </w:rPr>
            </w:pPr>
            <w:r w:rsidRPr="00B52B36">
              <w:rPr>
                <w:b/>
                <w:bCs/>
                <w:color w:val="000080"/>
                <w:sz w:val="18"/>
                <w:szCs w:val="18"/>
              </w:rPr>
              <w:t xml:space="preserve">boolean </w:t>
            </w:r>
            <w:r w:rsidRPr="00B52B36">
              <w:rPr>
                <w:color w:val="000000"/>
                <w:sz w:val="18"/>
                <w:szCs w:val="18"/>
              </w:rPr>
              <w:t xml:space="preserve">makePCMFileToWAVFile(String pcmPath, String destinationPath, </w:t>
            </w:r>
            <w:r w:rsidRPr="00B52B36">
              <w:rPr>
                <w:b/>
                <w:bCs/>
                <w:color w:val="000080"/>
                <w:sz w:val="18"/>
                <w:szCs w:val="18"/>
              </w:rPr>
              <w:t xml:space="preserve">boolean </w:t>
            </w:r>
            <w:r w:rsidRPr="00B52B36">
              <w:rPr>
                <w:color w:val="000000"/>
                <w:sz w:val="18"/>
                <w:szCs w:val="18"/>
              </w:rPr>
              <w:t>deletePcmFile)</w:t>
            </w:r>
          </w:p>
        </w:tc>
        <w:tc>
          <w:tcPr>
            <w:tcW w:w="2405" w:type="pct"/>
          </w:tcPr>
          <w:p w14:paraId="7928EC9E" w14:textId="77777777" w:rsidR="00AF0AC4" w:rsidRPr="00B52B36" w:rsidRDefault="00AF0AC4" w:rsidP="000223FE">
            <w:pPr>
              <w:widowControl/>
              <w:jc w:val="left"/>
              <w:rPr>
                <w:color w:val="222222"/>
                <w:spacing w:val="2"/>
                <w:sz w:val="21"/>
                <w:szCs w:val="21"/>
              </w:rPr>
            </w:pPr>
            <w:r w:rsidRPr="00B52B36">
              <w:rPr>
                <w:color w:val="222222"/>
                <w:spacing w:val="2"/>
                <w:sz w:val="21"/>
                <w:szCs w:val="21"/>
              </w:rPr>
              <w:t>将</w:t>
            </w:r>
            <w:r w:rsidRPr="00B52B36">
              <w:rPr>
                <w:color w:val="222222"/>
                <w:spacing w:val="2"/>
                <w:sz w:val="21"/>
                <w:szCs w:val="21"/>
              </w:rPr>
              <w:t>PCM</w:t>
            </w:r>
            <w:r w:rsidRPr="00B52B36">
              <w:rPr>
                <w:color w:val="222222"/>
                <w:spacing w:val="2"/>
                <w:sz w:val="21"/>
                <w:szCs w:val="21"/>
              </w:rPr>
              <w:t>样本文件添加</w:t>
            </w:r>
            <w:r w:rsidRPr="00B52B36">
              <w:rPr>
                <w:color w:val="222222"/>
                <w:spacing w:val="2"/>
                <w:sz w:val="21"/>
                <w:szCs w:val="21"/>
              </w:rPr>
              <w:t>WAV</w:t>
            </w:r>
            <w:r w:rsidRPr="00B52B36">
              <w:rPr>
                <w:color w:val="222222"/>
                <w:spacing w:val="2"/>
                <w:sz w:val="21"/>
                <w:szCs w:val="21"/>
              </w:rPr>
              <w:t>文件的文件头</w:t>
            </w:r>
          </w:p>
        </w:tc>
      </w:tr>
      <w:tr w:rsidR="00AF0AC4" w:rsidRPr="00B52B36" w14:paraId="4C19DB21" w14:textId="77777777" w:rsidTr="000223FE">
        <w:tc>
          <w:tcPr>
            <w:tcW w:w="2595" w:type="pct"/>
            <w:vAlign w:val="center"/>
          </w:tcPr>
          <w:p w14:paraId="5445AD7B" w14:textId="77777777" w:rsidR="00AF0AC4" w:rsidRPr="00F154C9" w:rsidRDefault="00AF0AC4" w:rsidP="000223FE">
            <w:pPr>
              <w:pStyle w:val="HTML"/>
              <w:shd w:val="clear" w:color="auto" w:fill="FFFFFF"/>
              <w:rPr>
                <w:rFonts w:ascii="Times New Roman" w:hAnsi="Times New Roman" w:cs="Times New Roman"/>
                <w:color w:val="000000"/>
                <w:sz w:val="18"/>
                <w:szCs w:val="18"/>
              </w:rPr>
            </w:pPr>
            <w:r w:rsidRPr="00F154C9">
              <w:rPr>
                <w:rFonts w:ascii="Times New Roman" w:hAnsi="Times New Roman" w:cs="Times New Roman"/>
                <w:b/>
                <w:bCs/>
                <w:color w:val="000080"/>
                <w:sz w:val="18"/>
                <w:szCs w:val="18"/>
              </w:rPr>
              <w:t xml:space="preserve">void </w:t>
            </w:r>
            <w:r w:rsidRPr="00F154C9">
              <w:rPr>
                <w:rFonts w:ascii="Times New Roman" w:hAnsi="Times New Roman" w:cs="Times New Roman"/>
                <w:color w:val="000000"/>
                <w:sz w:val="18"/>
                <w:szCs w:val="18"/>
              </w:rPr>
              <w:t>audio_record_5s(String str_file_name)</w:t>
            </w:r>
          </w:p>
        </w:tc>
        <w:tc>
          <w:tcPr>
            <w:tcW w:w="2405" w:type="pct"/>
          </w:tcPr>
          <w:p w14:paraId="101D38D4" w14:textId="77777777" w:rsidR="00AF0AC4" w:rsidRPr="00B52B36" w:rsidRDefault="00AF0AC4" w:rsidP="000223FE">
            <w:pPr>
              <w:widowControl/>
              <w:jc w:val="left"/>
              <w:rPr>
                <w:color w:val="222222"/>
                <w:spacing w:val="2"/>
                <w:sz w:val="21"/>
                <w:szCs w:val="21"/>
              </w:rPr>
            </w:pPr>
            <w:r w:rsidRPr="00F154C9">
              <w:rPr>
                <w:rFonts w:hint="eastAsia"/>
                <w:color w:val="222222"/>
                <w:spacing w:val="2"/>
                <w:sz w:val="21"/>
                <w:szCs w:val="21"/>
              </w:rPr>
              <w:t>使用</w:t>
            </w:r>
            <w:r w:rsidRPr="00F154C9">
              <w:rPr>
                <w:rFonts w:hint="eastAsia"/>
                <w:color w:val="222222"/>
                <w:spacing w:val="2"/>
                <w:sz w:val="21"/>
                <w:szCs w:val="21"/>
              </w:rPr>
              <w:t>AudioRecord</w:t>
            </w:r>
            <w:r w:rsidRPr="00F154C9">
              <w:rPr>
                <w:rFonts w:hint="eastAsia"/>
                <w:color w:val="222222"/>
                <w:spacing w:val="2"/>
                <w:sz w:val="21"/>
                <w:szCs w:val="21"/>
              </w:rPr>
              <w:t>进行录音的简单示例</w:t>
            </w:r>
          </w:p>
        </w:tc>
      </w:tr>
      <w:tr w:rsidR="00AF0AC4" w:rsidRPr="00B52B36" w14:paraId="11BF3ADB" w14:textId="77777777" w:rsidTr="000223FE">
        <w:tc>
          <w:tcPr>
            <w:tcW w:w="2595" w:type="pct"/>
            <w:vAlign w:val="center"/>
          </w:tcPr>
          <w:p w14:paraId="16F87115" w14:textId="77777777" w:rsidR="00AF0AC4" w:rsidRPr="00F154C9" w:rsidRDefault="00AF0AC4" w:rsidP="000223FE">
            <w:pPr>
              <w:pStyle w:val="HTML"/>
              <w:shd w:val="clear" w:color="auto" w:fill="FFFFFF"/>
              <w:rPr>
                <w:rFonts w:ascii="Times New Roman" w:hAnsi="Times New Roman" w:cs="Times New Roman"/>
                <w:color w:val="000000"/>
                <w:sz w:val="18"/>
                <w:szCs w:val="18"/>
              </w:rPr>
            </w:pPr>
            <w:r w:rsidRPr="00F154C9">
              <w:rPr>
                <w:rFonts w:ascii="Times New Roman" w:hAnsi="Times New Roman" w:cs="Times New Roman"/>
                <w:b/>
                <w:bCs/>
                <w:color w:val="000080"/>
                <w:sz w:val="18"/>
                <w:szCs w:val="18"/>
              </w:rPr>
              <w:t xml:space="preserve">void </w:t>
            </w:r>
            <w:r w:rsidRPr="00F154C9">
              <w:rPr>
                <w:rFonts w:ascii="Times New Roman" w:hAnsi="Times New Roman" w:cs="Times New Roman"/>
                <w:color w:val="000000"/>
                <w:sz w:val="18"/>
                <w:szCs w:val="18"/>
              </w:rPr>
              <w:t>start_stop_audio_record()</w:t>
            </w:r>
          </w:p>
        </w:tc>
        <w:tc>
          <w:tcPr>
            <w:tcW w:w="2405" w:type="pct"/>
          </w:tcPr>
          <w:p w14:paraId="54170247" w14:textId="77777777" w:rsidR="00AF0AC4" w:rsidRPr="00F154C9" w:rsidRDefault="00AF0AC4" w:rsidP="000223FE">
            <w:pPr>
              <w:widowControl/>
              <w:jc w:val="left"/>
              <w:rPr>
                <w:color w:val="222222"/>
                <w:spacing w:val="2"/>
                <w:sz w:val="21"/>
                <w:szCs w:val="21"/>
              </w:rPr>
            </w:pPr>
            <w:r w:rsidRPr="00F154C9">
              <w:rPr>
                <w:rFonts w:hint="eastAsia"/>
                <w:color w:val="222222"/>
                <w:spacing w:val="2"/>
                <w:sz w:val="21"/>
                <w:szCs w:val="21"/>
              </w:rPr>
              <w:t>使用多线程进行录音控制的</w:t>
            </w:r>
            <w:r>
              <w:rPr>
                <w:rFonts w:hint="eastAsia"/>
                <w:color w:val="222222"/>
                <w:spacing w:val="2"/>
                <w:sz w:val="21"/>
                <w:szCs w:val="21"/>
              </w:rPr>
              <w:t>的简单示例</w:t>
            </w:r>
          </w:p>
        </w:tc>
      </w:tr>
    </w:tbl>
    <w:p w14:paraId="3F809E5D" w14:textId="5EC1406E" w:rsidR="004A5AB5" w:rsidRDefault="004A5AB5" w:rsidP="004A5AB5"/>
    <w:p w14:paraId="36D19893" w14:textId="4005DAEC" w:rsidR="004A5AB5" w:rsidRDefault="004A5AB5" w:rsidP="004A5AB5">
      <w:pPr>
        <w:pStyle w:val="30"/>
      </w:pPr>
      <w:bookmarkStart w:id="116" w:name="_Toc179417763"/>
      <w:r>
        <w:rPr>
          <w:rFonts w:hint="eastAsia"/>
        </w:rPr>
        <w:t>示例运行效果</w:t>
      </w:r>
      <w:bookmarkEnd w:id="116"/>
    </w:p>
    <w:p w14:paraId="2B93B71D" w14:textId="2D179748" w:rsidR="004A5AB5" w:rsidRDefault="004A5AB5" w:rsidP="004A5AB5"/>
    <w:p w14:paraId="721B50DB" w14:textId="5DAE20FE" w:rsidR="00E540EE" w:rsidRDefault="00E540EE" w:rsidP="00E540EE">
      <w:pPr>
        <w:jc w:val="center"/>
      </w:pPr>
      <w:r>
        <w:rPr>
          <w:rFonts w:hint="eastAsia"/>
          <w:noProof/>
        </w:rPr>
        <w:drawing>
          <wp:inline distT="0" distB="0" distL="0" distR="0" wp14:anchorId="037DAC49" wp14:editId="743C3783">
            <wp:extent cx="1501200" cy="3240000"/>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01200" cy="3240000"/>
                    </a:xfrm>
                    <a:prstGeom prst="rect">
                      <a:avLst/>
                    </a:prstGeom>
                    <a:noFill/>
                    <a:ln>
                      <a:noFill/>
                    </a:ln>
                  </pic:spPr>
                </pic:pic>
              </a:graphicData>
            </a:graphic>
          </wp:inline>
        </w:drawing>
      </w:r>
      <w:r>
        <w:t xml:space="preserve">  </w:t>
      </w:r>
      <w:r>
        <w:rPr>
          <w:rFonts w:hint="eastAsia"/>
          <w:noProof/>
        </w:rPr>
        <w:drawing>
          <wp:inline distT="0" distB="0" distL="0" distR="0" wp14:anchorId="393D44C9" wp14:editId="57DAF4AF">
            <wp:extent cx="1501200" cy="324000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01200" cy="3240000"/>
                    </a:xfrm>
                    <a:prstGeom prst="rect">
                      <a:avLst/>
                    </a:prstGeom>
                    <a:noFill/>
                    <a:ln>
                      <a:noFill/>
                    </a:ln>
                  </pic:spPr>
                </pic:pic>
              </a:graphicData>
            </a:graphic>
          </wp:inline>
        </w:drawing>
      </w:r>
      <w:r>
        <w:t xml:space="preserve">  </w:t>
      </w:r>
      <w:r>
        <w:rPr>
          <w:noProof/>
        </w:rPr>
        <w:drawing>
          <wp:inline distT="0" distB="0" distL="0" distR="0" wp14:anchorId="76FB0E88" wp14:editId="05E9C521">
            <wp:extent cx="1501200" cy="3240000"/>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01200" cy="3240000"/>
                    </a:xfrm>
                    <a:prstGeom prst="rect">
                      <a:avLst/>
                    </a:prstGeom>
                    <a:noFill/>
                    <a:ln>
                      <a:noFill/>
                    </a:ln>
                  </pic:spPr>
                </pic:pic>
              </a:graphicData>
            </a:graphic>
          </wp:inline>
        </w:drawing>
      </w:r>
    </w:p>
    <w:p w14:paraId="07FA2DA0" w14:textId="050D015A" w:rsidR="00E540EE" w:rsidRDefault="00E540EE" w:rsidP="00E540EE">
      <w:pPr>
        <w:pStyle w:val="aa"/>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207A">
        <w:rPr>
          <w:noProof/>
        </w:rPr>
        <w:t>2</w:t>
      </w:r>
      <w:r>
        <w:fldChar w:fldCharType="end"/>
      </w:r>
      <w:r>
        <w:t xml:space="preserve">  </w:t>
      </w:r>
      <w:r>
        <w:rPr>
          <w:rFonts w:hint="eastAsia"/>
        </w:rPr>
        <w:t>示例界面效果（左：</w:t>
      </w:r>
      <w:r>
        <w:rPr>
          <w:rFonts w:hint="eastAsia"/>
        </w:rPr>
        <w:t>2</w:t>
      </w:r>
      <w:r>
        <w:t>018</w:t>
      </w:r>
      <w:r>
        <w:rPr>
          <w:rFonts w:hint="eastAsia"/>
        </w:rPr>
        <w:t>版</w:t>
      </w:r>
      <w:r>
        <w:rPr>
          <w:rFonts w:hint="eastAsia"/>
        </w:rPr>
        <w:t>APP</w:t>
      </w:r>
      <w:r>
        <w:rPr>
          <w:rFonts w:hint="eastAsia"/>
        </w:rPr>
        <w:t>，中：</w:t>
      </w:r>
      <w:r>
        <w:rPr>
          <w:rFonts w:hint="eastAsia"/>
        </w:rPr>
        <w:t>AudioPlayer</w:t>
      </w:r>
      <w:r>
        <w:rPr>
          <w:rFonts w:hint="eastAsia"/>
        </w:rPr>
        <w:t>，右：</w:t>
      </w:r>
      <w:r>
        <w:rPr>
          <w:rFonts w:hint="eastAsia"/>
        </w:rPr>
        <w:t>AudioRecorder</w:t>
      </w:r>
      <w:r>
        <w:rPr>
          <w:rFonts w:hint="eastAsia"/>
        </w:rPr>
        <w:t>）</w:t>
      </w:r>
    </w:p>
    <w:p w14:paraId="68A80552" w14:textId="1367F0D5" w:rsidR="00E540EE" w:rsidRDefault="00E540EE" w:rsidP="004A5AB5"/>
    <w:p w14:paraId="2D946FDF" w14:textId="77777777" w:rsidR="00D8314E" w:rsidRDefault="00D8314E" w:rsidP="004A5AB5">
      <w:r>
        <w:rPr>
          <w:rFonts w:hint="eastAsia"/>
        </w:rPr>
        <w:lastRenderedPageBreak/>
        <w:t>2</w:t>
      </w:r>
      <w:r>
        <w:t>024</w:t>
      </w:r>
      <w:r>
        <w:rPr>
          <w:rFonts w:hint="eastAsia"/>
        </w:rPr>
        <w:t>年版</w:t>
      </w:r>
      <w:r>
        <w:rPr>
          <w:rFonts w:hint="eastAsia"/>
        </w:rPr>
        <w:t>AudioRecorder</w:t>
      </w:r>
      <w:r>
        <w:rPr>
          <w:rFonts w:hint="eastAsia"/>
        </w:rPr>
        <w:t>录音文件的保存位置：</w:t>
      </w:r>
    </w:p>
    <w:p w14:paraId="158ED800" w14:textId="329487F8" w:rsidR="00D8314E" w:rsidRDefault="00D8314E" w:rsidP="004A5AB5">
      <w:r>
        <w:rPr>
          <w:rFonts w:hint="eastAsia"/>
        </w:rPr>
        <w:t>\</w:t>
      </w:r>
      <w:r>
        <w:t>Android\data\cn.edu.ustc.eeis.audiorecorder\files\*</w:t>
      </w:r>
    </w:p>
    <w:p w14:paraId="0730F34A" w14:textId="2F3B1D78" w:rsidR="00D8314E" w:rsidRDefault="00D8314E" w:rsidP="004A5AB5">
      <w:r>
        <w:rPr>
          <w:rFonts w:hint="eastAsia"/>
        </w:rPr>
        <w:t>对应的，在虚拟机中，文件的保存位置：</w:t>
      </w:r>
    </w:p>
    <w:p w14:paraId="3767BF8C" w14:textId="5D9A8031" w:rsidR="00D8314E" w:rsidRDefault="00D8314E" w:rsidP="00D8314E">
      <w:r>
        <w:rPr>
          <w:rFonts w:hint="eastAsia"/>
        </w:rPr>
        <w:t>\</w:t>
      </w:r>
      <w:r>
        <w:t>s</w:t>
      </w:r>
      <w:r>
        <w:rPr>
          <w:rFonts w:hint="eastAsia"/>
        </w:rPr>
        <w:t>torage</w:t>
      </w:r>
      <w:r>
        <w:t>\emulated\0\data\cn.edu.ustc.eeis.audiorecorder\files\*</w:t>
      </w:r>
    </w:p>
    <w:p w14:paraId="09E6482F" w14:textId="37C75EE6" w:rsidR="00D8314E" w:rsidRDefault="00D8314E" w:rsidP="00D8314E">
      <w:pPr>
        <w:jc w:val="center"/>
      </w:pPr>
      <w:r>
        <w:rPr>
          <w:rFonts w:hint="eastAsia"/>
          <w:noProof/>
        </w:rPr>
        <w:drawing>
          <wp:inline distT="0" distB="0" distL="0" distR="0" wp14:anchorId="39D840B7" wp14:editId="23212544">
            <wp:extent cx="3034800" cy="439200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34800" cy="4392000"/>
                    </a:xfrm>
                    <a:prstGeom prst="rect">
                      <a:avLst/>
                    </a:prstGeom>
                    <a:noFill/>
                    <a:ln>
                      <a:noFill/>
                    </a:ln>
                  </pic:spPr>
                </pic:pic>
              </a:graphicData>
            </a:graphic>
          </wp:inline>
        </w:drawing>
      </w:r>
    </w:p>
    <w:p w14:paraId="07671279" w14:textId="04569981" w:rsidR="00D8314E" w:rsidRDefault="00D8314E" w:rsidP="00D8314E">
      <w:pPr>
        <w:pStyle w:val="aa"/>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207A">
        <w:rPr>
          <w:noProof/>
        </w:rPr>
        <w:t>3</w:t>
      </w:r>
      <w:r>
        <w:fldChar w:fldCharType="end"/>
      </w:r>
      <w:r>
        <w:t xml:space="preserve">  AudioRecorder</w:t>
      </w:r>
      <w:r>
        <w:rPr>
          <w:rFonts w:hint="eastAsia"/>
        </w:rPr>
        <w:t>示例在虚拟机中录音文件的保存路径</w:t>
      </w:r>
    </w:p>
    <w:p w14:paraId="76906B8D" w14:textId="77777777" w:rsidR="00D8314E" w:rsidRPr="00D8314E" w:rsidRDefault="00D8314E" w:rsidP="004A5AB5"/>
    <w:p w14:paraId="7041ADF6" w14:textId="631BE081" w:rsidR="00AF0AC4" w:rsidRDefault="00AF0AC4" w:rsidP="00AF0AC4">
      <w:pPr>
        <w:pStyle w:val="2"/>
      </w:pPr>
      <w:bookmarkStart w:id="117" w:name="_Toc179417764"/>
      <w:r>
        <w:rPr>
          <w:rFonts w:hint="eastAsia"/>
        </w:rPr>
        <w:t>实验要求</w:t>
      </w:r>
      <w:bookmarkEnd w:id="117"/>
    </w:p>
    <w:p w14:paraId="22BB9E5F" w14:textId="5BA94CF9" w:rsidR="00AF0AC4" w:rsidRDefault="00577577" w:rsidP="00577577">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5</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w:instrText>
      </w:r>
      <w:r>
        <w:fldChar w:fldCharType="end"/>
      </w:r>
      <w:r>
        <w:instrText xml:space="preserve">"]" </w:instrText>
      </w:r>
      <w:r>
        <w:fldChar w:fldCharType="separate"/>
      </w:r>
      <w:r w:rsidR="0055207A">
        <w:t>[</w:t>
      </w:r>
      <w:r w:rsidR="0055207A">
        <w:rPr>
          <w:noProof/>
        </w:rPr>
        <w:t>5</w:t>
      </w:r>
      <w:r w:rsidR="0055207A">
        <w:t>-</w:t>
      </w:r>
      <w:r w:rsidR="0055207A">
        <w:rPr>
          <w:noProof/>
        </w:rPr>
        <w:t>1</w:t>
      </w:r>
      <w:r w:rsidR="0055207A">
        <w:t>]</w:t>
      </w:r>
      <w:r>
        <w:fldChar w:fldCharType="end"/>
      </w:r>
      <w:r>
        <w:t xml:space="preserve"> </w:t>
      </w:r>
      <w:r w:rsidR="00AF0AC4">
        <w:rPr>
          <w:rFonts w:hint="eastAsia"/>
        </w:rPr>
        <w:t>根据实验原理部分所列出的信息做进一步的文献调研；详细学习</w:t>
      </w:r>
      <w:r w:rsidR="00AF0AC4">
        <w:rPr>
          <w:rFonts w:hint="eastAsia"/>
        </w:rPr>
        <w:t>WAVE</w:t>
      </w:r>
      <w:r w:rsidR="00AF0AC4">
        <w:rPr>
          <w:rFonts w:hint="eastAsia"/>
        </w:rPr>
        <w:t>文件格式。找一个</w:t>
      </w:r>
      <w:r w:rsidR="00AF0AC4">
        <w:rPr>
          <w:rFonts w:hint="eastAsia"/>
        </w:rPr>
        <w:t>WAV</w:t>
      </w:r>
      <w:r w:rsidR="00AF0AC4">
        <w:rPr>
          <w:rFonts w:hint="eastAsia"/>
        </w:rPr>
        <w:t>文件（如</w:t>
      </w:r>
      <w:r w:rsidR="00AF0AC4" w:rsidRPr="00007461">
        <w:t>C:\Windows\media</w:t>
      </w:r>
      <w:r w:rsidR="00AF0AC4">
        <w:rPr>
          <w:rFonts w:hint="eastAsia"/>
        </w:rPr>
        <w:t>\</w:t>
      </w:r>
      <w:r w:rsidR="00AF0AC4">
        <w:t>Ring01.wav</w:t>
      </w:r>
      <w:r w:rsidR="00AF0AC4">
        <w:rPr>
          <w:rFonts w:hint="eastAsia"/>
        </w:rPr>
        <w:t>），采取合适的方法分析其声道数目、采样频率、样本精度。结果写入实验报告。</w:t>
      </w:r>
    </w:p>
    <w:p w14:paraId="12B75A7C" w14:textId="6362ED3A" w:rsidR="00AF0AC4" w:rsidRDefault="00577577" w:rsidP="00577577">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5</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2</w:instrText>
      </w:r>
      <w:r>
        <w:fldChar w:fldCharType="end"/>
      </w:r>
      <w:r>
        <w:instrText xml:space="preserve">"]" </w:instrText>
      </w:r>
      <w:r>
        <w:fldChar w:fldCharType="separate"/>
      </w:r>
      <w:r w:rsidR="0055207A">
        <w:t>[</w:t>
      </w:r>
      <w:r w:rsidR="0055207A">
        <w:rPr>
          <w:noProof/>
        </w:rPr>
        <w:t>5</w:t>
      </w:r>
      <w:r w:rsidR="0055207A">
        <w:t>-</w:t>
      </w:r>
      <w:r w:rsidR="0055207A">
        <w:rPr>
          <w:noProof/>
        </w:rPr>
        <w:t>2</w:t>
      </w:r>
      <w:r w:rsidR="0055207A">
        <w:t>]</w:t>
      </w:r>
      <w:r>
        <w:fldChar w:fldCharType="end"/>
      </w:r>
      <w:r>
        <w:t xml:space="preserve"> </w:t>
      </w:r>
      <w:r w:rsidR="00AF0AC4">
        <w:rPr>
          <w:rFonts w:hint="eastAsia"/>
        </w:rPr>
        <w:t>编译链接所给</w:t>
      </w:r>
      <w:r w:rsidR="00AF0AC4">
        <w:rPr>
          <w:rFonts w:hint="eastAsia"/>
        </w:rPr>
        <w:t>AudioSample</w:t>
      </w:r>
      <w:r w:rsidR="00AF0AC4">
        <w:rPr>
          <w:rFonts w:hint="eastAsia"/>
        </w:rPr>
        <w:t>示例，阅读声音播放的三个函数，做必要的修改，播放手机特定目录下的声音文件。请将关键代码写入实验报告。</w:t>
      </w:r>
    </w:p>
    <w:p w14:paraId="1F1714D3" w14:textId="3C9DE2F6" w:rsidR="00AF0AC4" w:rsidRDefault="00577577" w:rsidP="00577577">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5</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3</w:instrText>
      </w:r>
      <w:r>
        <w:fldChar w:fldCharType="end"/>
      </w:r>
      <w:r>
        <w:instrText xml:space="preserve">"]" </w:instrText>
      </w:r>
      <w:r>
        <w:fldChar w:fldCharType="separate"/>
      </w:r>
      <w:r w:rsidR="0055207A">
        <w:t>[</w:t>
      </w:r>
      <w:r w:rsidR="0055207A">
        <w:rPr>
          <w:noProof/>
        </w:rPr>
        <w:t>5</w:t>
      </w:r>
      <w:r w:rsidR="0055207A">
        <w:t>-</w:t>
      </w:r>
      <w:r w:rsidR="0055207A">
        <w:rPr>
          <w:noProof/>
        </w:rPr>
        <w:t>3</w:t>
      </w:r>
      <w:r w:rsidR="0055207A">
        <w:t>]</w:t>
      </w:r>
      <w:r>
        <w:fldChar w:fldCharType="end"/>
      </w:r>
      <w:r>
        <w:t xml:space="preserve"> </w:t>
      </w:r>
      <w:r w:rsidR="00AF0AC4">
        <w:rPr>
          <w:rFonts w:hint="eastAsia"/>
        </w:rPr>
        <w:t>阅读声音录制的</w:t>
      </w:r>
      <w:r w:rsidR="00AF0AC4">
        <w:rPr>
          <w:rFonts w:hint="eastAsia"/>
        </w:rPr>
        <w:t>2</w:t>
      </w:r>
      <w:r w:rsidR="00AF0AC4">
        <w:rPr>
          <w:rFonts w:hint="eastAsia"/>
        </w:rPr>
        <w:t>个函数，做必要的修改，自己进行声音的录制。示例代码给出了多线程实现的一种方式。请进行进一步的文献调研，学习多线程代码有哪些不同的实现方式。相关结论请记录到实验报告中。</w:t>
      </w:r>
    </w:p>
    <w:p w14:paraId="5386AAF5" w14:textId="77777777" w:rsidR="00AF0AC4" w:rsidRDefault="00AF0AC4" w:rsidP="00AF0AC4">
      <w:pPr>
        <w:pStyle w:val="2"/>
      </w:pPr>
      <w:bookmarkStart w:id="118" w:name="_Toc179417765"/>
      <w:r>
        <w:rPr>
          <w:rFonts w:hint="eastAsia"/>
        </w:rPr>
        <w:t>思考题</w:t>
      </w:r>
      <w:bookmarkEnd w:id="118"/>
    </w:p>
    <w:p w14:paraId="70595DB4" w14:textId="4B70EB39" w:rsidR="00AF0AC4" w:rsidRDefault="00577577" w:rsidP="00577577">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5</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4</w:instrText>
      </w:r>
      <w:r>
        <w:fldChar w:fldCharType="end"/>
      </w:r>
      <w:r>
        <w:instrText xml:space="preserve">"]" </w:instrText>
      </w:r>
      <w:r>
        <w:fldChar w:fldCharType="separate"/>
      </w:r>
      <w:r w:rsidR="0055207A">
        <w:t>[</w:t>
      </w:r>
      <w:r w:rsidR="0055207A">
        <w:rPr>
          <w:noProof/>
        </w:rPr>
        <w:t>5</w:t>
      </w:r>
      <w:r w:rsidR="0055207A">
        <w:t>-</w:t>
      </w:r>
      <w:r w:rsidR="0055207A">
        <w:rPr>
          <w:noProof/>
        </w:rPr>
        <w:t>4</w:t>
      </w:r>
      <w:r w:rsidR="0055207A">
        <w:t>]</w:t>
      </w:r>
      <w:r>
        <w:fldChar w:fldCharType="end"/>
      </w:r>
      <w:r>
        <w:t xml:space="preserve"> </w:t>
      </w:r>
      <w:r w:rsidR="00AF0AC4">
        <w:rPr>
          <w:rFonts w:hint="eastAsia"/>
        </w:rPr>
        <w:t>单声道的声音保存为</w:t>
      </w:r>
      <w:r w:rsidR="00AF0AC4">
        <w:rPr>
          <w:rFonts w:hint="eastAsia"/>
        </w:rPr>
        <w:t>*</w:t>
      </w:r>
      <w:r w:rsidR="00AF0AC4">
        <w:t>.WAV</w:t>
      </w:r>
      <w:r w:rsidR="00AF0AC4">
        <w:rPr>
          <w:rFonts w:hint="eastAsia"/>
        </w:rPr>
        <w:t>文件和多声道的声音保存成</w:t>
      </w:r>
      <w:r w:rsidR="00AF0AC4">
        <w:rPr>
          <w:rFonts w:hint="eastAsia"/>
        </w:rPr>
        <w:t>*</w:t>
      </w:r>
      <w:r w:rsidR="00AF0AC4">
        <w:t>.WAV</w:t>
      </w:r>
      <w:r w:rsidR="00AF0AC4">
        <w:rPr>
          <w:rFonts w:hint="eastAsia"/>
        </w:rPr>
        <w:t>文件后应该在文件的</w:t>
      </w:r>
      <w:r w:rsidR="00AF0AC4">
        <w:rPr>
          <w:rFonts w:hint="eastAsia"/>
        </w:rPr>
        <w:lastRenderedPageBreak/>
        <w:t>哪个部分标识声道有关的信息？</w:t>
      </w:r>
    </w:p>
    <w:p w14:paraId="2F6CC764" w14:textId="7C67A658" w:rsidR="00AF0AC4" w:rsidRDefault="00577577" w:rsidP="00577577">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5</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5</w:instrText>
      </w:r>
      <w:r>
        <w:fldChar w:fldCharType="end"/>
      </w:r>
      <w:r>
        <w:instrText xml:space="preserve">"]" </w:instrText>
      </w:r>
      <w:r>
        <w:fldChar w:fldCharType="separate"/>
      </w:r>
      <w:r w:rsidR="0055207A">
        <w:t>[</w:t>
      </w:r>
      <w:r w:rsidR="0055207A">
        <w:rPr>
          <w:noProof/>
        </w:rPr>
        <w:t>5</w:t>
      </w:r>
      <w:r w:rsidR="0055207A">
        <w:t>-</w:t>
      </w:r>
      <w:r w:rsidR="0055207A">
        <w:rPr>
          <w:noProof/>
        </w:rPr>
        <w:t>5</w:t>
      </w:r>
      <w:r w:rsidR="0055207A">
        <w:t>]</w:t>
      </w:r>
      <w:r>
        <w:fldChar w:fldCharType="end"/>
      </w:r>
      <w:r>
        <w:t xml:space="preserve"> </w:t>
      </w:r>
      <w:r w:rsidR="00AF0AC4">
        <w:rPr>
          <w:rFonts w:hint="eastAsia"/>
        </w:rPr>
        <w:t>请通过实验验证你所用的手机（或其他</w:t>
      </w:r>
      <w:r w:rsidR="00AF0AC4">
        <w:rPr>
          <w:rFonts w:hint="eastAsia"/>
        </w:rPr>
        <w:t>Android</w:t>
      </w:r>
      <w:r w:rsidR="00AF0AC4">
        <w:rPr>
          <w:rFonts w:hint="eastAsia"/>
        </w:rPr>
        <w:t>设备）在同一个</w:t>
      </w:r>
      <w:r w:rsidR="00AF0AC4">
        <w:rPr>
          <w:rFonts w:hint="eastAsia"/>
        </w:rPr>
        <w:t>APP</w:t>
      </w:r>
      <w:r w:rsidR="00AF0AC4">
        <w:rPr>
          <w:rFonts w:hint="eastAsia"/>
        </w:rPr>
        <w:t>中能否同时有多个声音播放软件同时播放不同的声音文件？</w:t>
      </w:r>
    </w:p>
    <w:p w14:paraId="7B2A0AAF" w14:textId="615043FE" w:rsidR="00AF0AC4" w:rsidRDefault="00577577" w:rsidP="00577577">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5</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6</w:instrText>
      </w:r>
      <w:r>
        <w:fldChar w:fldCharType="end"/>
      </w:r>
      <w:r>
        <w:instrText xml:space="preserve">"]" </w:instrText>
      </w:r>
      <w:r>
        <w:fldChar w:fldCharType="separate"/>
      </w:r>
      <w:r w:rsidR="0055207A">
        <w:t>[</w:t>
      </w:r>
      <w:r w:rsidR="0055207A">
        <w:rPr>
          <w:noProof/>
        </w:rPr>
        <w:t>5</w:t>
      </w:r>
      <w:r w:rsidR="0055207A">
        <w:t>-</w:t>
      </w:r>
      <w:r w:rsidR="0055207A">
        <w:rPr>
          <w:noProof/>
        </w:rPr>
        <w:t>6</w:t>
      </w:r>
      <w:r w:rsidR="0055207A">
        <w:t>]</w:t>
      </w:r>
      <w:r>
        <w:fldChar w:fldCharType="end"/>
      </w:r>
      <w:r>
        <w:t xml:space="preserve"> </w:t>
      </w:r>
      <w:r w:rsidR="00AF0AC4">
        <w:rPr>
          <w:rFonts w:hint="eastAsia"/>
        </w:rPr>
        <w:t>请通过实验验证你所用的手机（或其他</w:t>
      </w:r>
      <w:r w:rsidR="00AF0AC4">
        <w:rPr>
          <w:rFonts w:hint="eastAsia"/>
        </w:rPr>
        <w:t>Android</w:t>
      </w:r>
      <w:r w:rsidR="00AF0AC4">
        <w:rPr>
          <w:rFonts w:hint="eastAsia"/>
        </w:rPr>
        <w:t>设备）能否在同一个</w:t>
      </w:r>
      <w:r w:rsidR="00AF0AC4">
        <w:rPr>
          <w:rFonts w:hint="eastAsia"/>
        </w:rPr>
        <w:t>APP</w:t>
      </w:r>
      <w:r w:rsidR="00AF0AC4">
        <w:rPr>
          <w:rFonts w:hint="eastAsia"/>
        </w:rPr>
        <w:t>中同时进行声音的播放和录制？</w:t>
      </w:r>
    </w:p>
    <w:p w14:paraId="16E8E718" w14:textId="77777777" w:rsidR="00AF0AC4" w:rsidRDefault="00AF0AC4" w:rsidP="002D6046">
      <w:pPr>
        <w:pStyle w:val="2"/>
      </w:pPr>
      <w:bookmarkStart w:id="119" w:name="_Toc179417766"/>
      <w:r>
        <w:rPr>
          <w:rFonts w:hint="eastAsia"/>
        </w:rPr>
        <w:t>参考文献</w:t>
      </w:r>
      <w:bookmarkEnd w:id="119"/>
    </w:p>
    <w:p w14:paraId="4B1F7A23" w14:textId="77777777" w:rsidR="009156F8" w:rsidRDefault="009156F8" w:rsidP="00BB7D36"/>
    <w:p w14:paraId="5EA0602C" w14:textId="77777777" w:rsidR="009156F8" w:rsidRDefault="009156F8" w:rsidP="00BB7D36"/>
    <w:p w14:paraId="589D8322" w14:textId="6E0D0023" w:rsidR="002D6046" w:rsidRPr="002D6046" w:rsidRDefault="009156F8" w:rsidP="002D6046">
      <w:pPr>
        <w:pStyle w:val="EndNoteBibliography"/>
        <w:ind w:left="720" w:hanging="720"/>
      </w:pPr>
      <w:r>
        <w:fldChar w:fldCharType="begin"/>
      </w:r>
      <w:r>
        <w:instrText xml:space="preserve"> ADDIN EN.SECTION.REFLIST </w:instrText>
      </w:r>
      <w:r>
        <w:fldChar w:fldCharType="separate"/>
      </w:r>
      <w:r w:rsidR="002D6046" w:rsidRPr="002D6046">
        <w:rPr>
          <w:rFonts w:hint="eastAsia"/>
        </w:rPr>
        <w:t>[1]</w:t>
      </w:r>
      <w:r w:rsidR="002D6046" w:rsidRPr="002D6046">
        <w:rPr>
          <w:rFonts w:hint="eastAsia"/>
        </w:rPr>
        <w:tab/>
        <w:t xml:space="preserve">CNBLOGS. </w:t>
      </w:r>
      <w:r w:rsidR="002D6046" w:rsidRPr="002D6046">
        <w:rPr>
          <w:rFonts w:hint="eastAsia"/>
        </w:rPr>
        <w:t>【</w:t>
      </w:r>
      <w:r w:rsidR="002D6046" w:rsidRPr="002D6046">
        <w:rPr>
          <w:rFonts w:hint="eastAsia"/>
        </w:rPr>
        <w:t>Android</w:t>
      </w:r>
      <w:r w:rsidR="002D6046" w:rsidRPr="002D6046">
        <w:rPr>
          <w:rFonts w:hint="eastAsia"/>
        </w:rPr>
        <w:t>】播放音频的几种方式介绍</w:t>
      </w:r>
      <w:r w:rsidR="002D6046" w:rsidRPr="002D6046">
        <w:rPr>
          <w:rFonts w:hint="eastAsia"/>
        </w:rPr>
        <w:t xml:space="preserve"> [Online] Available: </w:t>
      </w:r>
      <w:hyperlink r:id="rId105" w:history="1">
        <w:r w:rsidR="002D6046" w:rsidRPr="002D6046">
          <w:rPr>
            <w:rStyle w:val="ae"/>
            <w:rFonts w:hint="eastAsia"/>
          </w:rPr>
          <w:t>https://www.cnblogs.com/HDK2016/p/8043247.html</w:t>
        </w:r>
      </w:hyperlink>
    </w:p>
    <w:p w14:paraId="38CA81BA" w14:textId="03CB399A" w:rsidR="002D6046" w:rsidRPr="002D6046" w:rsidRDefault="002D6046" w:rsidP="002D6046">
      <w:pPr>
        <w:pStyle w:val="EndNoteBibliography"/>
        <w:ind w:left="720" w:hanging="720"/>
      </w:pPr>
      <w:r w:rsidRPr="002D6046">
        <w:t>[2]</w:t>
      </w:r>
      <w:r w:rsidRPr="002D6046">
        <w:tab/>
        <w:t xml:space="preserve">AndroidAPIs. android.media [Online] Available: </w:t>
      </w:r>
      <w:hyperlink r:id="rId106" w:history="1">
        <w:r w:rsidRPr="002D6046">
          <w:rPr>
            <w:rStyle w:val="ae"/>
          </w:rPr>
          <w:t>http://www.android-doc.com/reference/android/media/package-summary.html</w:t>
        </w:r>
      </w:hyperlink>
    </w:p>
    <w:p w14:paraId="1E761C60" w14:textId="266D783A" w:rsidR="002D6046" w:rsidRPr="002D6046" w:rsidRDefault="002D6046" w:rsidP="002D6046">
      <w:pPr>
        <w:pStyle w:val="EndNoteBibliography"/>
        <w:ind w:left="720" w:hanging="720"/>
      </w:pPr>
      <w:r w:rsidRPr="002D6046">
        <w:rPr>
          <w:rFonts w:hint="eastAsia"/>
        </w:rPr>
        <w:t>[3]</w:t>
      </w:r>
      <w:r w:rsidRPr="002D6046">
        <w:rPr>
          <w:rFonts w:hint="eastAsia"/>
        </w:rPr>
        <w:tab/>
        <w:t>CNBLOGS. RIFF</w:t>
      </w:r>
      <w:r w:rsidRPr="002D6046">
        <w:rPr>
          <w:rFonts w:hint="eastAsia"/>
        </w:rPr>
        <w:t>和</w:t>
      </w:r>
      <w:r w:rsidRPr="002D6046">
        <w:rPr>
          <w:rFonts w:hint="eastAsia"/>
        </w:rPr>
        <w:t>WAVE</w:t>
      </w:r>
      <w:r w:rsidRPr="002D6046">
        <w:rPr>
          <w:rFonts w:hint="eastAsia"/>
        </w:rPr>
        <w:t>音频文件格式</w:t>
      </w:r>
      <w:r w:rsidRPr="002D6046">
        <w:rPr>
          <w:rFonts w:hint="eastAsia"/>
        </w:rPr>
        <w:t xml:space="preserve"> [O</w:t>
      </w:r>
      <w:r w:rsidRPr="002D6046">
        <w:t xml:space="preserve">nline] Available: </w:t>
      </w:r>
      <w:hyperlink r:id="rId107" w:history="1">
        <w:r w:rsidRPr="002D6046">
          <w:rPr>
            <w:rStyle w:val="ae"/>
          </w:rPr>
          <w:t>https://www.cnblogs.com/wangguchangqing/p/5957531.html</w:t>
        </w:r>
      </w:hyperlink>
    </w:p>
    <w:p w14:paraId="7F34F378" w14:textId="50AA1426" w:rsidR="002D6046" w:rsidRPr="002D6046" w:rsidRDefault="002D6046" w:rsidP="002D6046">
      <w:pPr>
        <w:pStyle w:val="EndNoteBibliography"/>
        <w:ind w:left="720" w:hanging="720"/>
      </w:pPr>
      <w:r w:rsidRPr="002D6046">
        <w:t>[4]</w:t>
      </w:r>
      <w:r w:rsidRPr="002D6046">
        <w:tab/>
        <w:t xml:space="preserve">Unknown. WAVE PCM soundfile format [Online] Available: </w:t>
      </w:r>
      <w:hyperlink r:id="rId108" w:history="1">
        <w:r w:rsidRPr="002D6046">
          <w:rPr>
            <w:rStyle w:val="ae"/>
          </w:rPr>
          <w:t>http://soundfile.sapp.org/doc/WaveFormat/</w:t>
        </w:r>
      </w:hyperlink>
    </w:p>
    <w:p w14:paraId="3F197574" w14:textId="342B60FF" w:rsidR="00BB7D36" w:rsidRDefault="009156F8" w:rsidP="00BB7D36">
      <w:r>
        <w:fldChar w:fldCharType="end"/>
      </w:r>
    </w:p>
    <w:p w14:paraId="789ABAC9" w14:textId="77777777" w:rsidR="00BB7D36" w:rsidRDefault="00BB7D36" w:rsidP="00BB7D36">
      <w:pPr>
        <w:sectPr w:rsidR="00BB7D36" w:rsidSect="00DB070C">
          <w:pgSz w:w="11906" w:h="16838"/>
          <w:pgMar w:top="1440" w:right="1800" w:bottom="1440" w:left="1800" w:header="851" w:footer="992" w:gutter="0"/>
          <w:cols w:space="425"/>
          <w:titlePg/>
          <w:docGrid w:type="lines" w:linePitch="312"/>
        </w:sectPr>
      </w:pPr>
    </w:p>
    <w:p w14:paraId="2B6FFDB7" w14:textId="6C96CB8B" w:rsidR="00BB7D36" w:rsidRDefault="00BB7D36" w:rsidP="00BB7D36">
      <w:pPr>
        <w:pStyle w:val="1"/>
      </w:pPr>
      <w:bookmarkStart w:id="120" w:name="_Toc179417767"/>
      <w:r>
        <w:rPr>
          <w:rFonts w:hint="eastAsia"/>
        </w:rPr>
        <w:lastRenderedPageBreak/>
        <w:t>Android</w:t>
      </w:r>
      <w:r>
        <w:rPr>
          <w:rFonts w:hint="eastAsia"/>
        </w:rPr>
        <w:t>下的摄像头编程</w:t>
      </w:r>
      <w:bookmarkEnd w:id="120"/>
    </w:p>
    <w:p w14:paraId="700B9079" w14:textId="06B27144" w:rsidR="00BB7D36" w:rsidRDefault="00BB7D36" w:rsidP="00BB7D36"/>
    <w:p w14:paraId="3E45E1C8" w14:textId="77777777" w:rsidR="004C0D90" w:rsidRDefault="004C0D90" w:rsidP="004C0D90">
      <w:pPr>
        <w:pStyle w:val="2"/>
      </w:pPr>
      <w:bookmarkStart w:id="121" w:name="_Toc179417768"/>
      <w:r>
        <w:rPr>
          <w:rFonts w:hint="eastAsia"/>
        </w:rPr>
        <w:t>实验目的</w:t>
      </w:r>
      <w:bookmarkEnd w:id="121"/>
    </w:p>
    <w:p w14:paraId="19F3883B" w14:textId="77777777" w:rsidR="004C0D90" w:rsidRDefault="004C0D90" w:rsidP="00577577">
      <w:pPr>
        <w:pStyle w:val="afa"/>
        <w:numPr>
          <w:ilvl w:val="0"/>
          <w:numId w:val="28"/>
        </w:numPr>
        <w:adjustRightInd/>
        <w:snapToGrid/>
        <w:spacing w:line="288" w:lineRule="auto"/>
        <w:ind w:firstLineChars="0"/>
      </w:pPr>
      <w:r>
        <w:rPr>
          <w:rFonts w:hint="eastAsia"/>
        </w:rPr>
        <w:t>学习</w:t>
      </w:r>
      <w:r>
        <w:rPr>
          <w:rFonts w:hint="eastAsia"/>
        </w:rPr>
        <w:t>Android</w:t>
      </w:r>
      <w:r>
        <w:rPr>
          <w:rFonts w:hint="eastAsia"/>
        </w:rPr>
        <w:t>下进行摄像头控制的基本方法。</w:t>
      </w:r>
    </w:p>
    <w:p w14:paraId="2EBDF95B" w14:textId="77777777" w:rsidR="004C0D90" w:rsidRDefault="004C0D90" w:rsidP="00577577">
      <w:pPr>
        <w:pStyle w:val="afa"/>
        <w:numPr>
          <w:ilvl w:val="0"/>
          <w:numId w:val="27"/>
        </w:numPr>
        <w:adjustRightInd/>
        <w:snapToGrid/>
        <w:spacing w:line="288" w:lineRule="auto"/>
        <w:ind w:firstLineChars="0"/>
      </w:pPr>
      <w:r>
        <w:rPr>
          <w:rFonts w:hint="eastAsia"/>
        </w:rPr>
        <w:t>理解回调函数。</w:t>
      </w:r>
    </w:p>
    <w:p w14:paraId="4913DB32" w14:textId="77777777" w:rsidR="004C0D90" w:rsidRDefault="004C0D90" w:rsidP="004C0D90">
      <w:pPr>
        <w:pStyle w:val="2"/>
      </w:pPr>
      <w:bookmarkStart w:id="122" w:name="_Toc179417769"/>
      <w:r>
        <w:rPr>
          <w:rFonts w:hint="eastAsia"/>
        </w:rPr>
        <w:t>实验原理</w:t>
      </w:r>
      <w:bookmarkEnd w:id="122"/>
    </w:p>
    <w:p w14:paraId="19CCDD6A" w14:textId="17A7D53E" w:rsidR="004C0D90" w:rsidRPr="00B52B36" w:rsidRDefault="004C0D90" w:rsidP="004C0D90">
      <w:pPr>
        <w:pStyle w:val="30"/>
      </w:pPr>
      <w:bookmarkStart w:id="123" w:name="_Toc179417770"/>
      <w:r w:rsidRPr="00016AF9">
        <w:t>android.hardware</w:t>
      </w:r>
      <w:bookmarkEnd w:id="123"/>
    </w:p>
    <w:p w14:paraId="6356F396" w14:textId="629FA7F2" w:rsidR="004C0D90" w:rsidRDefault="004C0D90" w:rsidP="004C0D90">
      <w:pPr>
        <w:ind w:firstLineChars="200" w:firstLine="420"/>
      </w:pPr>
      <w:r w:rsidRPr="00016AF9">
        <w:t>android.hardware</w:t>
      </w:r>
      <w:r w:rsidRPr="0011213A">
        <w:rPr>
          <w:rFonts w:hint="eastAsia"/>
        </w:rPr>
        <w:t>包下面包含了</w:t>
      </w:r>
      <w:r>
        <w:rPr>
          <w:rFonts w:hint="eastAsia"/>
        </w:rPr>
        <w:t>如摄像头、传感器等硬件的支持（不是所有的硬件）。如</w:t>
      </w:r>
      <w:r>
        <w:fldChar w:fldCharType="begin"/>
      </w:r>
      <w:r>
        <w:instrText xml:space="preserve"> </w:instrText>
      </w:r>
      <w:r>
        <w:rPr>
          <w:rFonts w:hint="eastAsia"/>
        </w:rPr>
        <w:instrText>REF _Ref527804703 \h</w:instrText>
      </w:r>
      <w:r>
        <w:instrText xml:space="preserve"> </w:instrText>
      </w:r>
      <w:r>
        <w:fldChar w:fldCharType="separate"/>
      </w:r>
      <w:r w:rsidR="0055207A">
        <w:rPr>
          <w:rFonts w:hint="eastAsia"/>
        </w:rPr>
        <w:t>表</w:t>
      </w:r>
      <w:r w:rsidR="0055207A">
        <w:rPr>
          <w:rFonts w:hint="eastAsia"/>
        </w:rPr>
        <w:t xml:space="preserve"> </w:t>
      </w:r>
      <w:r w:rsidR="0055207A">
        <w:rPr>
          <w:noProof/>
        </w:rPr>
        <w:t>1</w:t>
      </w:r>
      <w:r>
        <w:fldChar w:fldCharType="end"/>
      </w:r>
      <w:r>
        <w:rPr>
          <w:rFonts w:hint="eastAsia"/>
        </w:rPr>
        <w:t>所示。</w:t>
      </w:r>
    </w:p>
    <w:p w14:paraId="19CBB7A8" w14:textId="7046B5F3" w:rsidR="004C0D90" w:rsidRDefault="004C0D90" w:rsidP="004C0D90">
      <w:pPr>
        <w:pStyle w:val="aa"/>
        <w:spacing w:before="16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5207A">
        <w:rPr>
          <w:noProof/>
        </w:rPr>
        <w:t>2</w:t>
      </w:r>
      <w:r>
        <w:fldChar w:fldCharType="end"/>
      </w:r>
      <w:r>
        <w:t xml:space="preserve"> </w:t>
      </w:r>
      <w:r w:rsidRPr="0011213A">
        <w:rPr>
          <w:rFonts w:hint="eastAsia"/>
        </w:rPr>
        <w:t>android.</w:t>
      </w:r>
      <w:r>
        <w:rPr>
          <w:rFonts w:hint="eastAsia"/>
        </w:rPr>
        <w:t>hardware</w:t>
      </w:r>
      <w:r>
        <w:rPr>
          <w:rFonts w:hint="eastAsia"/>
        </w:rPr>
        <w:t>中类</w:t>
      </w:r>
      <w:r>
        <w:fldChar w:fldCharType="begin"/>
      </w:r>
      <w:r w:rsidR="009156F8">
        <w:instrText xml:space="preserve"> ADDIN EN.CITE &lt;EndNote&gt;&lt;Cite&gt;&lt;Author&gt;AndroidAPIs&lt;/Author&gt;&lt;RecNum&gt;10&lt;/RecNum&gt;&lt;DisplayText&gt;[1]&lt;/DisplayText&gt;&lt;record&gt;&lt;rec-number&gt;10&lt;/rec-number&gt;&lt;foreign-keys&gt;&lt;key app="EN" db-id="2vwdz022kt5w2beedx5pdsru920tfpw0ssxe" timestamp="1722051534"&gt;10&lt;/key&gt;&lt;/foreign-keys&gt;&lt;ref-type name="Online Database"&gt;45&lt;/ref-type&gt;&lt;contributors&gt;&lt;authors&gt;&lt;author&gt;AndroidAPIs&lt;/author&gt;&lt;/authors&gt;&lt;/contributors&gt;&lt;titles&gt;&lt;title&gt;android.hardware&lt;/title&gt;&lt;/titles&gt;&lt;dates&gt;&lt;/dates&gt;&lt;urls&gt;&lt;related-urls&gt;&lt;url&gt;http://www.android-doc.com/reference/android/hardware/package-summary.html&lt;/url&gt;&lt;/related-urls&gt;&lt;/urls&gt;&lt;/record&gt;&lt;/Cite&gt;&lt;/EndNote&gt;</w:instrText>
      </w:r>
      <w:r>
        <w:fldChar w:fldCharType="separate"/>
      </w:r>
      <w:r>
        <w:rPr>
          <w:noProof/>
        </w:rPr>
        <w:t>[1]</w:t>
      </w:r>
      <w:r>
        <w:fldChar w:fldCharType="end"/>
      </w:r>
    </w:p>
    <w:tbl>
      <w:tblPr>
        <w:tblStyle w:val="a9"/>
        <w:tblW w:w="8642" w:type="dxa"/>
        <w:jc w:val="center"/>
        <w:tblLayout w:type="fixed"/>
        <w:tblLook w:val="04A0" w:firstRow="1" w:lastRow="0" w:firstColumn="1" w:lastColumn="0" w:noHBand="0" w:noVBand="1"/>
      </w:tblPr>
      <w:tblGrid>
        <w:gridCol w:w="2689"/>
        <w:gridCol w:w="5953"/>
      </w:tblGrid>
      <w:tr w:rsidR="004C0D90" w:rsidRPr="00473431" w14:paraId="4A3F18E8" w14:textId="77777777" w:rsidTr="000223FE">
        <w:trPr>
          <w:jc w:val="center"/>
        </w:trPr>
        <w:tc>
          <w:tcPr>
            <w:tcW w:w="2689" w:type="dxa"/>
          </w:tcPr>
          <w:p w14:paraId="37516CAB" w14:textId="77777777" w:rsidR="004C0D90" w:rsidRPr="00473431" w:rsidRDefault="004C0D90" w:rsidP="000223FE">
            <w:pPr>
              <w:widowControl/>
              <w:jc w:val="center"/>
              <w:rPr>
                <w:b/>
                <w:color w:val="222222"/>
                <w:sz w:val="21"/>
                <w:szCs w:val="21"/>
              </w:rPr>
            </w:pPr>
            <w:r w:rsidRPr="00473431">
              <w:rPr>
                <w:rFonts w:hint="eastAsia"/>
                <w:b/>
                <w:color w:val="222222"/>
                <w:sz w:val="21"/>
                <w:szCs w:val="21"/>
              </w:rPr>
              <w:t>类</w:t>
            </w:r>
          </w:p>
        </w:tc>
        <w:tc>
          <w:tcPr>
            <w:tcW w:w="5953" w:type="dxa"/>
          </w:tcPr>
          <w:p w14:paraId="49C29E48" w14:textId="77777777" w:rsidR="004C0D90" w:rsidRPr="00473431" w:rsidRDefault="004C0D90" w:rsidP="000223FE">
            <w:pPr>
              <w:widowControl/>
              <w:jc w:val="center"/>
              <w:rPr>
                <w:b/>
                <w:color w:val="222222"/>
                <w:sz w:val="21"/>
                <w:szCs w:val="21"/>
              </w:rPr>
            </w:pPr>
            <w:r w:rsidRPr="00473431">
              <w:rPr>
                <w:rFonts w:hint="eastAsia"/>
                <w:b/>
                <w:color w:val="222222"/>
                <w:sz w:val="21"/>
                <w:szCs w:val="21"/>
              </w:rPr>
              <w:t>类的功能</w:t>
            </w:r>
          </w:p>
        </w:tc>
      </w:tr>
      <w:tr w:rsidR="004C0D90" w:rsidRPr="00016AF9" w14:paraId="4AB6FDEE" w14:textId="77777777" w:rsidTr="000223FE">
        <w:trPr>
          <w:jc w:val="center"/>
        </w:trPr>
        <w:tc>
          <w:tcPr>
            <w:tcW w:w="2689" w:type="dxa"/>
            <w:hideMark/>
          </w:tcPr>
          <w:p w14:paraId="71AB5392" w14:textId="0A8B89BE" w:rsidR="004C0D90" w:rsidRPr="00016AF9" w:rsidRDefault="00B3597E" w:rsidP="000223FE">
            <w:pPr>
              <w:widowControl/>
              <w:jc w:val="left"/>
              <w:rPr>
                <w:color w:val="222222"/>
                <w:sz w:val="21"/>
                <w:szCs w:val="21"/>
              </w:rPr>
            </w:pPr>
            <w:hyperlink r:id="rId109" w:history="1">
              <w:r w:rsidR="004C0D90" w:rsidRPr="00016AF9">
                <w:rPr>
                  <w:color w:val="258AAF"/>
                  <w:sz w:val="21"/>
                  <w:szCs w:val="21"/>
                </w:rPr>
                <w:t>Camera</w:t>
              </w:r>
            </w:hyperlink>
          </w:p>
        </w:tc>
        <w:tc>
          <w:tcPr>
            <w:tcW w:w="5953" w:type="dxa"/>
            <w:hideMark/>
          </w:tcPr>
          <w:p w14:paraId="54B1F954" w14:textId="77777777" w:rsidR="004C0D90" w:rsidRPr="00016AF9" w:rsidRDefault="004C0D90" w:rsidP="000223FE">
            <w:pPr>
              <w:widowControl/>
              <w:jc w:val="left"/>
              <w:rPr>
                <w:color w:val="222222"/>
                <w:sz w:val="21"/>
                <w:szCs w:val="21"/>
              </w:rPr>
            </w:pPr>
            <w:r w:rsidRPr="00016AF9">
              <w:rPr>
                <w:color w:val="222222"/>
                <w:sz w:val="21"/>
                <w:szCs w:val="21"/>
              </w:rPr>
              <w:t>The Camera class is used to set image capture settings, start/stop preview, snap pictures, and retrieve frames for encoding for video. </w:t>
            </w:r>
          </w:p>
        </w:tc>
      </w:tr>
      <w:tr w:rsidR="004C0D90" w:rsidRPr="00016AF9" w14:paraId="36B690E3" w14:textId="77777777" w:rsidTr="000223FE">
        <w:trPr>
          <w:jc w:val="center"/>
        </w:trPr>
        <w:tc>
          <w:tcPr>
            <w:tcW w:w="2689" w:type="dxa"/>
            <w:hideMark/>
          </w:tcPr>
          <w:p w14:paraId="69387B4F" w14:textId="263001D6" w:rsidR="004C0D90" w:rsidRPr="00016AF9" w:rsidRDefault="00B3597E" w:rsidP="000223FE">
            <w:pPr>
              <w:widowControl/>
              <w:jc w:val="left"/>
              <w:rPr>
                <w:color w:val="222222"/>
                <w:sz w:val="21"/>
                <w:szCs w:val="21"/>
              </w:rPr>
            </w:pPr>
            <w:hyperlink r:id="rId110" w:history="1">
              <w:r w:rsidR="004C0D90" w:rsidRPr="00016AF9">
                <w:rPr>
                  <w:color w:val="258AAF"/>
                  <w:sz w:val="21"/>
                  <w:szCs w:val="21"/>
                </w:rPr>
                <w:t>Camera.Area</w:t>
              </w:r>
            </w:hyperlink>
          </w:p>
        </w:tc>
        <w:tc>
          <w:tcPr>
            <w:tcW w:w="5953" w:type="dxa"/>
            <w:hideMark/>
          </w:tcPr>
          <w:p w14:paraId="36DF7C76" w14:textId="77777777" w:rsidR="004C0D90" w:rsidRPr="00016AF9" w:rsidRDefault="004C0D90" w:rsidP="000223FE">
            <w:pPr>
              <w:widowControl/>
              <w:jc w:val="left"/>
              <w:rPr>
                <w:color w:val="222222"/>
                <w:sz w:val="21"/>
                <w:szCs w:val="21"/>
              </w:rPr>
            </w:pPr>
            <w:r w:rsidRPr="00016AF9">
              <w:rPr>
                <w:color w:val="222222"/>
                <w:sz w:val="21"/>
                <w:szCs w:val="21"/>
              </w:rPr>
              <w:t>The Area class is used for choosing specific metering and focus areas for the camera to use when calculating auto-exposure, auto-white balance, and auto-focus. </w:t>
            </w:r>
          </w:p>
        </w:tc>
      </w:tr>
      <w:tr w:rsidR="004C0D90" w:rsidRPr="00016AF9" w14:paraId="70E690CB" w14:textId="77777777" w:rsidTr="000223FE">
        <w:trPr>
          <w:jc w:val="center"/>
        </w:trPr>
        <w:tc>
          <w:tcPr>
            <w:tcW w:w="2689" w:type="dxa"/>
            <w:hideMark/>
          </w:tcPr>
          <w:p w14:paraId="14E11C06" w14:textId="1AC330FB" w:rsidR="004C0D90" w:rsidRPr="00016AF9" w:rsidRDefault="00B3597E" w:rsidP="000223FE">
            <w:pPr>
              <w:widowControl/>
              <w:jc w:val="left"/>
              <w:rPr>
                <w:color w:val="222222"/>
                <w:sz w:val="21"/>
                <w:szCs w:val="21"/>
              </w:rPr>
            </w:pPr>
            <w:hyperlink r:id="rId111" w:history="1">
              <w:r w:rsidR="004C0D90" w:rsidRPr="00016AF9">
                <w:rPr>
                  <w:color w:val="258AAF"/>
                  <w:sz w:val="21"/>
                  <w:szCs w:val="21"/>
                </w:rPr>
                <w:t>Camera.CameraInfo</w:t>
              </w:r>
            </w:hyperlink>
          </w:p>
        </w:tc>
        <w:tc>
          <w:tcPr>
            <w:tcW w:w="5953" w:type="dxa"/>
            <w:hideMark/>
          </w:tcPr>
          <w:p w14:paraId="1AFCD791" w14:textId="77777777" w:rsidR="004C0D90" w:rsidRPr="00016AF9" w:rsidRDefault="004C0D90" w:rsidP="000223FE">
            <w:pPr>
              <w:widowControl/>
              <w:jc w:val="left"/>
              <w:rPr>
                <w:color w:val="222222"/>
                <w:sz w:val="21"/>
                <w:szCs w:val="21"/>
              </w:rPr>
            </w:pPr>
            <w:r w:rsidRPr="00016AF9">
              <w:rPr>
                <w:color w:val="222222"/>
                <w:sz w:val="21"/>
                <w:szCs w:val="21"/>
              </w:rPr>
              <w:t>Information about a camera  </w:t>
            </w:r>
          </w:p>
        </w:tc>
      </w:tr>
      <w:tr w:rsidR="004C0D90" w:rsidRPr="00016AF9" w14:paraId="5561560B" w14:textId="77777777" w:rsidTr="000223FE">
        <w:trPr>
          <w:jc w:val="center"/>
        </w:trPr>
        <w:tc>
          <w:tcPr>
            <w:tcW w:w="2689" w:type="dxa"/>
            <w:hideMark/>
          </w:tcPr>
          <w:p w14:paraId="584DA1A6" w14:textId="4D3AD68A" w:rsidR="004C0D90" w:rsidRPr="00016AF9" w:rsidRDefault="00B3597E" w:rsidP="000223FE">
            <w:pPr>
              <w:widowControl/>
              <w:jc w:val="left"/>
              <w:rPr>
                <w:color w:val="222222"/>
                <w:sz w:val="21"/>
                <w:szCs w:val="21"/>
              </w:rPr>
            </w:pPr>
            <w:hyperlink r:id="rId112" w:history="1">
              <w:r w:rsidR="004C0D90" w:rsidRPr="00016AF9">
                <w:rPr>
                  <w:color w:val="258AAF"/>
                  <w:sz w:val="21"/>
                  <w:szCs w:val="21"/>
                </w:rPr>
                <w:t>Camera.Face</w:t>
              </w:r>
            </w:hyperlink>
          </w:p>
        </w:tc>
        <w:tc>
          <w:tcPr>
            <w:tcW w:w="5953" w:type="dxa"/>
            <w:hideMark/>
          </w:tcPr>
          <w:p w14:paraId="353F3858" w14:textId="77777777" w:rsidR="004C0D90" w:rsidRPr="00016AF9" w:rsidRDefault="004C0D90" w:rsidP="000223FE">
            <w:pPr>
              <w:widowControl/>
              <w:jc w:val="left"/>
              <w:rPr>
                <w:color w:val="222222"/>
                <w:sz w:val="21"/>
                <w:szCs w:val="21"/>
              </w:rPr>
            </w:pPr>
            <w:r w:rsidRPr="00016AF9">
              <w:rPr>
                <w:color w:val="222222"/>
                <w:sz w:val="21"/>
                <w:szCs w:val="21"/>
              </w:rPr>
              <w:t>Information about a face identified through camera face detection. </w:t>
            </w:r>
          </w:p>
        </w:tc>
      </w:tr>
      <w:tr w:rsidR="004C0D90" w:rsidRPr="00016AF9" w14:paraId="614DACCF" w14:textId="77777777" w:rsidTr="000223FE">
        <w:trPr>
          <w:jc w:val="center"/>
        </w:trPr>
        <w:tc>
          <w:tcPr>
            <w:tcW w:w="2689" w:type="dxa"/>
            <w:hideMark/>
          </w:tcPr>
          <w:p w14:paraId="122EC82E" w14:textId="65453F4D" w:rsidR="004C0D90" w:rsidRPr="00016AF9" w:rsidRDefault="00B3597E" w:rsidP="000223FE">
            <w:pPr>
              <w:widowControl/>
              <w:jc w:val="left"/>
              <w:rPr>
                <w:color w:val="222222"/>
                <w:sz w:val="21"/>
                <w:szCs w:val="21"/>
              </w:rPr>
            </w:pPr>
            <w:hyperlink r:id="rId113" w:history="1">
              <w:r w:rsidR="004C0D90" w:rsidRPr="00016AF9">
                <w:rPr>
                  <w:color w:val="258AAF"/>
                  <w:sz w:val="21"/>
                  <w:szCs w:val="21"/>
                </w:rPr>
                <w:t>Camera.Parameters</w:t>
              </w:r>
            </w:hyperlink>
          </w:p>
        </w:tc>
        <w:tc>
          <w:tcPr>
            <w:tcW w:w="5953" w:type="dxa"/>
            <w:hideMark/>
          </w:tcPr>
          <w:p w14:paraId="27C23A92" w14:textId="77777777" w:rsidR="004C0D90" w:rsidRPr="00016AF9" w:rsidRDefault="004C0D90" w:rsidP="000223FE">
            <w:pPr>
              <w:widowControl/>
              <w:jc w:val="left"/>
              <w:rPr>
                <w:color w:val="222222"/>
                <w:sz w:val="21"/>
                <w:szCs w:val="21"/>
              </w:rPr>
            </w:pPr>
            <w:r w:rsidRPr="00016AF9">
              <w:rPr>
                <w:color w:val="222222"/>
                <w:sz w:val="21"/>
                <w:szCs w:val="21"/>
              </w:rPr>
              <w:t>Camera service settings. </w:t>
            </w:r>
          </w:p>
        </w:tc>
      </w:tr>
      <w:tr w:rsidR="004C0D90" w:rsidRPr="00016AF9" w14:paraId="6A9EED49" w14:textId="77777777" w:rsidTr="000223FE">
        <w:trPr>
          <w:jc w:val="center"/>
        </w:trPr>
        <w:tc>
          <w:tcPr>
            <w:tcW w:w="2689" w:type="dxa"/>
            <w:hideMark/>
          </w:tcPr>
          <w:p w14:paraId="7BEB5CC2" w14:textId="2C9A5EA4" w:rsidR="004C0D90" w:rsidRPr="00016AF9" w:rsidRDefault="00B3597E" w:rsidP="000223FE">
            <w:pPr>
              <w:widowControl/>
              <w:jc w:val="left"/>
              <w:rPr>
                <w:color w:val="222222"/>
                <w:sz w:val="21"/>
                <w:szCs w:val="21"/>
              </w:rPr>
            </w:pPr>
            <w:hyperlink r:id="rId114" w:history="1">
              <w:r w:rsidR="004C0D90" w:rsidRPr="00016AF9">
                <w:rPr>
                  <w:color w:val="258AAF"/>
                  <w:sz w:val="21"/>
                  <w:szCs w:val="21"/>
                </w:rPr>
                <w:t>Camera.Size</w:t>
              </w:r>
            </w:hyperlink>
          </w:p>
        </w:tc>
        <w:tc>
          <w:tcPr>
            <w:tcW w:w="5953" w:type="dxa"/>
            <w:hideMark/>
          </w:tcPr>
          <w:p w14:paraId="0F527D55" w14:textId="77777777" w:rsidR="004C0D90" w:rsidRPr="00016AF9" w:rsidRDefault="004C0D90" w:rsidP="000223FE">
            <w:pPr>
              <w:widowControl/>
              <w:jc w:val="left"/>
              <w:rPr>
                <w:color w:val="222222"/>
                <w:sz w:val="21"/>
                <w:szCs w:val="21"/>
              </w:rPr>
            </w:pPr>
            <w:r w:rsidRPr="00016AF9">
              <w:rPr>
                <w:color w:val="222222"/>
                <w:sz w:val="21"/>
                <w:szCs w:val="21"/>
              </w:rPr>
              <w:t>Image size (width and height dimensions). </w:t>
            </w:r>
          </w:p>
        </w:tc>
      </w:tr>
      <w:tr w:rsidR="004C0D90" w:rsidRPr="00016AF9" w14:paraId="5C62E863" w14:textId="77777777" w:rsidTr="000223FE">
        <w:trPr>
          <w:jc w:val="center"/>
        </w:trPr>
        <w:tc>
          <w:tcPr>
            <w:tcW w:w="2689" w:type="dxa"/>
            <w:hideMark/>
          </w:tcPr>
          <w:p w14:paraId="6E01E754" w14:textId="392D821C" w:rsidR="004C0D90" w:rsidRPr="00016AF9" w:rsidRDefault="00B3597E" w:rsidP="000223FE">
            <w:pPr>
              <w:widowControl/>
              <w:jc w:val="left"/>
              <w:rPr>
                <w:color w:val="222222"/>
                <w:sz w:val="21"/>
                <w:szCs w:val="21"/>
              </w:rPr>
            </w:pPr>
            <w:hyperlink r:id="rId115" w:history="1">
              <w:r w:rsidR="004C0D90" w:rsidRPr="00016AF9">
                <w:rPr>
                  <w:color w:val="258AAF"/>
                  <w:sz w:val="21"/>
                  <w:szCs w:val="21"/>
                </w:rPr>
                <w:t>ConsumerIrManager</w:t>
              </w:r>
            </w:hyperlink>
          </w:p>
        </w:tc>
        <w:tc>
          <w:tcPr>
            <w:tcW w:w="5953" w:type="dxa"/>
            <w:hideMark/>
          </w:tcPr>
          <w:p w14:paraId="5A146B3D" w14:textId="77777777" w:rsidR="004C0D90" w:rsidRPr="00016AF9" w:rsidRDefault="004C0D90" w:rsidP="000223FE">
            <w:pPr>
              <w:widowControl/>
              <w:jc w:val="left"/>
              <w:rPr>
                <w:color w:val="222222"/>
                <w:sz w:val="21"/>
                <w:szCs w:val="21"/>
              </w:rPr>
            </w:pPr>
            <w:r w:rsidRPr="00016AF9">
              <w:rPr>
                <w:color w:val="222222"/>
                <w:sz w:val="21"/>
                <w:szCs w:val="21"/>
              </w:rPr>
              <w:t>Class that operates consumer infrared on the device. </w:t>
            </w:r>
          </w:p>
        </w:tc>
      </w:tr>
      <w:tr w:rsidR="004C0D90" w:rsidRPr="00016AF9" w14:paraId="7D132B6B" w14:textId="77777777" w:rsidTr="000223FE">
        <w:trPr>
          <w:jc w:val="center"/>
        </w:trPr>
        <w:tc>
          <w:tcPr>
            <w:tcW w:w="2689" w:type="dxa"/>
            <w:hideMark/>
          </w:tcPr>
          <w:p w14:paraId="597A0703" w14:textId="21E53F6B" w:rsidR="004C0D90" w:rsidRPr="00016AF9" w:rsidRDefault="00B3597E" w:rsidP="000223FE">
            <w:pPr>
              <w:widowControl/>
              <w:jc w:val="left"/>
              <w:rPr>
                <w:color w:val="222222"/>
                <w:sz w:val="21"/>
                <w:szCs w:val="21"/>
              </w:rPr>
            </w:pPr>
            <w:hyperlink r:id="rId116" w:history="1">
              <w:r w:rsidR="004C0D90" w:rsidRPr="00016AF9">
                <w:rPr>
                  <w:color w:val="258AAF"/>
                  <w:sz w:val="21"/>
                  <w:szCs w:val="21"/>
                </w:rPr>
                <w:t>ConsumerIrManager.CarrierFrequencyRange</w:t>
              </w:r>
            </w:hyperlink>
          </w:p>
        </w:tc>
        <w:tc>
          <w:tcPr>
            <w:tcW w:w="5953" w:type="dxa"/>
            <w:hideMark/>
          </w:tcPr>
          <w:p w14:paraId="396BF141" w14:textId="77777777" w:rsidR="004C0D90" w:rsidRPr="00016AF9" w:rsidRDefault="004C0D90" w:rsidP="000223FE">
            <w:pPr>
              <w:widowControl/>
              <w:jc w:val="left"/>
              <w:rPr>
                <w:color w:val="222222"/>
                <w:sz w:val="21"/>
                <w:szCs w:val="21"/>
              </w:rPr>
            </w:pPr>
            <w:r w:rsidRPr="00016AF9">
              <w:rPr>
                <w:color w:val="222222"/>
                <w:sz w:val="21"/>
                <w:szCs w:val="21"/>
              </w:rPr>
              <w:t>Represents a range of carrier frequencies (inclusive) on which the infrared transmitter can transmit  </w:t>
            </w:r>
          </w:p>
        </w:tc>
      </w:tr>
      <w:tr w:rsidR="004C0D90" w:rsidRPr="00016AF9" w14:paraId="6A5F9497" w14:textId="77777777" w:rsidTr="000223FE">
        <w:trPr>
          <w:jc w:val="center"/>
        </w:trPr>
        <w:tc>
          <w:tcPr>
            <w:tcW w:w="2689" w:type="dxa"/>
            <w:hideMark/>
          </w:tcPr>
          <w:p w14:paraId="63759BC9" w14:textId="72BEBE24" w:rsidR="004C0D90" w:rsidRPr="00016AF9" w:rsidRDefault="00B3597E" w:rsidP="000223FE">
            <w:pPr>
              <w:widowControl/>
              <w:jc w:val="left"/>
              <w:rPr>
                <w:color w:val="222222"/>
                <w:sz w:val="21"/>
                <w:szCs w:val="21"/>
              </w:rPr>
            </w:pPr>
            <w:hyperlink r:id="rId117" w:history="1">
              <w:r w:rsidR="004C0D90" w:rsidRPr="00016AF9">
                <w:rPr>
                  <w:color w:val="258AAF"/>
                  <w:sz w:val="21"/>
                  <w:szCs w:val="21"/>
                </w:rPr>
                <w:t>GeomagneticField</w:t>
              </w:r>
            </w:hyperlink>
          </w:p>
        </w:tc>
        <w:tc>
          <w:tcPr>
            <w:tcW w:w="5953" w:type="dxa"/>
            <w:hideMark/>
          </w:tcPr>
          <w:p w14:paraId="31E647DC" w14:textId="77777777" w:rsidR="004C0D90" w:rsidRPr="00016AF9" w:rsidRDefault="004C0D90" w:rsidP="000223FE">
            <w:pPr>
              <w:widowControl/>
              <w:jc w:val="left"/>
              <w:rPr>
                <w:color w:val="222222"/>
                <w:sz w:val="21"/>
                <w:szCs w:val="21"/>
              </w:rPr>
            </w:pPr>
            <w:r w:rsidRPr="00016AF9">
              <w:rPr>
                <w:color w:val="222222"/>
                <w:sz w:val="21"/>
                <w:szCs w:val="21"/>
              </w:rPr>
              <w:t>Estimates magnetic field at a given point on Earth, and in particular, to compute the magnetic declination from true north. </w:t>
            </w:r>
          </w:p>
        </w:tc>
      </w:tr>
      <w:tr w:rsidR="004C0D90" w:rsidRPr="00016AF9" w14:paraId="0DBE7D50" w14:textId="77777777" w:rsidTr="000223FE">
        <w:trPr>
          <w:jc w:val="center"/>
        </w:trPr>
        <w:tc>
          <w:tcPr>
            <w:tcW w:w="2689" w:type="dxa"/>
            <w:hideMark/>
          </w:tcPr>
          <w:p w14:paraId="6FD4649B" w14:textId="1A9155DB" w:rsidR="004C0D90" w:rsidRPr="00016AF9" w:rsidRDefault="00B3597E" w:rsidP="000223FE">
            <w:pPr>
              <w:widowControl/>
              <w:jc w:val="left"/>
              <w:rPr>
                <w:color w:val="222222"/>
                <w:sz w:val="21"/>
                <w:szCs w:val="21"/>
              </w:rPr>
            </w:pPr>
            <w:hyperlink r:id="rId118" w:history="1">
              <w:r w:rsidR="004C0D90" w:rsidRPr="00016AF9">
                <w:rPr>
                  <w:color w:val="258AAF"/>
                  <w:sz w:val="21"/>
                  <w:szCs w:val="21"/>
                </w:rPr>
                <w:t>Sensor</w:t>
              </w:r>
            </w:hyperlink>
          </w:p>
        </w:tc>
        <w:tc>
          <w:tcPr>
            <w:tcW w:w="5953" w:type="dxa"/>
            <w:hideMark/>
          </w:tcPr>
          <w:p w14:paraId="422482E6" w14:textId="77777777" w:rsidR="004C0D90" w:rsidRPr="00016AF9" w:rsidRDefault="004C0D90" w:rsidP="000223FE">
            <w:pPr>
              <w:widowControl/>
              <w:jc w:val="left"/>
              <w:rPr>
                <w:color w:val="222222"/>
                <w:sz w:val="21"/>
                <w:szCs w:val="21"/>
              </w:rPr>
            </w:pPr>
            <w:r w:rsidRPr="00016AF9">
              <w:rPr>
                <w:color w:val="222222"/>
                <w:sz w:val="21"/>
                <w:szCs w:val="21"/>
              </w:rPr>
              <w:t>Class representing a sensor. </w:t>
            </w:r>
          </w:p>
        </w:tc>
      </w:tr>
      <w:tr w:rsidR="004C0D90" w:rsidRPr="00016AF9" w14:paraId="2C00F674" w14:textId="77777777" w:rsidTr="000223FE">
        <w:trPr>
          <w:jc w:val="center"/>
        </w:trPr>
        <w:tc>
          <w:tcPr>
            <w:tcW w:w="2689" w:type="dxa"/>
            <w:hideMark/>
          </w:tcPr>
          <w:p w14:paraId="5FDA0BAD" w14:textId="54975FE4" w:rsidR="004C0D90" w:rsidRPr="00016AF9" w:rsidRDefault="00B3597E" w:rsidP="000223FE">
            <w:pPr>
              <w:widowControl/>
              <w:jc w:val="left"/>
              <w:rPr>
                <w:color w:val="222222"/>
                <w:sz w:val="21"/>
                <w:szCs w:val="21"/>
              </w:rPr>
            </w:pPr>
            <w:hyperlink r:id="rId119" w:history="1">
              <w:r w:rsidR="004C0D90" w:rsidRPr="00016AF9">
                <w:rPr>
                  <w:color w:val="258AAF"/>
                  <w:sz w:val="21"/>
                  <w:szCs w:val="21"/>
                </w:rPr>
                <w:t>SensorEvent</w:t>
              </w:r>
            </w:hyperlink>
          </w:p>
        </w:tc>
        <w:tc>
          <w:tcPr>
            <w:tcW w:w="5953" w:type="dxa"/>
            <w:hideMark/>
          </w:tcPr>
          <w:p w14:paraId="4AFECCBB" w14:textId="023163E9" w:rsidR="004C0D90" w:rsidRPr="00016AF9" w:rsidRDefault="004C0D90" w:rsidP="000223FE">
            <w:pPr>
              <w:widowControl/>
              <w:jc w:val="left"/>
              <w:rPr>
                <w:color w:val="222222"/>
                <w:sz w:val="21"/>
                <w:szCs w:val="21"/>
              </w:rPr>
            </w:pPr>
            <w:r w:rsidRPr="00016AF9">
              <w:rPr>
                <w:color w:val="222222"/>
                <w:sz w:val="21"/>
                <w:szCs w:val="21"/>
              </w:rPr>
              <w:t xml:space="preserve">This class represents a </w:t>
            </w:r>
            <w:hyperlink r:id="rId120" w:history="1">
              <w:r w:rsidRPr="00016AF9">
                <w:rPr>
                  <w:color w:val="258AAF"/>
                  <w:szCs w:val="20"/>
                </w:rPr>
                <w:t>Sensor</w:t>
              </w:r>
            </w:hyperlink>
            <w:r w:rsidRPr="00016AF9">
              <w:rPr>
                <w:color w:val="222222"/>
                <w:sz w:val="21"/>
                <w:szCs w:val="21"/>
              </w:rPr>
              <w:t xml:space="preserve"> event and holds informations such as the sensor's type, the time-stamp, accuracy and of course the sensor's </w:t>
            </w:r>
            <w:hyperlink r:id="rId121" w:anchor="values" w:history="1">
              <w:r w:rsidRPr="00016AF9">
                <w:rPr>
                  <w:color w:val="258AAF"/>
                  <w:szCs w:val="20"/>
                </w:rPr>
                <w:t>data</w:t>
              </w:r>
            </w:hyperlink>
            <w:r w:rsidRPr="00016AF9">
              <w:rPr>
                <w:color w:val="222222"/>
                <w:sz w:val="21"/>
                <w:szCs w:val="21"/>
              </w:rPr>
              <w:t>. </w:t>
            </w:r>
          </w:p>
        </w:tc>
      </w:tr>
      <w:tr w:rsidR="004C0D90" w:rsidRPr="00016AF9" w14:paraId="58EC9812" w14:textId="77777777" w:rsidTr="000223FE">
        <w:trPr>
          <w:jc w:val="center"/>
        </w:trPr>
        <w:tc>
          <w:tcPr>
            <w:tcW w:w="2689" w:type="dxa"/>
            <w:hideMark/>
          </w:tcPr>
          <w:p w14:paraId="3BFB95C9" w14:textId="3BD29126" w:rsidR="004C0D90" w:rsidRPr="00016AF9" w:rsidRDefault="00B3597E" w:rsidP="000223FE">
            <w:pPr>
              <w:widowControl/>
              <w:jc w:val="left"/>
              <w:rPr>
                <w:color w:val="222222"/>
                <w:sz w:val="21"/>
                <w:szCs w:val="21"/>
              </w:rPr>
            </w:pPr>
            <w:hyperlink r:id="rId122" w:history="1">
              <w:r w:rsidR="004C0D90" w:rsidRPr="00016AF9">
                <w:rPr>
                  <w:color w:val="258AAF"/>
                  <w:sz w:val="21"/>
                  <w:szCs w:val="21"/>
                </w:rPr>
                <w:t>SensorManager</w:t>
              </w:r>
            </w:hyperlink>
          </w:p>
        </w:tc>
        <w:tc>
          <w:tcPr>
            <w:tcW w:w="5953" w:type="dxa"/>
            <w:hideMark/>
          </w:tcPr>
          <w:p w14:paraId="3DAE0B19" w14:textId="18173ECB" w:rsidR="004C0D90" w:rsidRPr="00016AF9" w:rsidRDefault="004C0D90" w:rsidP="000223FE">
            <w:pPr>
              <w:widowControl/>
              <w:jc w:val="left"/>
              <w:rPr>
                <w:color w:val="222222"/>
                <w:sz w:val="21"/>
                <w:szCs w:val="21"/>
              </w:rPr>
            </w:pPr>
            <w:r w:rsidRPr="00016AF9">
              <w:rPr>
                <w:color w:val="222222"/>
                <w:sz w:val="21"/>
                <w:szCs w:val="21"/>
              </w:rPr>
              <w:t xml:space="preserve">SensorManager lets you access the device's </w:t>
            </w:r>
            <w:hyperlink r:id="rId123" w:history="1">
              <w:r w:rsidRPr="00016AF9">
                <w:rPr>
                  <w:color w:val="258AAF"/>
                  <w:szCs w:val="20"/>
                </w:rPr>
                <w:t>sensors</w:t>
              </w:r>
            </w:hyperlink>
            <w:r w:rsidRPr="00016AF9">
              <w:rPr>
                <w:color w:val="222222"/>
                <w:sz w:val="21"/>
                <w:szCs w:val="21"/>
              </w:rPr>
              <w:t>. </w:t>
            </w:r>
          </w:p>
        </w:tc>
      </w:tr>
      <w:tr w:rsidR="004C0D90" w:rsidRPr="00016AF9" w14:paraId="3799339E" w14:textId="77777777" w:rsidTr="000223FE">
        <w:trPr>
          <w:jc w:val="center"/>
        </w:trPr>
        <w:tc>
          <w:tcPr>
            <w:tcW w:w="2689" w:type="dxa"/>
            <w:hideMark/>
          </w:tcPr>
          <w:p w14:paraId="0792CA27" w14:textId="4ED0B003" w:rsidR="004C0D90" w:rsidRPr="00016AF9" w:rsidRDefault="00B3597E" w:rsidP="000223FE">
            <w:pPr>
              <w:widowControl/>
              <w:jc w:val="left"/>
              <w:rPr>
                <w:color w:val="222222"/>
                <w:sz w:val="21"/>
                <w:szCs w:val="21"/>
              </w:rPr>
            </w:pPr>
            <w:hyperlink r:id="rId124" w:history="1">
              <w:r w:rsidR="004C0D90" w:rsidRPr="00016AF9">
                <w:rPr>
                  <w:color w:val="258AAF"/>
                  <w:sz w:val="21"/>
                  <w:szCs w:val="21"/>
                </w:rPr>
                <w:t>TriggerEvent</w:t>
              </w:r>
            </w:hyperlink>
          </w:p>
        </w:tc>
        <w:tc>
          <w:tcPr>
            <w:tcW w:w="5953" w:type="dxa"/>
            <w:hideMark/>
          </w:tcPr>
          <w:p w14:paraId="2561E4F4" w14:textId="77777777" w:rsidR="004C0D90" w:rsidRPr="00016AF9" w:rsidRDefault="004C0D90" w:rsidP="000223FE">
            <w:pPr>
              <w:widowControl/>
              <w:jc w:val="left"/>
              <w:rPr>
                <w:color w:val="222222"/>
                <w:sz w:val="21"/>
                <w:szCs w:val="21"/>
              </w:rPr>
            </w:pPr>
            <w:r w:rsidRPr="00016AF9">
              <w:rPr>
                <w:color w:val="222222"/>
                <w:sz w:val="21"/>
                <w:szCs w:val="21"/>
              </w:rPr>
              <w:t>This class represents a Trigger Event - the event associated with a Trigger Sensor. </w:t>
            </w:r>
          </w:p>
        </w:tc>
      </w:tr>
      <w:tr w:rsidR="004C0D90" w:rsidRPr="00016AF9" w14:paraId="0A231E9B" w14:textId="77777777" w:rsidTr="000223FE">
        <w:trPr>
          <w:jc w:val="center"/>
        </w:trPr>
        <w:tc>
          <w:tcPr>
            <w:tcW w:w="2689" w:type="dxa"/>
            <w:hideMark/>
          </w:tcPr>
          <w:p w14:paraId="0B5DF91C" w14:textId="36FD3AC2" w:rsidR="004C0D90" w:rsidRPr="00016AF9" w:rsidRDefault="00B3597E" w:rsidP="000223FE">
            <w:pPr>
              <w:widowControl/>
              <w:jc w:val="left"/>
              <w:rPr>
                <w:color w:val="222222"/>
                <w:sz w:val="21"/>
                <w:szCs w:val="21"/>
              </w:rPr>
            </w:pPr>
            <w:hyperlink r:id="rId125" w:history="1">
              <w:r w:rsidR="004C0D90" w:rsidRPr="00016AF9">
                <w:rPr>
                  <w:color w:val="258AAF"/>
                  <w:sz w:val="21"/>
                  <w:szCs w:val="21"/>
                </w:rPr>
                <w:t>TriggerEventListener</w:t>
              </w:r>
            </w:hyperlink>
          </w:p>
        </w:tc>
        <w:tc>
          <w:tcPr>
            <w:tcW w:w="5953" w:type="dxa"/>
            <w:hideMark/>
          </w:tcPr>
          <w:p w14:paraId="2F2A704E" w14:textId="77777777" w:rsidR="004C0D90" w:rsidRPr="00016AF9" w:rsidRDefault="004C0D90" w:rsidP="000223FE">
            <w:pPr>
              <w:widowControl/>
              <w:jc w:val="left"/>
              <w:rPr>
                <w:color w:val="222222"/>
                <w:sz w:val="21"/>
                <w:szCs w:val="21"/>
              </w:rPr>
            </w:pPr>
            <w:r w:rsidRPr="00016AF9">
              <w:rPr>
                <w:color w:val="222222"/>
                <w:sz w:val="21"/>
                <w:szCs w:val="21"/>
              </w:rPr>
              <w:t>This class is the listener used to handle Trigger Sensors. </w:t>
            </w:r>
          </w:p>
        </w:tc>
      </w:tr>
    </w:tbl>
    <w:p w14:paraId="0059D19E" w14:textId="1D57C292" w:rsidR="004C0D90" w:rsidRDefault="004C0D90" w:rsidP="004C0D90">
      <w:pPr>
        <w:pStyle w:val="30"/>
      </w:pPr>
      <w:bookmarkStart w:id="124" w:name="_Toc179417771"/>
      <w:r w:rsidRPr="000117BE">
        <w:t>android.hardware.Camera</w:t>
      </w:r>
      <w:r>
        <w:rPr>
          <w:rFonts w:hint="eastAsia"/>
        </w:rPr>
        <w:t>类</w:t>
      </w:r>
      <w:bookmarkEnd w:id="124"/>
    </w:p>
    <w:p w14:paraId="10CB3B72" w14:textId="776B6DCE" w:rsidR="004C0D90" w:rsidRDefault="004C0D90" w:rsidP="004C0D90">
      <w:pPr>
        <w:ind w:firstLineChars="200" w:firstLine="420"/>
      </w:pPr>
      <w:r w:rsidRPr="00A83853">
        <w:rPr>
          <w:rFonts w:hint="eastAsia"/>
        </w:rPr>
        <w:t>现在的手机一般都会提供相机功能，有些相机的镜头甚至支持</w:t>
      </w:r>
      <w:r w:rsidRPr="00A83853">
        <w:rPr>
          <w:rFonts w:hint="eastAsia"/>
        </w:rPr>
        <w:t>1000</w:t>
      </w:r>
      <w:r w:rsidRPr="00A83853">
        <w:rPr>
          <w:rFonts w:hint="eastAsia"/>
        </w:rPr>
        <w:t>万以上像素，有些甚至支持光学变焦，这些手机已经变成了专业数码相机。为了充分利用手机上的相机功能，</w:t>
      </w:r>
      <w:r w:rsidRPr="00A83853">
        <w:rPr>
          <w:rFonts w:hint="eastAsia"/>
        </w:rPr>
        <w:t>Android</w:t>
      </w:r>
      <w:r>
        <w:t xml:space="preserve"> APIs</w:t>
      </w:r>
      <w:r>
        <w:rPr>
          <w:rFonts w:hint="eastAsia"/>
        </w:rPr>
        <w:t>提供了丰富的支持库</w:t>
      </w:r>
      <w:r w:rsidRPr="00A83853">
        <w:rPr>
          <w:rFonts w:hint="eastAsia"/>
        </w:rPr>
        <w:t>。</w:t>
      </w:r>
      <w:r>
        <w:rPr>
          <w:rFonts w:hint="eastAsia"/>
        </w:rPr>
        <w:t>如</w:t>
      </w:r>
      <w:r>
        <w:fldChar w:fldCharType="begin"/>
      </w:r>
      <w:r>
        <w:instrText xml:space="preserve"> </w:instrText>
      </w:r>
      <w:r>
        <w:rPr>
          <w:rFonts w:hint="eastAsia"/>
        </w:rPr>
        <w:instrText>REF _Ref527841430 \h</w:instrText>
      </w:r>
      <w:r>
        <w:instrText xml:space="preserve"> </w:instrText>
      </w:r>
      <w:r>
        <w:fldChar w:fldCharType="separate"/>
      </w:r>
      <w:r w:rsidR="0055207A">
        <w:rPr>
          <w:rFonts w:hint="eastAsia"/>
        </w:rPr>
        <w:t>表</w:t>
      </w:r>
      <w:r w:rsidR="0055207A">
        <w:rPr>
          <w:rFonts w:hint="eastAsia"/>
        </w:rPr>
        <w:t xml:space="preserve"> </w:t>
      </w:r>
      <w:r w:rsidR="0055207A">
        <w:rPr>
          <w:noProof/>
        </w:rPr>
        <w:t>3</w:t>
      </w:r>
      <w:r>
        <w:fldChar w:fldCharType="end"/>
      </w:r>
      <w:r>
        <w:rPr>
          <w:rFonts w:hint="eastAsia"/>
        </w:rPr>
        <w:t>所示。</w:t>
      </w:r>
    </w:p>
    <w:p w14:paraId="5FB43BDC" w14:textId="5BF2C4B9" w:rsidR="004C0D90" w:rsidRDefault="004C0D90" w:rsidP="004C0D90">
      <w:pPr>
        <w:ind w:firstLineChars="200" w:firstLine="420"/>
      </w:pPr>
      <w:r>
        <w:rPr>
          <w:rFonts w:hint="eastAsia"/>
        </w:rPr>
        <w:t>使用</w:t>
      </w:r>
      <w:r>
        <w:rPr>
          <w:rFonts w:hint="eastAsia"/>
        </w:rPr>
        <w:t>Android</w:t>
      </w:r>
      <w:r>
        <w:rPr>
          <w:rFonts w:hint="eastAsia"/>
        </w:rPr>
        <w:t>设备的摄像头（照相机）需要设备访问权限</w:t>
      </w:r>
      <w:r w:rsidR="00AA3442">
        <w:rPr>
          <w:rFonts w:hint="eastAsia"/>
        </w:rPr>
        <w:t>在</w:t>
      </w:r>
      <w:r w:rsidR="00AA3442" w:rsidRPr="004C5602">
        <w:t>AndroidManifest.xml</w:t>
      </w:r>
      <w:r w:rsidR="00AA3442">
        <w:t xml:space="preserve"> </w:t>
      </w:r>
      <w:r w:rsidR="00AA3442">
        <w:rPr>
          <w:rFonts w:hint="eastAsia"/>
        </w:rPr>
        <w:t>文件中的对应描述</w:t>
      </w:r>
      <w:r>
        <w:rPr>
          <w:rFonts w:hint="eastAsia"/>
        </w:rPr>
        <w:t>如下</w:t>
      </w:r>
      <w:r w:rsidR="00AA3442">
        <w:rPr>
          <w:rStyle w:val="afe"/>
        </w:rPr>
        <w:footnoteReference w:id="2"/>
      </w:r>
      <w:r>
        <w:rPr>
          <w:rFonts w:hint="eastAsia"/>
        </w:rPr>
        <w:t>。</w:t>
      </w:r>
    </w:p>
    <w:p w14:paraId="20695F04" w14:textId="77777777" w:rsidR="004C0D90" w:rsidRPr="00A202E6" w:rsidRDefault="004C0D90" w:rsidP="004C0D90">
      <w:pPr>
        <w:rPr>
          <w:rStyle w:val="tag"/>
          <w:color w:val="000088"/>
          <w:sz w:val="20"/>
          <w:szCs w:val="20"/>
        </w:rPr>
      </w:pPr>
      <w:r w:rsidRPr="00A202E6">
        <w:rPr>
          <w:rStyle w:val="pln"/>
          <w:rFonts w:cs="Times New Roman"/>
          <w:color w:val="000000"/>
          <w:sz w:val="20"/>
          <w:szCs w:val="20"/>
        </w:rPr>
        <w:lastRenderedPageBreak/>
        <w:t> </w:t>
      </w:r>
      <w:r w:rsidRPr="00A202E6">
        <w:rPr>
          <w:rStyle w:val="tag"/>
          <w:color w:val="000088"/>
          <w:sz w:val="20"/>
          <w:szCs w:val="20"/>
        </w:rPr>
        <w:t>&lt;uses-permission</w:t>
      </w:r>
      <w:r w:rsidRPr="00A202E6">
        <w:rPr>
          <w:rStyle w:val="pln"/>
          <w:rFonts w:cs="Times New Roman"/>
          <w:color w:val="000000"/>
          <w:sz w:val="20"/>
          <w:szCs w:val="20"/>
        </w:rPr>
        <w:t xml:space="preserve"> </w:t>
      </w:r>
      <w:r w:rsidRPr="00A202E6">
        <w:rPr>
          <w:rStyle w:val="atn"/>
          <w:rFonts w:cs="Times New Roman"/>
          <w:color w:val="882288"/>
          <w:sz w:val="20"/>
          <w:szCs w:val="20"/>
        </w:rPr>
        <w:t>android:name</w:t>
      </w:r>
      <w:r w:rsidRPr="00A202E6">
        <w:rPr>
          <w:rStyle w:val="pun"/>
          <w:color w:val="666600"/>
          <w:sz w:val="20"/>
          <w:szCs w:val="20"/>
        </w:rPr>
        <w:t>=</w:t>
      </w:r>
      <w:r w:rsidRPr="00A202E6">
        <w:rPr>
          <w:rStyle w:val="atv"/>
          <w:rFonts w:cs="Times New Roman"/>
          <w:color w:val="880000"/>
          <w:sz w:val="20"/>
          <w:szCs w:val="20"/>
        </w:rPr>
        <w:t>"android.permission.CAMERA"</w:t>
      </w:r>
      <w:r w:rsidRPr="00A202E6">
        <w:rPr>
          <w:rStyle w:val="pln"/>
          <w:rFonts w:cs="Times New Roman"/>
          <w:color w:val="000000"/>
          <w:sz w:val="20"/>
          <w:szCs w:val="20"/>
        </w:rPr>
        <w:t xml:space="preserve"> </w:t>
      </w:r>
      <w:r w:rsidRPr="00A202E6">
        <w:rPr>
          <w:rStyle w:val="tag"/>
          <w:color w:val="000088"/>
          <w:sz w:val="20"/>
          <w:szCs w:val="20"/>
        </w:rPr>
        <w:t>/&gt;</w:t>
      </w:r>
      <w:r w:rsidRPr="00A202E6">
        <w:rPr>
          <w:rFonts w:cs="Times New Roman"/>
          <w:color w:val="000000"/>
          <w:sz w:val="20"/>
          <w:szCs w:val="20"/>
        </w:rPr>
        <w:br/>
      </w:r>
      <w:r w:rsidRPr="00A202E6">
        <w:rPr>
          <w:rStyle w:val="pln"/>
          <w:rFonts w:cs="Times New Roman"/>
          <w:color w:val="000000"/>
          <w:sz w:val="20"/>
          <w:szCs w:val="20"/>
        </w:rPr>
        <w:t> </w:t>
      </w:r>
      <w:r w:rsidRPr="00A202E6">
        <w:rPr>
          <w:rStyle w:val="tag"/>
          <w:color w:val="000088"/>
          <w:sz w:val="20"/>
          <w:szCs w:val="20"/>
        </w:rPr>
        <w:t>&lt;uses-feature</w:t>
      </w:r>
      <w:r w:rsidRPr="00A202E6">
        <w:rPr>
          <w:rStyle w:val="pln"/>
          <w:rFonts w:cs="Times New Roman"/>
          <w:color w:val="000000"/>
          <w:sz w:val="20"/>
          <w:szCs w:val="20"/>
        </w:rPr>
        <w:t xml:space="preserve"> </w:t>
      </w:r>
      <w:r w:rsidRPr="00A202E6">
        <w:rPr>
          <w:rStyle w:val="atn"/>
          <w:rFonts w:cs="Times New Roman"/>
          <w:color w:val="882288"/>
          <w:sz w:val="20"/>
          <w:szCs w:val="20"/>
        </w:rPr>
        <w:t>android:name</w:t>
      </w:r>
      <w:r w:rsidRPr="00A202E6">
        <w:rPr>
          <w:rStyle w:val="pun"/>
          <w:color w:val="666600"/>
          <w:sz w:val="20"/>
          <w:szCs w:val="20"/>
        </w:rPr>
        <w:t>=</w:t>
      </w:r>
      <w:r w:rsidRPr="00A202E6">
        <w:rPr>
          <w:rStyle w:val="atv"/>
          <w:rFonts w:cs="Times New Roman"/>
          <w:color w:val="880000"/>
          <w:sz w:val="20"/>
          <w:szCs w:val="20"/>
        </w:rPr>
        <w:t>"android.hardware.camera"</w:t>
      </w:r>
      <w:r w:rsidRPr="00A202E6">
        <w:rPr>
          <w:rStyle w:val="pln"/>
          <w:rFonts w:cs="Times New Roman"/>
          <w:color w:val="000000"/>
          <w:sz w:val="20"/>
          <w:szCs w:val="20"/>
        </w:rPr>
        <w:t xml:space="preserve"> </w:t>
      </w:r>
      <w:r w:rsidRPr="00A202E6">
        <w:rPr>
          <w:rStyle w:val="tag"/>
          <w:color w:val="000088"/>
          <w:sz w:val="20"/>
          <w:szCs w:val="20"/>
        </w:rPr>
        <w:t>/&gt;</w:t>
      </w:r>
      <w:r w:rsidRPr="00A202E6">
        <w:rPr>
          <w:rFonts w:cs="Times New Roman"/>
          <w:color w:val="000000"/>
          <w:sz w:val="20"/>
          <w:szCs w:val="20"/>
        </w:rPr>
        <w:br/>
      </w:r>
      <w:r w:rsidRPr="00A202E6">
        <w:rPr>
          <w:rStyle w:val="pln"/>
          <w:rFonts w:cs="Times New Roman"/>
          <w:color w:val="000000"/>
          <w:sz w:val="20"/>
          <w:szCs w:val="20"/>
        </w:rPr>
        <w:t> </w:t>
      </w:r>
      <w:r w:rsidRPr="00A202E6">
        <w:rPr>
          <w:rStyle w:val="tag"/>
          <w:color w:val="000088"/>
          <w:sz w:val="20"/>
          <w:szCs w:val="20"/>
        </w:rPr>
        <w:t>&lt;uses-feature</w:t>
      </w:r>
      <w:r w:rsidRPr="00A202E6">
        <w:rPr>
          <w:rStyle w:val="pln"/>
          <w:rFonts w:cs="Times New Roman"/>
          <w:color w:val="000000"/>
          <w:sz w:val="20"/>
          <w:szCs w:val="20"/>
        </w:rPr>
        <w:t xml:space="preserve"> </w:t>
      </w:r>
      <w:r w:rsidRPr="00A202E6">
        <w:rPr>
          <w:rStyle w:val="atn"/>
          <w:rFonts w:cs="Times New Roman"/>
          <w:color w:val="882288"/>
          <w:sz w:val="20"/>
          <w:szCs w:val="20"/>
        </w:rPr>
        <w:t>android:name</w:t>
      </w:r>
      <w:r w:rsidRPr="00A202E6">
        <w:rPr>
          <w:rStyle w:val="pun"/>
          <w:color w:val="666600"/>
          <w:sz w:val="20"/>
          <w:szCs w:val="20"/>
        </w:rPr>
        <w:t>=</w:t>
      </w:r>
      <w:r w:rsidRPr="00A202E6">
        <w:rPr>
          <w:rStyle w:val="atv"/>
          <w:rFonts w:cs="Times New Roman"/>
          <w:color w:val="880000"/>
          <w:sz w:val="20"/>
          <w:szCs w:val="20"/>
        </w:rPr>
        <w:t>"android.hardware.camera.autofocus"</w:t>
      </w:r>
      <w:r w:rsidRPr="00A202E6">
        <w:rPr>
          <w:rStyle w:val="pln"/>
          <w:rFonts w:cs="Times New Roman"/>
          <w:color w:val="000000"/>
          <w:sz w:val="20"/>
          <w:szCs w:val="20"/>
        </w:rPr>
        <w:t xml:space="preserve"> </w:t>
      </w:r>
      <w:r w:rsidRPr="00A202E6">
        <w:rPr>
          <w:rStyle w:val="tag"/>
          <w:color w:val="000088"/>
          <w:sz w:val="20"/>
          <w:szCs w:val="20"/>
        </w:rPr>
        <w:t>/&gt;</w:t>
      </w:r>
    </w:p>
    <w:p w14:paraId="056EDE52" w14:textId="60A8762F" w:rsidR="004C0D90" w:rsidRDefault="004C0D90" w:rsidP="004C0D90">
      <w:pPr>
        <w:pStyle w:val="aa"/>
        <w:spacing w:before="163"/>
        <w:jc w:val="center"/>
        <w:rPr>
          <w:rStyle w:val="tag"/>
          <w:rFonts w:ascii="Courier New" w:hAnsi="Courier New" w:cs="Courier New"/>
          <w:color w:val="000088"/>
        </w:rPr>
      </w:pPr>
      <w:bookmarkStart w:id="125" w:name="_Ref5278414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5207A">
        <w:rPr>
          <w:noProof/>
        </w:rPr>
        <w:t>3</w:t>
      </w:r>
      <w:r>
        <w:fldChar w:fldCharType="end"/>
      </w:r>
      <w:bookmarkEnd w:id="125"/>
      <w:r>
        <w:t xml:space="preserve">  </w:t>
      </w:r>
      <w:r w:rsidRPr="000117BE">
        <w:t>android.hardware.Camera</w:t>
      </w:r>
      <w:r>
        <w:rPr>
          <w:rFonts w:hint="eastAsia"/>
        </w:rPr>
        <w:t>的成员函数</w:t>
      </w:r>
    </w:p>
    <w:tbl>
      <w:tblPr>
        <w:tblStyle w:val="a9"/>
        <w:tblW w:w="0" w:type="auto"/>
        <w:tblLook w:val="04A0" w:firstRow="1" w:lastRow="0" w:firstColumn="1" w:lastColumn="0" w:noHBand="0" w:noVBand="1"/>
      </w:tblPr>
      <w:tblGrid>
        <w:gridCol w:w="2125"/>
        <w:gridCol w:w="6171"/>
      </w:tblGrid>
      <w:tr w:rsidR="004C0D90" w:rsidRPr="0077473E" w14:paraId="062F622F" w14:textId="77777777" w:rsidTr="000223FE">
        <w:tc>
          <w:tcPr>
            <w:tcW w:w="0" w:type="auto"/>
          </w:tcPr>
          <w:p w14:paraId="0953964E" w14:textId="77777777" w:rsidR="004C0D90" w:rsidRPr="0077473E" w:rsidRDefault="004C0D90" w:rsidP="000223FE">
            <w:pPr>
              <w:widowControl/>
              <w:jc w:val="center"/>
              <w:rPr>
                <w:rFonts w:ascii="Roboto" w:hAnsi="Roboto" w:cs="宋体"/>
                <w:b/>
                <w:color w:val="222222"/>
                <w:spacing w:val="2"/>
                <w:sz w:val="21"/>
                <w:szCs w:val="21"/>
              </w:rPr>
            </w:pPr>
          </w:p>
        </w:tc>
        <w:tc>
          <w:tcPr>
            <w:tcW w:w="5000" w:type="pct"/>
          </w:tcPr>
          <w:p w14:paraId="66B9EFBF" w14:textId="77777777" w:rsidR="004C0D90" w:rsidRPr="0077473E" w:rsidRDefault="004C0D90" w:rsidP="000223FE">
            <w:pPr>
              <w:widowControl/>
              <w:jc w:val="center"/>
              <w:rPr>
                <w:rFonts w:ascii="Roboto" w:hAnsi="Roboto" w:cs="宋体"/>
                <w:b/>
                <w:color w:val="222222"/>
                <w:spacing w:val="2"/>
                <w:sz w:val="21"/>
                <w:szCs w:val="21"/>
              </w:rPr>
            </w:pPr>
            <w:r w:rsidRPr="0077473E">
              <w:rPr>
                <w:rFonts w:ascii="Roboto" w:hAnsi="Roboto" w:cs="宋体" w:hint="eastAsia"/>
                <w:b/>
                <w:color w:val="222222"/>
                <w:spacing w:val="2"/>
                <w:sz w:val="21"/>
                <w:szCs w:val="21"/>
              </w:rPr>
              <w:t>成员函数名称</w:t>
            </w:r>
          </w:p>
        </w:tc>
      </w:tr>
      <w:tr w:rsidR="004C0D90" w:rsidRPr="0077473E" w14:paraId="5EF35F2A" w14:textId="77777777" w:rsidTr="000223FE">
        <w:tc>
          <w:tcPr>
            <w:tcW w:w="0" w:type="auto"/>
            <w:hideMark/>
          </w:tcPr>
          <w:p w14:paraId="62D658D9"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541B6A60" w14:textId="1630D56C" w:rsidR="004C0D90" w:rsidRPr="0077473E" w:rsidRDefault="00B3597E" w:rsidP="000223FE">
            <w:pPr>
              <w:widowControl/>
              <w:jc w:val="left"/>
              <w:rPr>
                <w:rFonts w:ascii="Roboto" w:hAnsi="Roboto" w:cs="宋体"/>
                <w:color w:val="222222"/>
                <w:spacing w:val="2"/>
                <w:sz w:val="21"/>
                <w:szCs w:val="21"/>
              </w:rPr>
            </w:pPr>
            <w:hyperlink r:id="rId126" w:anchor="addCallbackBuffer(byte[])" w:history="1">
              <w:r w:rsidR="004C0D90" w:rsidRPr="0077473E">
                <w:rPr>
                  <w:rFonts w:ascii="Roboto" w:hAnsi="Roboto" w:cs="宋体"/>
                  <w:color w:val="0000FF"/>
                  <w:spacing w:val="2"/>
                  <w:sz w:val="21"/>
                  <w:szCs w:val="21"/>
                </w:rPr>
                <w:t>addCallbackBuffer</w:t>
              </w:r>
            </w:hyperlink>
            <w:r w:rsidR="004C0D90" w:rsidRPr="0077473E">
              <w:rPr>
                <w:rFonts w:ascii="Roboto" w:hAnsi="Roboto" w:cs="宋体"/>
                <w:color w:val="222222"/>
                <w:spacing w:val="2"/>
                <w:sz w:val="21"/>
                <w:szCs w:val="21"/>
              </w:rPr>
              <w:t xml:space="preserve">(byte[] callbackBuffer) </w:t>
            </w:r>
          </w:p>
          <w:p w14:paraId="3ACCD425"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Adds a pre-allocated buffer to the preview callback buffer queue.</w:t>
            </w:r>
          </w:p>
        </w:tc>
      </w:tr>
      <w:tr w:rsidR="004C0D90" w:rsidRPr="0077473E" w14:paraId="2297A7AB" w14:textId="77777777" w:rsidTr="000223FE">
        <w:tc>
          <w:tcPr>
            <w:tcW w:w="0" w:type="auto"/>
            <w:hideMark/>
          </w:tcPr>
          <w:p w14:paraId="3996B24A"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6542872A" w14:textId="24515D34" w:rsidR="004C0D90" w:rsidRPr="0077473E" w:rsidRDefault="00B3597E" w:rsidP="000223FE">
            <w:pPr>
              <w:widowControl/>
              <w:jc w:val="left"/>
              <w:rPr>
                <w:rFonts w:ascii="Roboto" w:hAnsi="Roboto" w:cs="宋体"/>
                <w:color w:val="222222"/>
                <w:spacing w:val="2"/>
                <w:sz w:val="21"/>
                <w:szCs w:val="21"/>
              </w:rPr>
            </w:pPr>
            <w:hyperlink r:id="rId127" w:anchor="autoFocus(android.hardware.Camera.AutoFocusCallback)" w:history="1">
              <w:r w:rsidR="004C0D90" w:rsidRPr="0077473E">
                <w:rPr>
                  <w:rFonts w:ascii="Roboto" w:hAnsi="Roboto" w:cs="宋体"/>
                  <w:color w:val="0000FF"/>
                  <w:spacing w:val="2"/>
                  <w:sz w:val="21"/>
                  <w:szCs w:val="21"/>
                </w:rPr>
                <w:t>autoFocus</w:t>
              </w:r>
            </w:hyperlink>
            <w:r w:rsidR="004C0D90" w:rsidRPr="0077473E">
              <w:rPr>
                <w:rFonts w:ascii="Roboto" w:hAnsi="Roboto" w:cs="宋体"/>
                <w:color w:val="222222"/>
                <w:spacing w:val="2"/>
                <w:sz w:val="21"/>
                <w:szCs w:val="21"/>
              </w:rPr>
              <w:t>(</w:t>
            </w:r>
            <w:hyperlink r:id="rId128" w:history="1">
              <w:r w:rsidR="004C0D90" w:rsidRPr="0077473E">
                <w:rPr>
                  <w:rFonts w:ascii="Roboto" w:hAnsi="Roboto" w:cs="宋体"/>
                  <w:color w:val="0000FF"/>
                  <w:spacing w:val="2"/>
                  <w:sz w:val="21"/>
                  <w:szCs w:val="21"/>
                </w:rPr>
                <w:t>Camera.AutoFocusCallback</w:t>
              </w:r>
            </w:hyperlink>
            <w:r w:rsidR="004C0D90" w:rsidRPr="0077473E">
              <w:rPr>
                <w:rFonts w:ascii="Roboto" w:hAnsi="Roboto" w:cs="宋体"/>
                <w:color w:val="222222"/>
                <w:spacing w:val="2"/>
                <w:sz w:val="21"/>
                <w:szCs w:val="21"/>
              </w:rPr>
              <w:t xml:space="preserve"> cb) </w:t>
            </w:r>
          </w:p>
          <w:p w14:paraId="44483EA2"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Starts camera auto-focus and registers a callback function to run when the camera is focused.</w:t>
            </w:r>
          </w:p>
        </w:tc>
      </w:tr>
      <w:tr w:rsidR="004C0D90" w:rsidRPr="0077473E" w14:paraId="7EFF8BFF" w14:textId="77777777" w:rsidTr="000223FE">
        <w:tc>
          <w:tcPr>
            <w:tcW w:w="0" w:type="auto"/>
            <w:hideMark/>
          </w:tcPr>
          <w:p w14:paraId="2F08044B"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61997B6C" w14:textId="607155E7" w:rsidR="004C0D90" w:rsidRPr="0077473E" w:rsidRDefault="00B3597E" w:rsidP="000223FE">
            <w:pPr>
              <w:widowControl/>
              <w:jc w:val="left"/>
              <w:rPr>
                <w:rFonts w:ascii="Roboto" w:hAnsi="Roboto" w:cs="宋体"/>
                <w:color w:val="222222"/>
                <w:spacing w:val="2"/>
                <w:sz w:val="21"/>
                <w:szCs w:val="21"/>
              </w:rPr>
            </w:pPr>
            <w:hyperlink r:id="rId129" w:anchor="cancelAutoFocus()" w:history="1">
              <w:r w:rsidR="004C0D90" w:rsidRPr="0077473E">
                <w:rPr>
                  <w:rFonts w:ascii="Roboto" w:hAnsi="Roboto" w:cs="宋体"/>
                  <w:color w:val="0000FF"/>
                  <w:spacing w:val="2"/>
                  <w:sz w:val="21"/>
                  <w:szCs w:val="21"/>
                </w:rPr>
                <w:t>cancelAutoFocus</w:t>
              </w:r>
            </w:hyperlink>
            <w:r w:rsidR="004C0D90" w:rsidRPr="0077473E">
              <w:rPr>
                <w:rFonts w:ascii="Roboto" w:hAnsi="Roboto" w:cs="宋体"/>
                <w:color w:val="222222"/>
                <w:spacing w:val="2"/>
                <w:sz w:val="21"/>
                <w:szCs w:val="21"/>
              </w:rPr>
              <w:t xml:space="preserve">() </w:t>
            </w:r>
          </w:p>
          <w:p w14:paraId="5820D7B1"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Cancels any auto-focus function in progress.</w:t>
            </w:r>
          </w:p>
        </w:tc>
      </w:tr>
      <w:tr w:rsidR="004C0D90" w:rsidRPr="0077473E" w14:paraId="31970701" w14:textId="77777777" w:rsidTr="000223FE">
        <w:tc>
          <w:tcPr>
            <w:tcW w:w="0" w:type="auto"/>
            <w:hideMark/>
          </w:tcPr>
          <w:p w14:paraId="2CAAA8A7"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boolean </w:t>
            </w:r>
          </w:p>
        </w:tc>
        <w:tc>
          <w:tcPr>
            <w:tcW w:w="5000" w:type="pct"/>
            <w:hideMark/>
          </w:tcPr>
          <w:p w14:paraId="2A14E19E" w14:textId="76F959BA" w:rsidR="004C0D90" w:rsidRPr="0077473E" w:rsidRDefault="00B3597E" w:rsidP="000223FE">
            <w:pPr>
              <w:widowControl/>
              <w:jc w:val="left"/>
              <w:rPr>
                <w:rFonts w:ascii="Roboto" w:hAnsi="Roboto" w:cs="宋体"/>
                <w:color w:val="222222"/>
                <w:spacing w:val="2"/>
                <w:sz w:val="21"/>
                <w:szCs w:val="21"/>
              </w:rPr>
            </w:pPr>
            <w:hyperlink r:id="rId130" w:anchor="enableShutterSound(boolean)" w:history="1">
              <w:r w:rsidR="004C0D90" w:rsidRPr="0077473E">
                <w:rPr>
                  <w:rFonts w:ascii="Roboto" w:hAnsi="Roboto" w:cs="宋体"/>
                  <w:color w:val="0000FF"/>
                  <w:spacing w:val="2"/>
                  <w:sz w:val="21"/>
                  <w:szCs w:val="21"/>
                </w:rPr>
                <w:t>enableShutterSound</w:t>
              </w:r>
            </w:hyperlink>
            <w:r w:rsidR="004C0D90" w:rsidRPr="0077473E">
              <w:rPr>
                <w:rFonts w:ascii="Roboto" w:hAnsi="Roboto" w:cs="宋体"/>
                <w:color w:val="222222"/>
                <w:spacing w:val="2"/>
                <w:sz w:val="21"/>
                <w:szCs w:val="21"/>
              </w:rPr>
              <w:t xml:space="preserve">(boolean enabled) </w:t>
            </w:r>
          </w:p>
          <w:p w14:paraId="7E2020CB"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Enable or disable the default shutter sound when taking a picture.</w:t>
            </w:r>
          </w:p>
        </w:tc>
      </w:tr>
      <w:tr w:rsidR="004C0D90" w:rsidRPr="0077473E" w14:paraId="70289EEE" w14:textId="77777777" w:rsidTr="000223FE">
        <w:tc>
          <w:tcPr>
            <w:tcW w:w="0" w:type="auto"/>
            <w:hideMark/>
          </w:tcPr>
          <w:p w14:paraId="09F48390"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static void </w:t>
            </w:r>
          </w:p>
        </w:tc>
        <w:tc>
          <w:tcPr>
            <w:tcW w:w="5000" w:type="pct"/>
            <w:hideMark/>
          </w:tcPr>
          <w:p w14:paraId="0467E8C2" w14:textId="7273D7D8" w:rsidR="004C0D90" w:rsidRPr="0077473E" w:rsidRDefault="00B3597E" w:rsidP="000223FE">
            <w:pPr>
              <w:widowControl/>
              <w:jc w:val="left"/>
              <w:rPr>
                <w:rFonts w:ascii="Roboto" w:hAnsi="Roboto" w:cs="宋体"/>
                <w:color w:val="222222"/>
                <w:spacing w:val="2"/>
                <w:sz w:val="21"/>
                <w:szCs w:val="21"/>
              </w:rPr>
            </w:pPr>
            <w:hyperlink r:id="rId131" w:anchor="getCameraInfo(int, android.hardware.Camera.CameraInfo)" w:history="1">
              <w:r w:rsidR="004C0D90" w:rsidRPr="0077473E">
                <w:rPr>
                  <w:rFonts w:ascii="Roboto" w:hAnsi="Roboto" w:cs="宋体"/>
                  <w:color w:val="0000FF"/>
                  <w:spacing w:val="2"/>
                  <w:sz w:val="21"/>
                  <w:szCs w:val="21"/>
                </w:rPr>
                <w:t>getCameraInfo</w:t>
              </w:r>
            </w:hyperlink>
            <w:r w:rsidR="004C0D90" w:rsidRPr="0077473E">
              <w:rPr>
                <w:rFonts w:ascii="Roboto" w:hAnsi="Roboto" w:cs="宋体"/>
                <w:color w:val="222222"/>
                <w:spacing w:val="2"/>
                <w:sz w:val="21"/>
                <w:szCs w:val="21"/>
              </w:rPr>
              <w:t xml:space="preserve">(int cameraId, </w:t>
            </w:r>
            <w:hyperlink r:id="rId132" w:history="1">
              <w:r w:rsidR="004C0D90" w:rsidRPr="0077473E">
                <w:rPr>
                  <w:rFonts w:ascii="Roboto" w:hAnsi="Roboto" w:cs="宋体"/>
                  <w:color w:val="0000FF"/>
                  <w:spacing w:val="2"/>
                  <w:sz w:val="21"/>
                  <w:szCs w:val="21"/>
                </w:rPr>
                <w:t>Camera.CameraInfo</w:t>
              </w:r>
            </w:hyperlink>
            <w:r w:rsidR="004C0D90" w:rsidRPr="0077473E">
              <w:rPr>
                <w:rFonts w:ascii="Roboto" w:hAnsi="Roboto" w:cs="宋体"/>
                <w:color w:val="222222"/>
                <w:spacing w:val="2"/>
                <w:sz w:val="21"/>
                <w:szCs w:val="21"/>
              </w:rPr>
              <w:t xml:space="preserve"> cameraInfo) </w:t>
            </w:r>
          </w:p>
          <w:p w14:paraId="21590BDB"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Returns the information about a particular camera.</w:t>
            </w:r>
          </w:p>
        </w:tc>
      </w:tr>
      <w:tr w:rsidR="004C0D90" w:rsidRPr="0077473E" w14:paraId="15FC2869" w14:textId="77777777" w:rsidTr="000223FE">
        <w:tc>
          <w:tcPr>
            <w:tcW w:w="0" w:type="auto"/>
            <w:hideMark/>
          </w:tcPr>
          <w:p w14:paraId="61661083"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static int </w:t>
            </w:r>
          </w:p>
        </w:tc>
        <w:tc>
          <w:tcPr>
            <w:tcW w:w="5000" w:type="pct"/>
            <w:hideMark/>
          </w:tcPr>
          <w:p w14:paraId="23945BC4" w14:textId="612C79E5" w:rsidR="004C0D90" w:rsidRPr="0077473E" w:rsidRDefault="00B3597E" w:rsidP="000223FE">
            <w:pPr>
              <w:widowControl/>
              <w:jc w:val="left"/>
              <w:rPr>
                <w:rFonts w:ascii="Roboto" w:hAnsi="Roboto" w:cs="宋体"/>
                <w:color w:val="222222"/>
                <w:spacing w:val="2"/>
                <w:sz w:val="21"/>
                <w:szCs w:val="21"/>
              </w:rPr>
            </w:pPr>
            <w:hyperlink r:id="rId133" w:anchor="getNumberOfCameras()" w:history="1">
              <w:r w:rsidR="004C0D90" w:rsidRPr="0077473E">
                <w:rPr>
                  <w:rFonts w:ascii="Roboto" w:hAnsi="Roboto" w:cs="宋体"/>
                  <w:color w:val="0000FF"/>
                  <w:spacing w:val="2"/>
                  <w:sz w:val="21"/>
                  <w:szCs w:val="21"/>
                </w:rPr>
                <w:t>getNumberOfCameras</w:t>
              </w:r>
            </w:hyperlink>
            <w:r w:rsidR="004C0D90" w:rsidRPr="0077473E">
              <w:rPr>
                <w:rFonts w:ascii="Roboto" w:hAnsi="Roboto" w:cs="宋体"/>
                <w:color w:val="222222"/>
                <w:spacing w:val="2"/>
                <w:sz w:val="21"/>
                <w:szCs w:val="21"/>
              </w:rPr>
              <w:t xml:space="preserve">() </w:t>
            </w:r>
          </w:p>
          <w:p w14:paraId="0D913071"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Returns the number of physical cameras available on this device.</w:t>
            </w:r>
          </w:p>
        </w:tc>
      </w:tr>
      <w:tr w:rsidR="004C0D90" w:rsidRPr="0077473E" w14:paraId="4A6967A9" w14:textId="77777777" w:rsidTr="000223FE">
        <w:tc>
          <w:tcPr>
            <w:tcW w:w="0" w:type="auto"/>
            <w:hideMark/>
          </w:tcPr>
          <w:p w14:paraId="05A6F0F5" w14:textId="024D2CEC" w:rsidR="004C0D90" w:rsidRPr="0077473E" w:rsidRDefault="00B3597E" w:rsidP="000223FE">
            <w:pPr>
              <w:widowControl/>
              <w:jc w:val="right"/>
              <w:rPr>
                <w:rFonts w:ascii="Roboto" w:hAnsi="Roboto" w:cs="宋体"/>
                <w:color w:val="222222"/>
                <w:spacing w:val="2"/>
                <w:sz w:val="21"/>
                <w:szCs w:val="21"/>
              </w:rPr>
            </w:pPr>
            <w:hyperlink r:id="rId134" w:history="1">
              <w:r w:rsidR="004C0D90" w:rsidRPr="0077473E">
                <w:rPr>
                  <w:rFonts w:ascii="Roboto" w:hAnsi="Roboto" w:cs="宋体"/>
                  <w:color w:val="0000FF"/>
                  <w:spacing w:val="2"/>
                  <w:sz w:val="21"/>
                  <w:szCs w:val="21"/>
                </w:rPr>
                <w:t>Camera.Parameters</w:t>
              </w:r>
            </w:hyperlink>
            <w:r w:rsidR="004C0D90" w:rsidRPr="0077473E">
              <w:rPr>
                <w:rFonts w:ascii="Roboto" w:hAnsi="Roboto" w:cs="宋体"/>
                <w:color w:val="222222"/>
                <w:spacing w:val="2"/>
                <w:sz w:val="21"/>
                <w:szCs w:val="21"/>
              </w:rPr>
              <w:t xml:space="preserve"> </w:t>
            </w:r>
          </w:p>
        </w:tc>
        <w:tc>
          <w:tcPr>
            <w:tcW w:w="5000" w:type="pct"/>
            <w:hideMark/>
          </w:tcPr>
          <w:p w14:paraId="70768BF1" w14:textId="65C10E55" w:rsidR="004C0D90" w:rsidRPr="0077473E" w:rsidRDefault="00B3597E" w:rsidP="000223FE">
            <w:pPr>
              <w:widowControl/>
              <w:jc w:val="left"/>
              <w:rPr>
                <w:rFonts w:ascii="Roboto" w:hAnsi="Roboto" w:cs="宋体"/>
                <w:color w:val="222222"/>
                <w:spacing w:val="2"/>
                <w:sz w:val="21"/>
                <w:szCs w:val="21"/>
              </w:rPr>
            </w:pPr>
            <w:hyperlink r:id="rId135" w:anchor="getParameters()" w:history="1">
              <w:r w:rsidR="004C0D90" w:rsidRPr="0077473E">
                <w:rPr>
                  <w:rFonts w:ascii="Roboto" w:hAnsi="Roboto" w:cs="宋体"/>
                  <w:color w:val="0000FF"/>
                  <w:spacing w:val="2"/>
                  <w:sz w:val="21"/>
                  <w:szCs w:val="21"/>
                </w:rPr>
                <w:t>getParameters</w:t>
              </w:r>
            </w:hyperlink>
            <w:r w:rsidR="004C0D90" w:rsidRPr="0077473E">
              <w:rPr>
                <w:rFonts w:ascii="Roboto" w:hAnsi="Roboto" w:cs="宋体"/>
                <w:color w:val="222222"/>
                <w:spacing w:val="2"/>
                <w:sz w:val="21"/>
                <w:szCs w:val="21"/>
              </w:rPr>
              <w:t xml:space="preserve">() </w:t>
            </w:r>
          </w:p>
          <w:p w14:paraId="0EE38B73"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Returns the current settings for this Camera service.</w:t>
            </w:r>
          </w:p>
        </w:tc>
      </w:tr>
      <w:tr w:rsidR="004C0D90" w:rsidRPr="0077473E" w14:paraId="0519704C" w14:textId="77777777" w:rsidTr="000223FE">
        <w:tc>
          <w:tcPr>
            <w:tcW w:w="0" w:type="auto"/>
            <w:hideMark/>
          </w:tcPr>
          <w:p w14:paraId="48BA90AA"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384CB488" w14:textId="3A4FC05A" w:rsidR="004C0D90" w:rsidRPr="0077473E" w:rsidRDefault="00B3597E" w:rsidP="000223FE">
            <w:pPr>
              <w:widowControl/>
              <w:jc w:val="left"/>
              <w:rPr>
                <w:rFonts w:ascii="Roboto" w:hAnsi="Roboto" w:cs="宋体"/>
                <w:color w:val="222222"/>
                <w:spacing w:val="2"/>
                <w:sz w:val="21"/>
                <w:szCs w:val="21"/>
              </w:rPr>
            </w:pPr>
            <w:hyperlink r:id="rId136" w:anchor="lock()" w:history="1">
              <w:r w:rsidR="004C0D90" w:rsidRPr="0077473E">
                <w:rPr>
                  <w:rFonts w:ascii="Roboto" w:hAnsi="Roboto" w:cs="宋体"/>
                  <w:color w:val="0000FF"/>
                  <w:spacing w:val="2"/>
                  <w:sz w:val="21"/>
                  <w:szCs w:val="21"/>
                </w:rPr>
                <w:t>lock</w:t>
              </w:r>
            </w:hyperlink>
            <w:r w:rsidR="004C0D90" w:rsidRPr="0077473E">
              <w:rPr>
                <w:rFonts w:ascii="Roboto" w:hAnsi="Roboto" w:cs="宋体"/>
                <w:color w:val="222222"/>
                <w:spacing w:val="2"/>
                <w:sz w:val="21"/>
                <w:szCs w:val="21"/>
              </w:rPr>
              <w:t xml:space="preserve">() </w:t>
            </w:r>
          </w:p>
          <w:p w14:paraId="71B69906"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Re-locks the camera to prevent other processes from accessing it.</w:t>
            </w:r>
          </w:p>
        </w:tc>
      </w:tr>
      <w:tr w:rsidR="004C0D90" w:rsidRPr="0077473E" w14:paraId="0656454D" w14:textId="77777777" w:rsidTr="000223FE">
        <w:tc>
          <w:tcPr>
            <w:tcW w:w="0" w:type="auto"/>
            <w:hideMark/>
          </w:tcPr>
          <w:p w14:paraId="3BF5C37D" w14:textId="209315A3"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static </w:t>
            </w:r>
            <w:hyperlink r:id="rId137" w:history="1">
              <w:r w:rsidRPr="0077473E">
                <w:rPr>
                  <w:rFonts w:ascii="Roboto" w:hAnsi="Roboto" w:cs="宋体"/>
                  <w:color w:val="0000FF"/>
                  <w:spacing w:val="2"/>
                  <w:sz w:val="21"/>
                  <w:szCs w:val="21"/>
                </w:rPr>
                <w:t>Camera</w:t>
              </w:r>
            </w:hyperlink>
            <w:r w:rsidRPr="0077473E">
              <w:rPr>
                <w:rFonts w:ascii="Roboto" w:hAnsi="Roboto" w:cs="宋体"/>
                <w:color w:val="222222"/>
                <w:spacing w:val="2"/>
                <w:sz w:val="21"/>
                <w:szCs w:val="21"/>
              </w:rPr>
              <w:t xml:space="preserve"> </w:t>
            </w:r>
          </w:p>
        </w:tc>
        <w:tc>
          <w:tcPr>
            <w:tcW w:w="5000" w:type="pct"/>
            <w:hideMark/>
          </w:tcPr>
          <w:p w14:paraId="5E596EDF" w14:textId="45B1D8FE" w:rsidR="004C0D90" w:rsidRPr="0077473E" w:rsidRDefault="00B3597E" w:rsidP="000223FE">
            <w:pPr>
              <w:widowControl/>
              <w:jc w:val="left"/>
              <w:rPr>
                <w:rFonts w:ascii="Roboto" w:hAnsi="Roboto" w:cs="宋体"/>
                <w:color w:val="222222"/>
                <w:spacing w:val="2"/>
                <w:sz w:val="21"/>
                <w:szCs w:val="21"/>
              </w:rPr>
            </w:pPr>
            <w:hyperlink r:id="rId138" w:anchor="open(int)" w:history="1">
              <w:r w:rsidR="004C0D90" w:rsidRPr="0077473E">
                <w:rPr>
                  <w:rFonts w:ascii="Roboto" w:hAnsi="Roboto" w:cs="宋体"/>
                  <w:color w:val="0000FF"/>
                  <w:spacing w:val="2"/>
                  <w:sz w:val="21"/>
                  <w:szCs w:val="21"/>
                </w:rPr>
                <w:t>open</w:t>
              </w:r>
            </w:hyperlink>
            <w:r w:rsidR="004C0D90" w:rsidRPr="0077473E">
              <w:rPr>
                <w:rFonts w:ascii="Roboto" w:hAnsi="Roboto" w:cs="宋体"/>
                <w:color w:val="222222"/>
                <w:spacing w:val="2"/>
                <w:sz w:val="21"/>
                <w:szCs w:val="21"/>
              </w:rPr>
              <w:t xml:space="preserve">(int cameraId) </w:t>
            </w:r>
          </w:p>
          <w:p w14:paraId="27FF4066"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Creates a new Camera object to access a particular hardware camera.</w:t>
            </w:r>
          </w:p>
        </w:tc>
      </w:tr>
      <w:tr w:rsidR="004C0D90" w:rsidRPr="0077473E" w14:paraId="1B98DFE7" w14:textId="77777777" w:rsidTr="000223FE">
        <w:tc>
          <w:tcPr>
            <w:tcW w:w="0" w:type="auto"/>
            <w:hideMark/>
          </w:tcPr>
          <w:p w14:paraId="36AD4FF3" w14:textId="52DE6CC0"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static </w:t>
            </w:r>
            <w:hyperlink r:id="rId139" w:history="1">
              <w:r w:rsidRPr="0077473E">
                <w:rPr>
                  <w:rFonts w:ascii="Roboto" w:hAnsi="Roboto" w:cs="宋体"/>
                  <w:color w:val="0000FF"/>
                  <w:spacing w:val="2"/>
                  <w:sz w:val="21"/>
                  <w:szCs w:val="21"/>
                </w:rPr>
                <w:t>Camera</w:t>
              </w:r>
            </w:hyperlink>
            <w:r w:rsidRPr="0077473E">
              <w:rPr>
                <w:rFonts w:ascii="Roboto" w:hAnsi="Roboto" w:cs="宋体"/>
                <w:color w:val="222222"/>
                <w:spacing w:val="2"/>
                <w:sz w:val="21"/>
                <w:szCs w:val="21"/>
              </w:rPr>
              <w:t xml:space="preserve"> </w:t>
            </w:r>
          </w:p>
        </w:tc>
        <w:tc>
          <w:tcPr>
            <w:tcW w:w="5000" w:type="pct"/>
            <w:hideMark/>
          </w:tcPr>
          <w:p w14:paraId="31E0E0DD" w14:textId="39FEF1D8" w:rsidR="004C0D90" w:rsidRPr="0077473E" w:rsidRDefault="00B3597E" w:rsidP="000223FE">
            <w:pPr>
              <w:widowControl/>
              <w:jc w:val="left"/>
              <w:rPr>
                <w:rFonts w:ascii="Roboto" w:hAnsi="Roboto" w:cs="宋体"/>
                <w:color w:val="222222"/>
                <w:spacing w:val="2"/>
                <w:sz w:val="21"/>
                <w:szCs w:val="21"/>
              </w:rPr>
            </w:pPr>
            <w:hyperlink r:id="rId140" w:anchor="open()" w:history="1">
              <w:r w:rsidR="004C0D90" w:rsidRPr="0077473E">
                <w:rPr>
                  <w:rFonts w:ascii="Roboto" w:hAnsi="Roboto" w:cs="宋体"/>
                  <w:color w:val="0000FF"/>
                  <w:spacing w:val="2"/>
                  <w:sz w:val="21"/>
                  <w:szCs w:val="21"/>
                </w:rPr>
                <w:t>open</w:t>
              </w:r>
            </w:hyperlink>
            <w:r w:rsidR="004C0D90" w:rsidRPr="0077473E">
              <w:rPr>
                <w:rFonts w:ascii="Roboto" w:hAnsi="Roboto" w:cs="宋体"/>
                <w:color w:val="222222"/>
                <w:spacing w:val="2"/>
                <w:sz w:val="21"/>
                <w:szCs w:val="21"/>
              </w:rPr>
              <w:t xml:space="preserve">() </w:t>
            </w:r>
          </w:p>
          <w:p w14:paraId="1B1F51FC"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Creates a new Camera object to access the first back-facing camera on the device.</w:t>
            </w:r>
          </w:p>
        </w:tc>
      </w:tr>
      <w:tr w:rsidR="004C0D90" w:rsidRPr="0077473E" w14:paraId="53169C60" w14:textId="77777777" w:rsidTr="000223FE">
        <w:tc>
          <w:tcPr>
            <w:tcW w:w="0" w:type="auto"/>
            <w:hideMark/>
          </w:tcPr>
          <w:p w14:paraId="52D272F7"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6E914399" w14:textId="0490BB1F" w:rsidR="004C0D90" w:rsidRPr="0077473E" w:rsidRDefault="00B3597E" w:rsidP="000223FE">
            <w:pPr>
              <w:widowControl/>
              <w:jc w:val="left"/>
              <w:rPr>
                <w:rFonts w:ascii="Roboto" w:hAnsi="Roboto" w:cs="宋体"/>
                <w:color w:val="222222"/>
                <w:spacing w:val="2"/>
                <w:sz w:val="21"/>
                <w:szCs w:val="21"/>
              </w:rPr>
            </w:pPr>
            <w:hyperlink r:id="rId141" w:anchor="reconnect()" w:history="1">
              <w:r w:rsidR="004C0D90" w:rsidRPr="0077473E">
                <w:rPr>
                  <w:rFonts w:ascii="Roboto" w:hAnsi="Roboto" w:cs="宋体"/>
                  <w:color w:val="0000FF"/>
                  <w:spacing w:val="2"/>
                  <w:sz w:val="21"/>
                  <w:szCs w:val="21"/>
                </w:rPr>
                <w:t>reconnect</w:t>
              </w:r>
            </w:hyperlink>
            <w:r w:rsidR="004C0D90" w:rsidRPr="0077473E">
              <w:rPr>
                <w:rFonts w:ascii="Roboto" w:hAnsi="Roboto" w:cs="宋体"/>
                <w:color w:val="222222"/>
                <w:spacing w:val="2"/>
                <w:sz w:val="21"/>
                <w:szCs w:val="21"/>
              </w:rPr>
              <w:t xml:space="preserve">() </w:t>
            </w:r>
          </w:p>
          <w:p w14:paraId="55DB2490"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Reconnects to the camera service after another process used it.</w:t>
            </w:r>
          </w:p>
        </w:tc>
      </w:tr>
      <w:tr w:rsidR="004C0D90" w:rsidRPr="0077473E" w14:paraId="1458B4B0" w14:textId="77777777" w:rsidTr="000223FE">
        <w:tc>
          <w:tcPr>
            <w:tcW w:w="0" w:type="auto"/>
            <w:hideMark/>
          </w:tcPr>
          <w:p w14:paraId="2579F694"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52F54E3A" w14:textId="3F674AF6" w:rsidR="004C0D90" w:rsidRPr="0077473E" w:rsidRDefault="00B3597E" w:rsidP="000223FE">
            <w:pPr>
              <w:widowControl/>
              <w:jc w:val="left"/>
              <w:rPr>
                <w:rFonts w:ascii="Roboto" w:hAnsi="Roboto" w:cs="宋体"/>
                <w:color w:val="222222"/>
                <w:spacing w:val="2"/>
                <w:sz w:val="21"/>
                <w:szCs w:val="21"/>
              </w:rPr>
            </w:pPr>
            <w:hyperlink r:id="rId142" w:anchor="release()" w:history="1">
              <w:r w:rsidR="004C0D90" w:rsidRPr="0077473E">
                <w:rPr>
                  <w:rFonts w:ascii="Roboto" w:hAnsi="Roboto" w:cs="宋体"/>
                  <w:color w:val="0000FF"/>
                  <w:spacing w:val="2"/>
                  <w:sz w:val="21"/>
                  <w:szCs w:val="21"/>
                </w:rPr>
                <w:t>release</w:t>
              </w:r>
            </w:hyperlink>
            <w:r w:rsidR="004C0D90" w:rsidRPr="0077473E">
              <w:rPr>
                <w:rFonts w:ascii="Roboto" w:hAnsi="Roboto" w:cs="宋体"/>
                <w:color w:val="222222"/>
                <w:spacing w:val="2"/>
                <w:sz w:val="21"/>
                <w:szCs w:val="21"/>
              </w:rPr>
              <w:t xml:space="preserve">() </w:t>
            </w:r>
          </w:p>
          <w:p w14:paraId="27C6E555"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Disconnects and releases the Camera object resources.</w:t>
            </w:r>
          </w:p>
        </w:tc>
      </w:tr>
      <w:tr w:rsidR="004C0D90" w:rsidRPr="0077473E" w14:paraId="7494B430" w14:textId="77777777" w:rsidTr="000223FE">
        <w:tc>
          <w:tcPr>
            <w:tcW w:w="0" w:type="auto"/>
            <w:hideMark/>
          </w:tcPr>
          <w:p w14:paraId="2A18905E"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void </w:t>
            </w:r>
          </w:p>
        </w:tc>
        <w:tc>
          <w:tcPr>
            <w:tcW w:w="5000" w:type="pct"/>
            <w:hideMark/>
          </w:tcPr>
          <w:p w14:paraId="0B67241E" w14:textId="1AB93292" w:rsidR="004C0D90" w:rsidRPr="0077473E" w:rsidRDefault="00B3597E" w:rsidP="000223FE">
            <w:pPr>
              <w:widowControl/>
              <w:jc w:val="left"/>
              <w:rPr>
                <w:rFonts w:ascii="Roboto" w:hAnsi="Roboto" w:cs="宋体"/>
                <w:color w:val="222222"/>
                <w:spacing w:val="2"/>
                <w:sz w:val="21"/>
                <w:szCs w:val="21"/>
              </w:rPr>
            </w:pPr>
            <w:hyperlink r:id="rId143" w:anchor="setAutoFocusMoveCallback(android.hardware.Camera.AutoFocusMoveCallback)" w:history="1">
              <w:r w:rsidR="004C0D90" w:rsidRPr="0077473E">
                <w:rPr>
                  <w:rFonts w:ascii="Roboto" w:hAnsi="Roboto" w:cs="宋体"/>
                  <w:color w:val="0000FF"/>
                  <w:spacing w:val="2"/>
                  <w:sz w:val="21"/>
                  <w:szCs w:val="21"/>
                </w:rPr>
                <w:t>setAutoFocusMoveCallback</w:t>
              </w:r>
            </w:hyperlink>
            <w:r w:rsidR="004C0D90" w:rsidRPr="0077473E">
              <w:rPr>
                <w:rFonts w:ascii="Roboto" w:hAnsi="Roboto" w:cs="宋体"/>
                <w:color w:val="222222"/>
                <w:spacing w:val="2"/>
                <w:sz w:val="21"/>
                <w:szCs w:val="21"/>
              </w:rPr>
              <w:t>(</w:t>
            </w:r>
            <w:hyperlink r:id="rId144" w:history="1">
              <w:r w:rsidR="004C0D90" w:rsidRPr="0077473E">
                <w:rPr>
                  <w:rFonts w:ascii="Roboto" w:hAnsi="Roboto" w:cs="宋体"/>
                  <w:color w:val="0000FF"/>
                  <w:spacing w:val="2"/>
                  <w:sz w:val="21"/>
                  <w:szCs w:val="21"/>
                </w:rPr>
                <w:t>Camera.AutoFocusMoveCallback</w:t>
              </w:r>
            </w:hyperlink>
            <w:r w:rsidR="004C0D90" w:rsidRPr="0077473E">
              <w:rPr>
                <w:rFonts w:ascii="Roboto" w:hAnsi="Roboto" w:cs="宋体"/>
                <w:color w:val="222222"/>
                <w:spacing w:val="2"/>
                <w:sz w:val="21"/>
                <w:szCs w:val="21"/>
              </w:rPr>
              <w:t xml:space="preserve"> cb) </w:t>
            </w:r>
          </w:p>
          <w:p w14:paraId="0EE14EB2"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Sets camera auto-focus move callback.</w:t>
            </w:r>
          </w:p>
        </w:tc>
      </w:tr>
      <w:tr w:rsidR="004C0D90" w:rsidRPr="0077473E" w14:paraId="2D2F9E7F" w14:textId="77777777" w:rsidTr="000223FE">
        <w:tc>
          <w:tcPr>
            <w:tcW w:w="0" w:type="auto"/>
            <w:hideMark/>
          </w:tcPr>
          <w:p w14:paraId="07D1981E"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0EC561FC" w14:textId="4DD5C303" w:rsidR="004C0D90" w:rsidRPr="0077473E" w:rsidRDefault="00B3597E" w:rsidP="000223FE">
            <w:pPr>
              <w:widowControl/>
              <w:jc w:val="left"/>
              <w:rPr>
                <w:rFonts w:ascii="Roboto" w:hAnsi="Roboto" w:cs="宋体"/>
                <w:color w:val="222222"/>
                <w:spacing w:val="2"/>
                <w:sz w:val="21"/>
                <w:szCs w:val="21"/>
              </w:rPr>
            </w:pPr>
            <w:hyperlink r:id="rId145" w:anchor="setDisplayOrientation(int)" w:history="1">
              <w:r w:rsidR="004C0D90" w:rsidRPr="0077473E">
                <w:rPr>
                  <w:rFonts w:ascii="Roboto" w:hAnsi="Roboto" w:cs="宋体"/>
                  <w:color w:val="0000FF"/>
                  <w:spacing w:val="2"/>
                  <w:sz w:val="21"/>
                  <w:szCs w:val="21"/>
                </w:rPr>
                <w:t>setDisplayOrientation</w:t>
              </w:r>
            </w:hyperlink>
            <w:r w:rsidR="004C0D90" w:rsidRPr="0077473E">
              <w:rPr>
                <w:rFonts w:ascii="Roboto" w:hAnsi="Roboto" w:cs="宋体"/>
                <w:color w:val="222222"/>
                <w:spacing w:val="2"/>
                <w:sz w:val="21"/>
                <w:szCs w:val="21"/>
              </w:rPr>
              <w:t xml:space="preserve">(int degrees) </w:t>
            </w:r>
          </w:p>
          <w:p w14:paraId="454CC508"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Set the clockwise rotation of preview display in degrees.</w:t>
            </w:r>
          </w:p>
        </w:tc>
      </w:tr>
      <w:tr w:rsidR="004C0D90" w:rsidRPr="0077473E" w14:paraId="6E545A52" w14:textId="77777777" w:rsidTr="000223FE">
        <w:tc>
          <w:tcPr>
            <w:tcW w:w="0" w:type="auto"/>
            <w:hideMark/>
          </w:tcPr>
          <w:p w14:paraId="16E038C5"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32EE8DBF" w14:textId="514B67F4" w:rsidR="004C0D90" w:rsidRPr="0077473E" w:rsidRDefault="00B3597E" w:rsidP="000223FE">
            <w:pPr>
              <w:widowControl/>
              <w:jc w:val="left"/>
              <w:rPr>
                <w:rFonts w:ascii="Roboto" w:hAnsi="Roboto" w:cs="宋体"/>
                <w:color w:val="222222"/>
                <w:spacing w:val="2"/>
                <w:sz w:val="21"/>
                <w:szCs w:val="21"/>
              </w:rPr>
            </w:pPr>
            <w:hyperlink r:id="rId146" w:anchor="setErrorCallback(android.hardware.Camera.ErrorCallback)" w:history="1">
              <w:r w:rsidR="004C0D90" w:rsidRPr="0077473E">
                <w:rPr>
                  <w:rFonts w:ascii="Roboto" w:hAnsi="Roboto" w:cs="宋体"/>
                  <w:color w:val="0000FF"/>
                  <w:spacing w:val="2"/>
                  <w:sz w:val="21"/>
                  <w:szCs w:val="21"/>
                </w:rPr>
                <w:t>setErrorCallback</w:t>
              </w:r>
            </w:hyperlink>
            <w:r w:rsidR="004C0D90" w:rsidRPr="0077473E">
              <w:rPr>
                <w:rFonts w:ascii="Roboto" w:hAnsi="Roboto" w:cs="宋体"/>
                <w:color w:val="222222"/>
                <w:spacing w:val="2"/>
                <w:sz w:val="21"/>
                <w:szCs w:val="21"/>
              </w:rPr>
              <w:t>(</w:t>
            </w:r>
            <w:hyperlink r:id="rId147" w:history="1">
              <w:r w:rsidR="004C0D90" w:rsidRPr="0077473E">
                <w:rPr>
                  <w:rFonts w:ascii="Roboto" w:hAnsi="Roboto" w:cs="宋体"/>
                  <w:color w:val="0000FF"/>
                  <w:spacing w:val="2"/>
                  <w:sz w:val="21"/>
                  <w:szCs w:val="21"/>
                </w:rPr>
                <w:t>Camera.ErrorCallback</w:t>
              </w:r>
            </w:hyperlink>
            <w:r w:rsidR="004C0D90" w:rsidRPr="0077473E">
              <w:rPr>
                <w:rFonts w:ascii="Roboto" w:hAnsi="Roboto" w:cs="宋体"/>
                <w:color w:val="222222"/>
                <w:spacing w:val="2"/>
                <w:sz w:val="21"/>
                <w:szCs w:val="21"/>
              </w:rPr>
              <w:t xml:space="preserve"> cb) </w:t>
            </w:r>
          </w:p>
          <w:p w14:paraId="04C0AA5D"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Registers a callback to be invoked when an error occurs.</w:t>
            </w:r>
          </w:p>
        </w:tc>
      </w:tr>
      <w:tr w:rsidR="004C0D90" w:rsidRPr="0077473E" w14:paraId="721E1B85" w14:textId="77777777" w:rsidTr="000223FE">
        <w:tc>
          <w:tcPr>
            <w:tcW w:w="0" w:type="auto"/>
            <w:hideMark/>
          </w:tcPr>
          <w:p w14:paraId="3519DFE5"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3CAF2171" w14:textId="2BAE6E9B" w:rsidR="004C0D90" w:rsidRPr="0077473E" w:rsidRDefault="00B3597E" w:rsidP="000223FE">
            <w:pPr>
              <w:widowControl/>
              <w:jc w:val="left"/>
              <w:rPr>
                <w:rFonts w:ascii="Roboto" w:hAnsi="Roboto" w:cs="宋体"/>
                <w:color w:val="222222"/>
                <w:spacing w:val="2"/>
                <w:sz w:val="21"/>
                <w:szCs w:val="21"/>
              </w:rPr>
            </w:pPr>
            <w:hyperlink r:id="rId148" w:anchor="setFaceDetectionListener(android.hardware.Camera.FaceDetectionListener)" w:history="1">
              <w:r w:rsidR="004C0D90" w:rsidRPr="0077473E">
                <w:rPr>
                  <w:rFonts w:ascii="Roboto" w:hAnsi="Roboto" w:cs="宋体"/>
                  <w:color w:val="0000FF"/>
                  <w:spacing w:val="2"/>
                  <w:sz w:val="21"/>
                  <w:szCs w:val="21"/>
                </w:rPr>
                <w:t>setFaceDetectionListener</w:t>
              </w:r>
            </w:hyperlink>
            <w:r w:rsidR="004C0D90" w:rsidRPr="0077473E">
              <w:rPr>
                <w:rFonts w:ascii="Roboto" w:hAnsi="Roboto" w:cs="宋体"/>
                <w:color w:val="222222"/>
                <w:spacing w:val="2"/>
                <w:sz w:val="21"/>
                <w:szCs w:val="21"/>
              </w:rPr>
              <w:t>(</w:t>
            </w:r>
            <w:hyperlink r:id="rId149" w:history="1">
              <w:r w:rsidR="004C0D90" w:rsidRPr="0077473E">
                <w:rPr>
                  <w:rFonts w:ascii="Roboto" w:hAnsi="Roboto" w:cs="宋体"/>
                  <w:color w:val="0000FF"/>
                  <w:spacing w:val="2"/>
                  <w:sz w:val="21"/>
                  <w:szCs w:val="21"/>
                </w:rPr>
                <w:t>Camera.FaceDetectionListener</w:t>
              </w:r>
            </w:hyperlink>
            <w:r w:rsidR="004C0D90" w:rsidRPr="0077473E">
              <w:rPr>
                <w:rFonts w:ascii="Roboto" w:hAnsi="Roboto" w:cs="宋体"/>
                <w:color w:val="222222"/>
                <w:spacing w:val="2"/>
                <w:sz w:val="21"/>
                <w:szCs w:val="21"/>
              </w:rPr>
              <w:t xml:space="preserve"> listener) </w:t>
            </w:r>
          </w:p>
          <w:p w14:paraId="25A2D04F"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Registers a listener to be notified about the faces detected in the preview frame.</w:t>
            </w:r>
          </w:p>
        </w:tc>
      </w:tr>
      <w:tr w:rsidR="004C0D90" w:rsidRPr="0077473E" w14:paraId="72DEED13" w14:textId="77777777" w:rsidTr="000223FE">
        <w:tc>
          <w:tcPr>
            <w:tcW w:w="0" w:type="auto"/>
            <w:hideMark/>
          </w:tcPr>
          <w:p w14:paraId="0812BFB2"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5250C53D" w14:textId="73EEEC67" w:rsidR="004C0D90" w:rsidRPr="0077473E" w:rsidRDefault="00B3597E" w:rsidP="000223FE">
            <w:pPr>
              <w:widowControl/>
              <w:jc w:val="left"/>
              <w:rPr>
                <w:rFonts w:ascii="Roboto" w:hAnsi="Roboto" w:cs="宋体"/>
                <w:color w:val="222222"/>
                <w:spacing w:val="2"/>
                <w:sz w:val="21"/>
                <w:szCs w:val="21"/>
              </w:rPr>
            </w:pPr>
            <w:hyperlink r:id="rId150" w:anchor="setOneShotPreviewCallback(android.hardware.Camera.PreviewCallback)" w:history="1">
              <w:r w:rsidR="004C0D90" w:rsidRPr="0077473E">
                <w:rPr>
                  <w:rFonts w:ascii="Roboto" w:hAnsi="Roboto" w:cs="宋体"/>
                  <w:color w:val="0000FF"/>
                  <w:spacing w:val="2"/>
                  <w:sz w:val="21"/>
                  <w:szCs w:val="21"/>
                </w:rPr>
                <w:t>setOneShotPreviewCallback</w:t>
              </w:r>
            </w:hyperlink>
            <w:r w:rsidR="004C0D90" w:rsidRPr="0077473E">
              <w:rPr>
                <w:rFonts w:ascii="Roboto" w:hAnsi="Roboto" w:cs="宋体"/>
                <w:color w:val="222222"/>
                <w:spacing w:val="2"/>
                <w:sz w:val="21"/>
                <w:szCs w:val="21"/>
              </w:rPr>
              <w:t>(</w:t>
            </w:r>
            <w:hyperlink r:id="rId151" w:history="1">
              <w:r w:rsidR="004C0D90" w:rsidRPr="0077473E">
                <w:rPr>
                  <w:rFonts w:ascii="Roboto" w:hAnsi="Roboto" w:cs="宋体"/>
                  <w:color w:val="0000FF"/>
                  <w:spacing w:val="2"/>
                  <w:sz w:val="21"/>
                  <w:szCs w:val="21"/>
                </w:rPr>
                <w:t>Camera.PreviewCallback</w:t>
              </w:r>
            </w:hyperlink>
            <w:r w:rsidR="004C0D90" w:rsidRPr="0077473E">
              <w:rPr>
                <w:rFonts w:ascii="Roboto" w:hAnsi="Roboto" w:cs="宋体"/>
                <w:color w:val="222222"/>
                <w:spacing w:val="2"/>
                <w:sz w:val="21"/>
                <w:szCs w:val="21"/>
              </w:rPr>
              <w:t xml:space="preserve"> cb) </w:t>
            </w:r>
          </w:p>
          <w:p w14:paraId="7FAB8A20"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Installs a callback to be invoked for the next preview frame in addition to displaying it on the screen.</w:t>
            </w:r>
          </w:p>
        </w:tc>
      </w:tr>
      <w:tr w:rsidR="004C0D90" w:rsidRPr="0077473E" w14:paraId="4DD1F50D" w14:textId="77777777" w:rsidTr="000223FE">
        <w:tc>
          <w:tcPr>
            <w:tcW w:w="0" w:type="auto"/>
            <w:hideMark/>
          </w:tcPr>
          <w:p w14:paraId="6D39F10E"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lastRenderedPageBreak/>
              <w:t xml:space="preserve">void </w:t>
            </w:r>
          </w:p>
        </w:tc>
        <w:tc>
          <w:tcPr>
            <w:tcW w:w="5000" w:type="pct"/>
            <w:hideMark/>
          </w:tcPr>
          <w:p w14:paraId="62E1895D" w14:textId="27E0D150" w:rsidR="004C0D90" w:rsidRPr="0077473E" w:rsidRDefault="00B3597E" w:rsidP="000223FE">
            <w:pPr>
              <w:widowControl/>
              <w:jc w:val="left"/>
              <w:rPr>
                <w:rFonts w:ascii="Roboto" w:hAnsi="Roboto" w:cs="宋体"/>
                <w:color w:val="222222"/>
                <w:spacing w:val="2"/>
                <w:sz w:val="21"/>
                <w:szCs w:val="21"/>
              </w:rPr>
            </w:pPr>
            <w:hyperlink r:id="rId152" w:anchor="setParameters(android.hardware.Camera.Parameters)" w:history="1">
              <w:r w:rsidR="004C0D90" w:rsidRPr="0077473E">
                <w:rPr>
                  <w:rFonts w:ascii="Roboto" w:hAnsi="Roboto" w:cs="宋体"/>
                  <w:color w:val="0000FF"/>
                  <w:spacing w:val="2"/>
                  <w:sz w:val="21"/>
                  <w:szCs w:val="21"/>
                </w:rPr>
                <w:t>setParameters</w:t>
              </w:r>
            </w:hyperlink>
            <w:r w:rsidR="004C0D90" w:rsidRPr="0077473E">
              <w:rPr>
                <w:rFonts w:ascii="Roboto" w:hAnsi="Roboto" w:cs="宋体"/>
                <w:color w:val="222222"/>
                <w:spacing w:val="2"/>
                <w:sz w:val="21"/>
                <w:szCs w:val="21"/>
              </w:rPr>
              <w:t>(</w:t>
            </w:r>
            <w:hyperlink r:id="rId153" w:history="1">
              <w:r w:rsidR="004C0D90" w:rsidRPr="0077473E">
                <w:rPr>
                  <w:rFonts w:ascii="Roboto" w:hAnsi="Roboto" w:cs="宋体"/>
                  <w:color w:val="0000FF"/>
                  <w:spacing w:val="2"/>
                  <w:sz w:val="21"/>
                  <w:szCs w:val="21"/>
                </w:rPr>
                <w:t>Camera.Parameters</w:t>
              </w:r>
            </w:hyperlink>
            <w:r w:rsidR="004C0D90" w:rsidRPr="0077473E">
              <w:rPr>
                <w:rFonts w:ascii="Roboto" w:hAnsi="Roboto" w:cs="宋体"/>
                <w:color w:val="222222"/>
                <w:spacing w:val="2"/>
                <w:sz w:val="21"/>
                <w:szCs w:val="21"/>
              </w:rPr>
              <w:t xml:space="preserve"> params) </w:t>
            </w:r>
          </w:p>
          <w:p w14:paraId="015FA88E"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Changes the settings for this Camera service.</w:t>
            </w:r>
          </w:p>
        </w:tc>
      </w:tr>
      <w:tr w:rsidR="004C0D90" w:rsidRPr="0077473E" w14:paraId="229C3608" w14:textId="77777777" w:rsidTr="000223FE">
        <w:tc>
          <w:tcPr>
            <w:tcW w:w="0" w:type="auto"/>
            <w:hideMark/>
          </w:tcPr>
          <w:p w14:paraId="0AB2C6AC"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077C765A" w14:textId="578E9758" w:rsidR="004C0D90" w:rsidRPr="0077473E" w:rsidRDefault="00B3597E" w:rsidP="000223FE">
            <w:pPr>
              <w:widowControl/>
              <w:jc w:val="left"/>
              <w:rPr>
                <w:rFonts w:ascii="Roboto" w:hAnsi="Roboto" w:cs="宋体"/>
                <w:color w:val="222222"/>
                <w:spacing w:val="2"/>
                <w:sz w:val="21"/>
                <w:szCs w:val="21"/>
              </w:rPr>
            </w:pPr>
            <w:hyperlink r:id="rId154" w:anchor="setPreviewCallback(android.hardware.Camera.PreviewCallback)" w:history="1">
              <w:r w:rsidR="004C0D90" w:rsidRPr="0077473E">
                <w:rPr>
                  <w:rFonts w:ascii="Roboto" w:hAnsi="Roboto" w:cs="宋体"/>
                  <w:color w:val="0000FF"/>
                  <w:spacing w:val="2"/>
                  <w:sz w:val="21"/>
                  <w:szCs w:val="21"/>
                </w:rPr>
                <w:t>setPreviewCallback</w:t>
              </w:r>
            </w:hyperlink>
            <w:r w:rsidR="004C0D90" w:rsidRPr="0077473E">
              <w:rPr>
                <w:rFonts w:ascii="Roboto" w:hAnsi="Roboto" w:cs="宋体"/>
                <w:color w:val="222222"/>
                <w:spacing w:val="2"/>
                <w:sz w:val="21"/>
                <w:szCs w:val="21"/>
              </w:rPr>
              <w:t>(</w:t>
            </w:r>
            <w:hyperlink r:id="rId155" w:history="1">
              <w:r w:rsidR="004C0D90" w:rsidRPr="0077473E">
                <w:rPr>
                  <w:rFonts w:ascii="Roboto" w:hAnsi="Roboto" w:cs="宋体"/>
                  <w:color w:val="0000FF"/>
                  <w:spacing w:val="2"/>
                  <w:sz w:val="21"/>
                  <w:szCs w:val="21"/>
                </w:rPr>
                <w:t>Camera.PreviewCallback</w:t>
              </w:r>
            </w:hyperlink>
            <w:r w:rsidR="004C0D90" w:rsidRPr="0077473E">
              <w:rPr>
                <w:rFonts w:ascii="Roboto" w:hAnsi="Roboto" w:cs="宋体"/>
                <w:color w:val="222222"/>
                <w:spacing w:val="2"/>
                <w:sz w:val="21"/>
                <w:szCs w:val="21"/>
              </w:rPr>
              <w:t xml:space="preserve"> cb) </w:t>
            </w:r>
          </w:p>
          <w:p w14:paraId="4CD50135"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Installs a callback to be invoked for every preview frame in addition to displaying them on the screen.</w:t>
            </w:r>
          </w:p>
        </w:tc>
      </w:tr>
      <w:tr w:rsidR="004C0D90" w:rsidRPr="0077473E" w14:paraId="55CF2CEC" w14:textId="77777777" w:rsidTr="000223FE">
        <w:tc>
          <w:tcPr>
            <w:tcW w:w="0" w:type="auto"/>
            <w:hideMark/>
          </w:tcPr>
          <w:p w14:paraId="5DD19A56"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4D1AAF61" w14:textId="01354A8B" w:rsidR="004C0D90" w:rsidRPr="0077473E" w:rsidRDefault="00B3597E" w:rsidP="000223FE">
            <w:pPr>
              <w:widowControl/>
              <w:jc w:val="left"/>
              <w:rPr>
                <w:rFonts w:ascii="Roboto" w:hAnsi="Roboto" w:cs="宋体"/>
                <w:color w:val="222222"/>
                <w:spacing w:val="2"/>
                <w:sz w:val="21"/>
                <w:szCs w:val="21"/>
              </w:rPr>
            </w:pPr>
            <w:hyperlink r:id="rId156" w:anchor="setPreviewCallbackWithBuffer(android.hardware.Camera.PreviewCallback)" w:history="1">
              <w:r w:rsidR="004C0D90" w:rsidRPr="0077473E">
                <w:rPr>
                  <w:rFonts w:ascii="Roboto" w:hAnsi="Roboto" w:cs="宋体"/>
                  <w:color w:val="0000FF"/>
                  <w:spacing w:val="2"/>
                  <w:sz w:val="21"/>
                  <w:szCs w:val="21"/>
                </w:rPr>
                <w:t>setPreviewCallbackWithBuffer</w:t>
              </w:r>
            </w:hyperlink>
            <w:r w:rsidR="004C0D90" w:rsidRPr="0077473E">
              <w:rPr>
                <w:rFonts w:ascii="Roboto" w:hAnsi="Roboto" w:cs="宋体"/>
                <w:color w:val="222222"/>
                <w:spacing w:val="2"/>
                <w:sz w:val="21"/>
                <w:szCs w:val="21"/>
              </w:rPr>
              <w:t>(</w:t>
            </w:r>
            <w:hyperlink r:id="rId157" w:history="1">
              <w:r w:rsidR="004C0D90" w:rsidRPr="0077473E">
                <w:rPr>
                  <w:rFonts w:ascii="Roboto" w:hAnsi="Roboto" w:cs="宋体"/>
                  <w:color w:val="0000FF"/>
                  <w:spacing w:val="2"/>
                  <w:sz w:val="21"/>
                  <w:szCs w:val="21"/>
                </w:rPr>
                <w:t>Camera.PreviewCallback</w:t>
              </w:r>
            </w:hyperlink>
            <w:r w:rsidR="004C0D90" w:rsidRPr="0077473E">
              <w:rPr>
                <w:rFonts w:ascii="Roboto" w:hAnsi="Roboto" w:cs="宋体"/>
                <w:color w:val="222222"/>
                <w:spacing w:val="2"/>
                <w:sz w:val="21"/>
                <w:szCs w:val="21"/>
              </w:rPr>
              <w:t xml:space="preserve"> cb) </w:t>
            </w:r>
          </w:p>
          <w:p w14:paraId="13C709C9" w14:textId="74796F10"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 xml:space="preserve">Installs a callback to be invoked for every preview frame, using buffers supplied with </w:t>
            </w:r>
            <w:hyperlink r:id="rId158" w:anchor="addCallbackBuffer(byte[])" w:history="1">
              <w:r w:rsidRPr="0077473E">
                <w:rPr>
                  <w:rFonts w:ascii="宋体" w:hAnsi="宋体" w:cs="宋体"/>
                  <w:color w:val="0000FF"/>
                  <w:spacing w:val="2"/>
                </w:rPr>
                <w:t>addCallbackBuffer(byte[])</w:t>
              </w:r>
            </w:hyperlink>
            <w:r w:rsidRPr="0077473E">
              <w:rPr>
                <w:rFonts w:ascii="Roboto" w:hAnsi="Roboto" w:cs="宋体"/>
                <w:color w:val="222222"/>
                <w:spacing w:val="2"/>
                <w:sz w:val="21"/>
                <w:szCs w:val="21"/>
              </w:rPr>
              <w:t>, in addition to displaying them on the screen.</w:t>
            </w:r>
          </w:p>
        </w:tc>
      </w:tr>
      <w:tr w:rsidR="004C0D90" w:rsidRPr="0077473E" w14:paraId="7FEB31E9" w14:textId="77777777" w:rsidTr="000223FE">
        <w:tc>
          <w:tcPr>
            <w:tcW w:w="0" w:type="auto"/>
            <w:hideMark/>
          </w:tcPr>
          <w:p w14:paraId="07FB4FD3"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4F320F51" w14:textId="24E0C27C" w:rsidR="004C0D90" w:rsidRPr="0077473E" w:rsidRDefault="00B3597E" w:rsidP="000223FE">
            <w:pPr>
              <w:widowControl/>
              <w:jc w:val="left"/>
              <w:rPr>
                <w:rFonts w:ascii="Roboto" w:hAnsi="Roboto" w:cs="宋体"/>
                <w:color w:val="222222"/>
                <w:spacing w:val="2"/>
                <w:sz w:val="21"/>
                <w:szCs w:val="21"/>
              </w:rPr>
            </w:pPr>
            <w:hyperlink r:id="rId159" w:anchor="setPreviewDisplay(android.view.SurfaceHolder)" w:history="1">
              <w:r w:rsidR="004C0D90" w:rsidRPr="0077473E">
                <w:rPr>
                  <w:rFonts w:ascii="Roboto" w:hAnsi="Roboto" w:cs="宋体"/>
                  <w:color w:val="0000FF"/>
                  <w:spacing w:val="2"/>
                  <w:sz w:val="21"/>
                  <w:szCs w:val="21"/>
                </w:rPr>
                <w:t>setPreviewDisplay</w:t>
              </w:r>
            </w:hyperlink>
            <w:r w:rsidR="004C0D90" w:rsidRPr="0077473E">
              <w:rPr>
                <w:rFonts w:ascii="Roboto" w:hAnsi="Roboto" w:cs="宋体"/>
                <w:color w:val="222222"/>
                <w:spacing w:val="2"/>
                <w:sz w:val="21"/>
                <w:szCs w:val="21"/>
              </w:rPr>
              <w:t>(</w:t>
            </w:r>
            <w:hyperlink r:id="rId160" w:history="1">
              <w:r w:rsidR="004C0D90" w:rsidRPr="0077473E">
                <w:rPr>
                  <w:rFonts w:ascii="Roboto" w:hAnsi="Roboto" w:cs="宋体"/>
                  <w:color w:val="0000FF"/>
                  <w:spacing w:val="2"/>
                  <w:sz w:val="21"/>
                  <w:szCs w:val="21"/>
                </w:rPr>
                <w:t>SurfaceHolder</w:t>
              </w:r>
            </w:hyperlink>
            <w:r w:rsidR="004C0D90" w:rsidRPr="0077473E">
              <w:rPr>
                <w:rFonts w:ascii="Roboto" w:hAnsi="Roboto" w:cs="宋体"/>
                <w:color w:val="222222"/>
                <w:spacing w:val="2"/>
                <w:sz w:val="21"/>
                <w:szCs w:val="21"/>
              </w:rPr>
              <w:t xml:space="preserve"> holder) </w:t>
            </w:r>
          </w:p>
          <w:p w14:paraId="4E828312" w14:textId="5D91CF69"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 xml:space="preserve">Sets the </w:t>
            </w:r>
            <w:hyperlink r:id="rId161" w:history="1">
              <w:r w:rsidRPr="0077473E">
                <w:rPr>
                  <w:rFonts w:ascii="宋体" w:hAnsi="宋体" w:cs="宋体"/>
                  <w:color w:val="0000FF"/>
                  <w:spacing w:val="2"/>
                </w:rPr>
                <w:t>Surface</w:t>
              </w:r>
            </w:hyperlink>
            <w:r w:rsidRPr="0077473E">
              <w:rPr>
                <w:rFonts w:ascii="Roboto" w:hAnsi="Roboto" w:cs="宋体"/>
                <w:color w:val="222222"/>
                <w:spacing w:val="2"/>
                <w:sz w:val="21"/>
                <w:szCs w:val="21"/>
              </w:rPr>
              <w:t xml:space="preserve"> to be used for live preview.</w:t>
            </w:r>
          </w:p>
        </w:tc>
      </w:tr>
      <w:tr w:rsidR="004C0D90" w:rsidRPr="0077473E" w14:paraId="650E4D58" w14:textId="77777777" w:rsidTr="000223FE">
        <w:tc>
          <w:tcPr>
            <w:tcW w:w="0" w:type="auto"/>
            <w:hideMark/>
          </w:tcPr>
          <w:p w14:paraId="7CE6B8D1"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3A4D2FD3" w14:textId="412C5B47" w:rsidR="004C0D90" w:rsidRPr="0077473E" w:rsidRDefault="00B3597E" w:rsidP="000223FE">
            <w:pPr>
              <w:widowControl/>
              <w:jc w:val="left"/>
              <w:rPr>
                <w:rFonts w:ascii="Roboto" w:hAnsi="Roboto" w:cs="宋体"/>
                <w:color w:val="222222"/>
                <w:spacing w:val="2"/>
                <w:sz w:val="21"/>
                <w:szCs w:val="21"/>
              </w:rPr>
            </w:pPr>
            <w:hyperlink r:id="rId162" w:anchor="setPreviewTexture(android.graphics.SurfaceTexture)" w:history="1">
              <w:r w:rsidR="004C0D90" w:rsidRPr="0077473E">
                <w:rPr>
                  <w:rFonts w:ascii="Roboto" w:hAnsi="Roboto" w:cs="宋体"/>
                  <w:color w:val="0000FF"/>
                  <w:spacing w:val="2"/>
                  <w:sz w:val="21"/>
                  <w:szCs w:val="21"/>
                </w:rPr>
                <w:t>setPreviewTexture</w:t>
              </w:r>
            </w:hyperlink>
            <w:r w:rsidR="004C0D90" w:rsidRPr="0077473E">
              <w:rPr>
                <w:rFonts w:ascii="Roboto" w:hAnsi="Roboto" w:cs="宋体"/>
                <w:color w:val="222222"/>
                <w:spacing w:val="2"/>
                <w:sz w:val="21"/>
                <w:szCs w:val="21"/>
              </w:rPr>
              <w:t>(</w:t>
            </w:r>
            <w:hyperlink r:id="rId163" w:history="1">
              <w:r w:rsidR="004C0D90" w:rsidRPr="0077473E">
                <w:rPr>
                  <w:rFonts w:ascii="Roboto" w:hAnsi="Roboto" w:cs="宋体"/>
                  <w:color w:val="0000FF"/>
                  <w:spacing w:val="2"/>
                  <w:sz w:val="21"/>
                  <w:szCs w:val="21"/>
                </w:rPr>
                <w:t>SurfaceTexture</w:t>
              </w:r>
            </w:hyperlink>
            <w:r w:rsidR="004C0D90" w:rsidRPr="0077473E">
              <w:rPr>
                <w:rFonts w:ascii="Roboto" w:hAnsi="Roboto" w:cs="宋体"/>
                <w:color w:val="222222"/>
                <w:spacing w:val="2"/>
                <w:sz w:val="21"/>
                <w:szCs w:val="21"/>
              </w:rPr>
              <w:t xml:space="preserve"> surfaceTexture) </w:t>
            </w:r>
          </w:p>
          <w:p w14:paraId="3E307BE8" w14:textId="5DB69B1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 xml:space="preserve">Sets the </w:t>
            </w:r>
            <w:hyperlink r:id="rId164" w:history="1">
              <w:r w:rsidRPr="0077473E">
                <w:rPr>
                  <w:rFonts w:ascii="宋体" w:hAnsi="宋体" w:cs="宋体"/>
                  <w:color w:val="0000FF"/>
                  <w:spacing w:val="2"/>
                </w:rPr>
                <w:t>SurfaceTexture</w:t>
              </w:r>
            </w:hyperlink>
            <w:r w:rsidRPr="0077473E">
              <w:rPr>
                <w:rFonts w:ascii="Roboto" w:hAnsi="Roboto" w:cs="宋体"/>
                <w:color w:val="222222"/>
                <w:spacing w:val="2"/>
                <w:sz w:val="21"/>
                <w:szCs w:val="21"/>
              </w:rPr>
              <w:t xml:space="preserve"> to be used for live preview.</w:t>
            </w:r>
          </w:p>
        </w:tc>
      </w:tr>
      <w:tr w:rsidR="004C0D90" w:rsidRPr="0077473E" w14:paraId="114B441E" w14:textId="77777777" w:rsidTr="000223FE">
        <w:tc>
          <w:tcPr>
            <w:tcW w:w="0" w:type="auto"/>
            <w:hideMark/>
          </w:tcPr>
          <w:p w14:paraId="70BA0F8B"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2CF33AE3" w14:textId="69F066F7" w:rsidR="004C0D90" w:rsidRPr="0077473E" w:rsidRDefault="00B3597E" w:rsidP="000223FE">
            <w:pPr>
              <w:widowControl/>
              <w:jc w:val="left"/>
              <w:rPr>
                <w:rFonts w:ascii="Roboto" w:hAnsi="Roboto" w:cs="宋体"/>
                <w:color w:val="222222"/>
                <w:spacing w:val="2"/>
                <w:sz w:val="21"/>
                <w:szCs w:val="21"/>
              </w:rPr>
            </w:pPr>
            <w:hyperlink r:id="rId165" w:anchor="setZoomChangeListener(android.hardware.Camera.OnZoomChangeListener)" w:history="1">
              <w:r w:rsidR="004C0D90" w:rsidRPr="0077473E">
                <w:rPr>
                  <w:rFonts w:ascii="Roboto" w:hAnsi="Roboto" w:cs="宋体"/>
                  <w:color w:val="0000FF"/>
                  <w:spacing w:val="2"/>
                  <w:sz w:val="21"/>
                  <w:szCs w:val="21"/>
                </w:rPr>
                <w:t>setZoomChangeListener</w:t>
              </w:r>
            </w:hyperlink>
            <w:r w:rsidR="004C0D90" w:rsidRPr="0077473E">
              <w:rPr>
                <w:rFonts w:ascii="Roboto" w:hAnsi="Roboto" w:cs="宋体"/>
                <w:color w:val="222222"/>
                <w:spacing w:val="2"/>
                <w:sz w:val="21"/>
                <w:szCs w:val="21"/>
              </w:rPr>
              <w:t>(</w:t>
            </w:r>
            <w:hyperlink r:id="rId166" w:history="1">
              <w:r w:rsidR="004C0D90" w:rsidRPr="0077473E">
                <w:rPr>
                  <w:rFonts w:ascii="Roboto" w:hAnsi="Roboto" w:cs="宋体"/>
                  <w:color w:val="0000FF"/>
                  <w:spacing w:val="2"/>
                  <w:sz w:val="21"/>
                  <w:szCs w:val="21"/>
                </w:rPr>
                <w:t>Camera.OnZoomChangeListener</w:t>
              </w:r>
            </w:hyperlink>
            <w:r w:rsidR="004C0D90" w:rsidRPr="0077473E">
              <w:rPr>
                <w:rFonts w:ascii="Roboto" w:hAnsi="Roboto" w:cs="宋体"/>
                <w:color w:val="222222"/>
                <w:spacing w:val="2"/>
                <w:sz w:val="21"/>
                <w:szCs w:val="21"/>
              </w:rPr>
              <w:t xml:space="preserve"> listener) </w:t>
            </w:r>
          </w:p>
          <w:p w14:paraId="0A26E5D1"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Registers a listener to be notified when the zoom value is updated by the camera driver during smooth zoom.</w:t>
            </w:r>
          </w:p>
        </w:tc>
      </w:tr>
      <w:tr w:rsidR="004C0D90" w:rsidRPr="0077473E" w14:paraId="66F91E50" w14:textId="77777777" w:rsidTr="000223FE">
        <w:tc>
          <w:tcPr>
            <w:tcW w:w="0" w:type="auto"/>
            <w:hideMark/>
          </w:tcPr>
          <w:p w14:paraId="0F80E76D"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5F3B00BC" w14:textId="46AB01E6" w:rsidR="004C0D90" w:rsidRPr="0077473E" w:rsidRDefault="00B3597E" w:rsidP="000223FE">
            <w:pPr>
              <w:widowControl/>
              <w:jc w:val="left"/>
              <w:rPr>
                <w:rFonts w:ascii="Roboto" w:hAnsi="Roboto" w:cs="宋体"/>
                <w:color w:val="222222"/>
                <w:spacing w:val="2"/>
                <w:sz w:val="21"/>
                <w:szCs w:val="21"/>
              </w:rPr>
            </w:pPr>
            <w:hyperlink r:id="rId167" w:anchor="startFaceDetection()" w:history="1">
              <w:r w:rsidR="004C0D90" w:rsidRPr="0077473E">
                <w:rPr>
                  <w:rFonts w:ascii="Roboto" w:hAnsi="Roboto" w:cs="宋体"/>
                  <w:color w:val="0000FF"/>
                  <w:spacing w:val="2"/>
                  <w:sz w:val="21"/>
                  <w:szCs w:val="21"/>
                </w:rPr>
                <w:t>startFaceDetection</w:t>
              </w:r>
            </w:hyperlink>
            <w:r w:rsidR="004C0D90" w:rsidRPr="0077473E">
              <w:rPr>
                <w:rFonts w:ascii="Roboto" w:hAnsi="Roboto" w:cs="宋体"/>
                <w:color w:val="222222"/>
                <w:spacing w:val="2"/>
                <w:sz w:val="21"/>
                <w:szCs w:val="21"/>
              </w:rPr>
              <w:t xml:space="preserve">() </w:t>
            </w:r>
          </w:p>
          <w:p w14:paraId="759818B7"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Starts the face detection.</w:t>
            </w:r>
          </w:p>
        </w:tc>
      </w:tr>
      <w:tr w:rsidR="004C0D90" w:rsidRPr="0077473E" w14:paraId="1814885B" w14:textId="77777777" w:rsidTr="000223FE">
        <w:tc>
          <w:tcPr>
            <w:tcW w:w="0" w:type="auto"/>
            <w:hideMark/>
          </w:tcPr>
          <w:p w14:paraId="7E0CCA63"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4BBD2450" w14:textId="2974AB2C" w:rsidR="004C0D90" w:rsidRPr="0077473E" w:rsidRDefault="00B3597E" w:rsidP="000223FE">
            <w:pPr>
              <w:widowControl/>
              <w:jc w:val="left"/>
              <w:rPr>
                <w:rFonts w:ascii="Roboto" w:hAnsi="Roboto" w:cs="宋体"/>
                <w:color w:val="222222"/>
                <w:spacing w:val="2"/>
                <w:sz w:val="21"/>
                <w:szCs w:val="21"/>
              </w:rPr>
            </w:pPr>
            <w:hyperlink r:id="rId168" w:anchor="startPreview()" w:history="1">
              <w:r w:rsidR="004C0D90" w:rsidRPr="0077473E">
                <w:rPr>
                  <w:rFonts w:ascii="Roboto" w:hAnsi="Roboto" w:cs="宋体"/>
                  <w:color w:val="0000FF"/>
                  <w:spacing w:val="2"/>
                  <w:sz w:val="21"/>
                  <w:szCs w:val="21"/>
                </w:rPr>
                <w:t>startPreview</w:t>
              </w:r>
            </w:hyperlink>
            <w:r w:rsidR="004C0D90" w:rsidRPr="0077473E">
              <w:rPr>
                <w:rFonts w:ascii="Roboto" w:hAnsi="Roboto" w:cs="宋体"/>
                <w:color w:val="222222"/>
                <w:spacing w:val="2"/>
                <w:sz w:val="21"/>
                <w:szCs w:val="21"/>
              </w:rPr>
              <w:t xml:space="preserve">() </w:t>
            </w:r>
          </w:p>
          <w:p w14:paraId="3226DDB7"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Starts capturing and drawing preview frames to the screen.</w:t>
            </w:r>
          </w:p>
        </w:tc>
      </w:tr>
      <w:tr w:rsidR="004C0D90" w:rsidRPr="0077473E" w14:paraId="69991153" w14:textId="77777777" w:rsidTr="000223FE">
        <w:tc>
          <w:tcPr>
            <w:tcW w:w="0" w:type="auto"/>
            <w:hideMark/>
          </w:tcPr>
          <w:p w14:paraId="66BFBA7C"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6462266C" w14:textId="7BD78FEC" w:rsidR="004C0D90" w:rsidRPr="0077473E" w:rsidRDefault="00B3597E" w:rsidP="000223FE">
            <w:pPr>
              <w:widowControl/>
              <w:jc w:val="left"/>
              <w:rPr>
                <w:rFonts w:ascii="Roboto" w:hAnsi="Roboto" w:cs="宋体"/>
                <w:color w:val="222222"/>
                <w:spacing w:val="2"/>
                <w:sz w:val="21"/>
                <w:szCs w:val="21"/>
              </w:rPr>
            </w:pPr>
            <w:hyperlink r:id="rId169" w:anchor="startSmoothZoom(int)" w:history="1">
              <w:r w:rsidR="004C0D90" w:rsidRPr="0077473E">
                <w:rPr>
                  <w:rFonts w:ascii="Roboto" w:hAnsi="Roboto" w:cs="宋体"/>
                  <w:color w:val="0000FF"/>
                  <w:spacing w:val="2"/>
                  <w:sz w:val="21"/>
                  <w:szCs w:val="21"/>
                </w:rPr>
                <w:t>startSmoothZoom</w:t>
              </w:r>
            </w:hyperlink>
            <w:r w:rsidR="004C0D90" w:rsidRPr="0077473E">
              <w:rPr>
                <w:rFonts w:ascii="Roboto" w:hAnsi="Roboto" w:cs="宋体"/>
                <w:color w:val="222222"/>
                <w:spacing w:val="2"/>
                <w:sz w:val="21"/>
                <w:szCs w:val="21"/>
              </w:rPr>
              <w:t xml:space="preserve">(int value) </w:t>
            </w:r>
          </w:p>
          <w:p w14:paraId="2468F559"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Zooms to the requested value smoothly.</w:t>
            </w:r>
          </w:p>
        </w:tc>
      </w:tr>
      <w:tr w:rsidR="004C0D90" w:rsidRPr="0077473E" w14:paraId="53A89BCC" w14:textId="77777777" w:rsidTr="000223FE">
        <w:tc>
          <w:tcPr>
            <w:tcW w:w="0" w:type="auto"/>
            <w:hideMark/>
          </w:tcPr>
          <w:p w14:paraId="303A8D9F"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5157D8E3" w14:textId="17B941E1" w:rsidR="004C0D90" w:rsidRPr="0077473E" w:rsidRDefault="00B3597E" w:rsidP="000223FE">
            <w:pPr>
              <w:widowControl/>
              <w:jc w:val="left"/>
              <w:rPr>
                <w:rFonts w:ascii="Roboto" w:hAnsi="Roboto" w:cs="宋体"/>
                <w:color w:val="222222"/>
                <w:spacing w:val="2"/>
                <w:sz w:val="21"/>
                <w:szCs w:val="21"/>
              </w:rPr>
            </w:pPr>
            <w:hyperlink r:id="rId170" w:anchor="stopFaceDetection()" w:history="1">
              <w:r w:rsidR="004C0D90" w:rsidRPr="0077473E">
                <w:rPr>
                  <w:rFonts w:ascii="Roboto" w:hAnsi="Roboto" w:cs="宋体"/>
                  <w:color w:val="0000FF"/>
                  <w:spacing w:val="2"/>
                  <w:sz w:val="21"/>
                  <w:szCs w:val="21"/>
                </w:rPr>
                <w:t>stopFaceDetection</w:t>
              </w:r>
            </w:hyperlink>
            <w:r w:rsidR="004C0D90" w:rsidRPr="0077473E">
              <w:rPr>
                <w:rFonts w:ascii="Roboto" w:hAnsi="Roboto" w:cs="宋体"/>
                <w:color w:val="222222"/>
                <w:spacing w:val="2"/>
                <w:sz w:val="21"/>
                <w:szCs w:val="21"/>
              </w:rPr>
              <w:t xml:space="preserve">() </w:t>
            </w:r>
          </w:p>
          <w:p w14:paraId="32286B49"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Stops the face detection.</w:t>
            </w:r>
          </w:p>
        </w:tc>
      </w:tr>
      <w:tr w:rsidR="004C0D90" w:rsidRPr="0077473E" w14:paraId="12F25106" w14:textId="77777777" w:rsidTr="000223FE">
        <w:tc>
          <w:tcPr>
            <w:tcW w:w="0" w:type="auto"/>
            <w:hideMark/>
          </w:tcPr>
          <w:p w14:paraId="066DB781"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3A2593E6" w14:textId="39211301" w:rsidR="004C0D90" w:rsidRPr="0077473E" w:rsidRDefault="00B3597E" w:rsidP="000223FE">
            <w:pPr>
              <w:widowControl/>
              <w:jc w:val="left"/>
              <w:rPr>
                <w:rFonts w:ascii="Roboto" w:hAnsi="Roboto" w:cs="宋体"/>
                <w:color w:val="222222"/>
                <w:spacing w:val="2"/>
                <w:sz w:val="21"/>
                <w:szCs w:val="21"/>
              </w:rPr>
            </w:pPr>
            <w:hyperlink r:id="rId171" w:anchor="stopPreview()" w:history="1">
              <w:r w:rsidR="004C0D90" w:rsidRPr="0077473E">
                <w:rPr>
                  <w:rFonts w:ascii="Roboto" w:hAnsi="Roboto" w:cs="宋体"/>
                  <w:color w:val="0000FF"/>
                  <w:spacing w:val="2"/>
                  <w:sz w:val="21"/>
                  <w:szCs w:val="21"/>
                </w:rPr>
                <w:t>stopPreview</w:t>
              </w:r>
            </w:hyperlink>
            <w:r w:rsidR="004C0D90" w:rsidRPr="0077473E">
              <w:rPr>
                <w:rFonts w:ascii="Roboto" w:hAnsi="Roboto" w:cs="宋体"/>
                <w:color w:val="222222"/>
                <w:spacing w:val="2"/>
                <w:sz w:val="21"/>
                <w:szCs w:val="21"/>
              </w:rPr>
              <w:t xml:space="preserve">() </w:t>
            </w:r>
          </w:p>
          <w:p w14:paraId="4EA7B5B2" w14:textId="44E2E508"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 xml:space="preserve">Stops capturing and drawing preview frames to the surface, and resets the camera for a future call to </w:t>
            </w:r>
            <w:hyperlink r:id="rId172" w:anchor="startPreview()" w:history="1">
              <w:r w:rsidRPr="0077473E">
                <w:rPr>
                  <w:rFonts w:ascii="宋体" w:hAnsi="宋体" w:cs="宋体"/>
                  <w:color w:val="0000FF"/>
                  <w:spacing w:val="2"/>
                </w:rPr>
                <w:t>startPreview()</w:t>
              </w:r>
            </w:hyperlink>
            <w:r w:rsidRPr="0077473E">
              <w:rPr>
                <w:rFonts w:ascii="Roboto" w:hAnsi="Roboto" w:cs="宋体"/>
                <w:color w:val="222222"/>
                <w:spacing w:val="2"/>
                <w:sz w:val="21"/>
                <w:szCs w:val="21"/>
              </w:rPr>
              <w:t>.</w:t>
            </w:r>
          </w:p>
        </w:tc>
      </w:tr>
      <w:tr w:rsidR="004C0D90" w:rsidRPr="0077473E" w14:paraId="25506DE1" w14:textId="77777777" w:rsidTr="000223FE">
        <w:tc>
          <w:tcPr>
            <w:tcW w:w="0" w:type="auto"/>
            <w:hideMark/>
          </w:tcPr>
          <w:p w14:paraId="751B011C"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28067646" w14:textId="4F792B50" w:rsidR="004C0D90" w:rsidRPr="0077473E" w:rsidRDefault="00B3597E" w:rsidP="000223FE">
            <w:pPr>
              <w:widowControl/>
              <w:jc w:val="left"/>
              <w:rPr>
                <w:rFonts w:ascii="Roboto" w:hAnsi="Roboto" w:cs="宋体"/>
                <w:color w:val="222222"/>
                <w:spacing w:val="2"/>
                <w:sz w:val="21"/>
                <w:szCs w:val="21"/>
              </w:rPr>
            </w:pPr>
            <w:hyperlink r:id="rId173" w:anchor="stopSmoothZoom()" w:history="1">
              <w:r w:rsidR="004C0D90" w:rsidRPr="0077473E">
                <w:rPr>
                  <w:rFonts w:ascii="Roboto" w:hAnsi="Roboto" w:cs="宋体"/>
                  <w:color w:val="0000FF"/>
                  <w:spacing w:val="2"/>
                  <w:sz w:val="21"/>
                  <w:szCs w:val="21"/>
                </w:rPr>
                <w:t>stopSmoothZoom</w:t>
              </w:r>
            </w:hyperlink>
            <w:r w:rsidR="004C0D90" w:rsidRPr="0077473E">
              <w:rPr>
                <w:rFonts w:ascii="Roboto" w:hAnsi="Roboto" w:cs="宋体"/>
                <w:color w:val="222222"/>
                <w:spacing w:val="2"/>
                <w:sz w:val="21"/>
                <w:szCs w:val="21"/>
              </w:rPr>
              <w:t xml:space="preserve">() </w:t>
            </w:r>
          </w:p>
          <w:p w14:paraId="1AF432E0"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Stops the smooth zoom.</w:t>
            </w:r>
          </w:p>
        </w:tc>
      </w:tr>
      <w:tr w:rsidR="004C0D90" w:rsidRPr="0077473E" w14:paraId="55AD94E0" w14:textId="77777777" w:rsidTr="000223FE">
        <w:tc>
          <w:tcPr>
            <w:tcW w:w="0" w:type="auto"/>
            <w:hideMark/>
          </w:tcPr>
          <w:p w14:paraId="1994148D"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60E52775" w14:textId="6AFB7BBA" w:rsidR="004C0D90" w:rsidRPr="0077473E" w:rsidRDefault="00B3597E" w:rsidP="000223FE">
            <w:pPr>
              <w:widowControl/>
              <w:jc w:val="left"/>
              <w:rPr>
                <w:rFonts w:ascii="Roboto" w:hAnsi="Roboto" w:cs="宋体"/>
                <w:color w:val="222222"/>
                <w:spacing w:val="2"/>
                <w:sz w:val="21"/>
                <w:szCs w:val="21"/>
              </w:rPr>
            </w:pPr>
            <w:hyperlink r:id="rId174" w:anchor="takePicture(android.hardware.Camera.ShutterCallback, android.hardware.Camera.PictureCallback, android.hardware.Camera.PictureCallback)" w:history="1">
              <w:r w:rsidR="004C0D90" w:rsidRPr="0077473E">
                <w:rPr>
                  <w:rFonts w:ascii="Roboto" w:hAnsi="Roboto" w:cs="宋体"/>
                  <w:color w:val="0000FF"/>
                  <w:spacing w:val="2"/>
                  <w:sz w:val="21"/>
                  <w:szCs w:val="21"/>
                </w:rPr>
                <w:t>takePicture</w:t>
              </w:r>
            </w:hyperlink>
            <w:r w:rsidR="004C0D90" w:rsidRPr="0077473E">
              <w:rPr>
                <w:rFonts w:ascii="Roboto" w:hAnsi="Roboto" w:cs="宋体"/>
                <w:color w:val="222222"/>
                <w:spacing w:val="2"/>
                <w:sz w:val="21"/>
                <w:szCs w:val="21"/>
              </w:rPr>
              <w:t>(</w:t>
            </w:r>
            <w:hyperlink r:id="rId175" w:history="1">
              <w:r w:rsidR="004C0D90" w:rsidRPr="0077473E">
                <w:rPr>
                  <w:rFonts w:ascii="Roboto" w:hAnsi="Roboto" w:cs="宋体"/>
                  <w:color w:val="0000FF"/>
                  <w:spacing w:val="2"/>
                  <w:sz w:val="21"/>
                  <w:szCs w:val="21"/>
                </w:rPr>
                <w:t>Camera.ShutterCallback</w:t>
              </w:r>
            </w:hyperlink>
            <w:r w:rsidR="004C0D90" w:rsidRPr="0077473E">
              <w:rPr>
                <w:rFonts w:ascii="Roboto" w:hAnsi="Roboto" w:cs="宋体"/>
                <w:color w:val="222222"/>
                <w:spacing w:val="2"/>
                <w:sz w:val="21"/>
                <w:szCs w:val="21"/>
              </w:rPr>
              <w:t xml:space="preserve"> shutter, </w:t>
            </w:r>
            <w:hyperlink r:id="rId176" w:history="1">
              <w:r w:rsidR="004C0D90" w:rsidRPr="0077473E">
                <w:rPr>
                  <w:rFonts w:ascii="Roboto" w:hAnsi="Roboto" w:cs="宋体"/>
                  <w:color w:val="0000FF"/>
                  <w:spacing w:val="2"/>
                  <w:sz w:val="21"/>
                  <w:szCs w:val="21"/>
                </w:rPr>
                <w:t>Camera.PictureCallback</w:t>
              </w:r>
            </w:hyperlink>
            <w:r w:rsidR="004C0D90" w:rsidRPr="0077473E">
              <w:rPr>
                <w:rFonts w:ascii="Roboto" w:hAnsi="Roboto" w:cs="宋体"/>
                <w:color w:val="222222"/>
                <w:spacing w:val="2"/>
                <w:sz w:val="21"/>
                <w:szCs w:val="21"/>
              </w:rPr>
              <w:t xml:space="preserve"> raw, </w:t>
            </w:r>
            <w:hyperlink r:id="rId177" w:history="1">
              <w:r w:rsidR="004C0D90" w:rsidRPr="0077473E">
                <w:rPr>
                  <w:rFonts w:ascii="Roboto" w:hAnsi="Roboto" w:cs="宋体"/>
                  <w:color w:val="0000FF"/>
                  <w:spacing w:val="2"/>
                  <w:sz w:val="21"/>
                  <w:szCs w:val="21"/>
                </w:rPr>
                <w:t>Camera.PictureCallback</w:t>
              </w:r>
            </w:hyperlink>
            <w:r w:rsidR="004C0D90" w:rsidRPr="0077473E">
              <w:rPr>
                <w:rFonts w:ascii="Roboto" w:hAnsi="Roboto" w:cs="宋体"/>
                <w:color w:val="222222"/>
                <w:spacing w:val="2"/>
                <w:sz w:val="21"/>
                <w:szCs w:val="21"/>
              </w:rPr>
              <w:t xml:space="preserve"> jpeg) </w:t>
            </w:r>
          </w:p>
          <w:p w14:paraId="5227A339"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Equivalent to takePicture(shutter, raw, null, jpeg).</w:t>
            </w:r>
          </w:p>
        </w:tc>
      </w:tr>
      <w:tr w:rsidR="004C0D90" w:rsidRPr="0077473E" w14:paraId="763AC027" w14:textId="77777777" w:rsidTr="000223FE">
        <w:tc>
          <w:tcPr>
            <w:tcW w:w="0" w:type="auto"/>
            <w:hideMark/>
          </w:tcPr>
          <w:p w14:paraId="7F35470A"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39F33987" w14:textId="7F9A7657" w:rsidR="004C0D90" w:rsidRPr="0077473E" w:rsidRDefault="00B3597E" w:rsidP="000223FE">
            <w:pPr>
              <w:widowControl/>
              <w:jc w:val="left"/>
              <w:rPr>
                <w:rFonts w:ascii="Roboto" w:hAnsi="Roboto" w:cs="宋体"/>
                <w:color w:val="222222"/>
                <w:spacing w:val="2"/>
                <w:sz w:val="21"/>
                <w:szCs w:val="21"/>
              </w:rPr>
            </w:pPr>
            <w:hyperlink r:id="rId178" w:anchor="takePicture(android.hardware.Camera.ShutterCallback, android.hardware.Camera.PictureCallback, android.hardware.Camera.PictureCallback, android.hardware.Camera.PictureCallback)" w:history="1">
              <w:r w:rsidR="004C0D90" w:rsidRPr="0077473E">
                <w:rPr>
                  <w:rFonts w:ascii="Roboto" w:hAnsi="Roboto" w:cs="宋体"/>
                  <w:color w:val="0000FF"/>
                  <w:spacing w:val="2"/>
                  <w:sz w:val="21"/>
                  <w:szCs w:val="21"/>
                </w:rPr>
                <w:t>takePicture</w:t>
              </w:r>
            </w:hyperlink>
            <w:r w:rsidR="004C0D90" w:rsidRPr="0077473E">
              <w:rPr>
                <w:rFonts w:ascii="Roboto" w:hAnsi="Roboto" w:cs="宋体"/>
                <w:color w:val="222222"/>
                <w:spacing w:val="2"/>
                <w:sz w:val="21"/>
                <w:szCs w:val="21"/>
              </w:rPr>
              <w:t>(</w:t>
            </w:r>
            <w:hyperlink r:id="rId179" w:history="1">
              <w:r w:rsidR="004C0D90" w:rsidRPr="0077473E">
                <w:rPr>
                  <w:rFonts w:ascii="Roboto" w:hAnsi="Roboto" w:cs="宋体"/>
                  <w:color w:val="0000FF"/>
                  <w:spacing w:val="2"/>
                  <w:sz w:val="21"/>
                  <w:szCs w:val="21"/>
                </w:rPr>
                <w:t>Camera.ShutterCallback</w:t>
              </w:r>
            </w:hyperlink>
            <w:r w:rsidR="004C0D90" w:rsidRPr="0077473E">
              <w:rPr>
                <w:rFonts w:ascii="Roboto" w:hAnsi="Roboto" w:cs="宋体"/>
                <w:color w:val="222222"/>
                <w:spacing w:val="2"/>
                <w:sz w:val="21"/>
                <w:szCs w:val="21"/>
              </w:rPr>
              <w:t xml:space="preserve"> shutter, </w:t>
            </w:r>
            <w:hyperlink r:id="rId180" w:history="1">
              <w:r w:rsidR="004C0D90" w:rsidRPr="0077473E">
                <w:rPr>
                  <w:rFonts w:ascii="Roboto" w:hAnsi="Roboto" w:cs="宋体"/>
                  <w:color w:val="0000FF"/>
                  <w:spacing w:val="2"/>
                  <w:sz w:val="21"/>
                  <w:szCs w:val="21"/>
                </w:rPr>
                <w:t>Camera.PictureCallback</w:t>
              </w:r>
            </w:hyperlink>
            <w:r w:rsidR="004C0D90" w:rsidRPr="0077473E">
              <w:rPr>
                <w:rFonts w:ascii="Roboto" w:hAnsi="Roboto" w:cs="宋体"/>
                <w:color w:val="222222"/>
                <w:spacing w:val="2"/>
                <w:sz w:val="21"/>
                <w:szCs w:val="21"/>
              </w:rPr>
              <w:t xml:space="preserve"> raw, </w:t>
            </w:r>
            <w:hyperlink r:id="rId181" w:history="1">
              <w:r w:rsidR="004C0D90" w:rsidRPr="0077473E">
                <w:rPr>
                  <w:rFonts w:ascii="Roboto" w:hAnsi="Roboto" w:cs="宋体"/>
                  <w:color w:val="0000FF"/>
                  <w:spacing w:val="2"/>
                  <w:sz w:val="21"/>
                  <w:szCs w:val="21"/>
                </w:rPr>
                <w:t>Camera.PictureCallback</w:t>
              </w:r>
            </w:hyperlink>
            <w:r w:rsidR="004C0D90" w:rsidRPr="0077473E">
              <w:rPr>
                <w:rFonts w:ascii="Roboto" w:hAnsi="Roboto" w:cs="宋体"/>
                <w:color w:val="222222"/>
                <w:spacing w:val="2"/>
                <w:sz w:val="21"/>
                <w:szCs w:val="21"/>
              </w:rPr>
              <w:t xml:space="preserve"> postview, </w:t>
            </w:r>
            <w:hyperlink r:id="rId182" w:history="1">
              <w:r w:rsidR="004C0D90" w:rsidRPr="0077473E">
                <w:rPr>
                  <w:rFonts w:ascii="Roboto" w:hAnsi="Roboto" w:cs="宋体"/>
                  <w:color w:val="0000FF"/>
                  <w:spacing w:val="2"/>
                  <w:sz w:val="21"/>
                  <w:szCs w:val="21"/>
                </w:rPr>
                <w:t>Camera.PictureCallback</w:t>
              </w:r>
            </w:hyperlink>
            <w:r w:rsidR="004C0D90" w:rsidRPr="0077473E">
              <w:rPr>
                <w:rFonts w:ascii="Roboto" w:hAnsi="Roboto" w:cs="宋体"/>
                <w:color w:val="222222"/>
                <w:spacing w:val="2"/>
                <w:sz w:val="21"/>
                <w:szCs w:val="21"/>
              </w:rPr>
              <w:t xml:space="preserve"> jpeg) </w:t>
            </w:r>
          </w:p>
          <w:p w14:paraId="42F2C34A"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Triggers an asynchronous image capture.</w:t>
            </w:r>
          </w:p>
        </w:tc>
      </w:tr>
      <w:tr w:rsidR="004C0D90" w:rsidRPr="0077473E" w14:paraId="491E3D5B" w14:textId="77777777" w:rsidTr="000223FE">
        <w:tc>
          <w:tcPr>
            <w:tcW w:w="0" w:type="auto"/>
            <w:hideMark/>
          </w:tcPr>
          <w:p w14:paraId="46EA82F1" w14:textId="77777777" w:rsidR="004C0D90" w:rsidRPr="0077473E" w:rsidRDefault="004C0D90" w:rsidP="000223FE">
            <w:pPr>
              <w:widowControl/>
              <w:jc w:val="right"/>
              <w:rPr>
                <w:rFonts w:ascii="Roboto" w:hAnsi="Roboto" w:cs="宋体"/>
                <w:color w:val="222222"/>
                <w:spacing w:val="2"/>
                <w:sz w:val="21"/>
                <w:szCs w:val="21"/>
              </w:rPr>
            </w:pPr>
            <w:r w:rsidRPr="0077473E">
              <w:rPr>
                <w:rFonts w:ascii="Roboto" w:hAnsi="Roboto" w:cs="宋体"/>
                <w:color w:val="222222"/>
                <w:spacing w:val="2"/>
                <w:sz w:val="21"/>
                <w:szCs w:val="21"/>
              </w:rPr>
              <w:t xml:space="preserve">final void </w:t>
            </w:r>
          </w:p>
        </w:tc>
        <w:tc>
          <w:tcPr>
            <w:tcW w:w="5000" w:type="pct"/>
            <w:hideMark/>
          </w:tcPr>
          <w:p w14:paraId="2DAE2B3F" w14:textId="63BAE7F5" w:rsidR="004C0D90" w:rsidRPr="0077473E" w:rsidRDefault="00B3597E" w:rsidP="000223FE">
            <w:pPr>
              <w:widowControl/>
              <w:jc w:val="left"/>
              <w:rPr>
                <w:rFonts w:ascii="Roboto" w:hAnsi="Roboto" w:cs="宋体"/>
                <w:color w:val="222222"/>
                <w:spacing w:val="2"/>
                <w:sz w:val="21"/>
                <w:szCs w:val="21"/>
              </w:rPr>
            </w:pPr>
            <w:hyperlink r:id="rId183" w:anchor="unlock()" w:history="1">
              <w:r w:rsidR="004C0D90" w:rsidRPr="0077473E">
                <w:rPr>
                  <w:rFonts w:ascii="Roboto" w:hAnsi="Roboto" w:cs="宋体"/>
                  <w:color w:val="0000FF"/>
                  <w:spacing w:val="2"/>
                  <w:sz w:val="21"/>
                  <w:szCs w:val="21"/>
                </w:rPr>
                <w:t>unlock</w:t>
              </w:r>
            </w:hyperlink>
            <w:r w:rsidR="004C0D90" w:rsidRPr="0077473E">
              <w:rPr>
                <w:rFonts w:ascii="Roboto" w:hAnsi="Roboto" w:cs="宋体"/>
                <w:color w:val="222222"/>
                <w:spacing w:val="2"/>
                <w:sz w:val="21"/>
                <w:szCs w:val="21"/>
              </w:rPr>
              <w:t xml:space="preserve">() </w:t>
            </w:r>
          </w:p>
          <w:p w14:paraId="0DBDE59C" w14:textId="77777777" w:rsidR="004C0D90" w:rsidRPr="0077473E" w:rsidRDefault="004C0D90" w:rsidP="000223FE">
            <w:pPr>
              <w:widowControl/>
              <w:jc w:val="left"/>
              <w:rPr>
                <w:rFonts w:ascii="Roboto" w:hAnsi="Roboto" w:cs="宋体"/>
                <w:color w:val="222222"/>
                <w:spacing w:val="2"/>
                <w:sz w:val="21"/>
                <w:szCs w:val="21"/>
              </w:rPr>
            </w:pPr>
            <w:r w:rsidRPr="0077473E">
              <w:rPr>
                <w:rFonts w:ascii="Roboto" w:hAnsi="Roboto" w:cs="宋体"/>
                <w:color w:val="222222"/>
                <w:spacing w:val="2"/>
                <w:sz w:val="21"/>
                <w:szCs w:val="21"/>
              </w:rPr>
              <w:t>Unlocks the camera to allow another process to access it.</w:t>
            </w:r>
          </w:p>
        </w:tc>
      </w:tr>
    </w:tbl>
    <w:p w14:paraId="2824A1EE" w14:textId="2A7EF2FD" w:rsidR="004C0D90" w:rsidRDefault="004C0D90" w:rsidP="004C0D90">
      <w:pPr>
        <w:pStyle w:val="30"/>
        <w:rPr>
          <w:rFonts w:ascii="Arial" w:hAnsi="Arial" w:cs="Arial"/>
          <w:color w:val="333333"/>
        </w:rPr>
      </w:pPr>
      <w:bookmarkStart w:id="126" w:name="_Toc179417772"/>
      <w:r w:rsidRPr="00D66474">
        <w:rPr>
          <w:shd w:val="clear" w:color="auto" w:fill="F9F2F4"/>
        </w:rPr>
        <w:t>Camera2</w:t>
      </w:r>
      <w:r w:rsidRPr="00D66474">
        <w:rPr>
          <w:rFonts w:ascii="Arial" w:hAnsi="Arial" w:cs="Arial"/>
          <w:color w:val="333333"/>
        </w:rPr>
        <w:t>类说明</w:t>
      </w:r>
      <w:bookmarkEnd w:id="126"/>
    </w:p>
    <w:p w14:paraId="2064E115" w14:textId="208F50A7" w:rsidR="004C0D90" w:rsidRDefault="004C0D90" w:rsidP="004C0D90">
      <w:pPr>
        <w:ind w:firstLineChars="200" w:firstLine="420"/>
      </w:pPr>
      <w:r>
        <w:rPr>
          <w:rFonts w:hint="eastAsia"/>
        </w:rPr>
        <w:t>Android 5.0(SDK</w:t>
      </w:r>
      <w:r>
        <w:t xml:space="preserve"> </w:t>
      </w:r>
      <w:r>
        <w:rPr>
          <w:rFonts w:hint="eastAsia"/>
        </w:rPr>
        <w:t>21)</w:t>
      </w:r>
      <w:r>
        <w:rPr>
          <w:rFonts w:hint="eastAsia"/>
        </w:rPr>
        <w:t>之后</w:t>
      </w:r>
      <w:r>
        <w:rPr>
          <w:rFonts w:hint="eastAsia"/>
        </w:rPr>
        <w:t>android.hardware.Camera</w:t>
      </w:r>
      <w:r>
        <w:rPr>
          <w:rFonts w:hint="eastAsia"/>
        </w:rPr>
        <w:t>就被废弃了，取而代之的是全新的</w:t>
      </w:r>
      <w:r>
        <w:rPr>
          <w:rFonts w:hint="eastAsia"/>
        </w:rPr>
        <w:t xml:space="preserve">android.hardware.Camera2 </w:t>
      </w:r>
      <w:r>
        <w:rPr>
          <w:rFonts w:hint="eastAsia"/>
        </w:rPr>
        <w:t>。</w:t>
      </w:r>
      <w:r>
        <w:rPr>
          <w:rFonts w:hint="eastAsia"/>
        </w:rPr>
        <w:t>Android 5.0</w:t>
      </w:r>
      <w:r>
        <w:rPr>
          <w:rFonts w:hint="eastAsia"/>
        </w:rPr>
        <w:t>对拍照</w:t>
      </w:r>
      <w:r>
        <w:rPr>
          <w:rFonts w:hint="eastAsia"/>
        </w:rPr>
        <w:t>API</w:t>
      </w:r>
      <w:r>
        <w:rPr>
          <w:rFonts w:hint="eastAsia"/>
        </w:rPr>
        <w:t>进行了全新的设计，新增了全新设计的</w:t>
      </w:r>
      <w:r>
        <w:rPr>
          <w:rFonts w:hint="eastAsia"/>
        </w:rPr>
        <w:t>Camera v2 API</w:t>
      </w:r>
      <w:r>
        <w:rPr>
          <w:rFonts w:hint="eastAsia"/>
        </w:rPr>
        <w:t>，这些</w:t>
      </w:r>
      <w:r>
        <w:rPr>
          <w:rFonts w:hint="eastAsia"/>
        </w:rPr>
        <w:t>API</w:t>
      </w:r>
      <w:r>
        <w:rPr>
          <w:rFonts w:hint="eastAsia"/>
        </w:rPr>
        <w:t>不仅大幅提高了</w:t>
      </w:r>
      <w:r>
        <w:rPr>
          <w:rFonts w:hint="eastAsia"/>
        </w:rPr>
        <w:t>Android</w:t>
      </w:r>
      <w:r>
        <w:rPr>
          <w:rFonts w:hint="eastAsia"/>
        </w:rPr>
        <w:t>系统拍照的功能，还能支持</w:t>
      </w:r>
      <w:r>
        <w:rPr>
          <w:rFonts w:hint="eastAsia"/>
        </w:rPr>
        <w:t>RAW</w:t>
      </w:r>
      <w:r>
        <w:rPr>
          <w:rFonts w:hint="eastAsia"/>
        </w:rPr>
        <w:t>照片输出，甚至允许程序调整相机的对焦模式、曝光模式、快门等</w:t>
      </w:r>
      <w:r>
        <w:fldChar w:fldCharType="begin"/>
      </w:r>
      <w:r w:rsidR="009156F8">
        <w:rPr>
          <w:rFonts w:hint="eastAsia"/>
        </w:rPr>
        <w:instrText xml:space="preserve"> ADDIN EN.CITE &lt;EndNote&gt;&lt;Cite&gt;&lt;Author&gt;</w:instrText>
      </w:r>
      <w:r w:rsidR="009156F8">
        <w:rPr>
          <w:rFonts w:hint="eastAsia"/>
        </w:rPr>
        <w:instrText>简书</w:instrText>
      </w:r>
      <w:r w:rsidR="009156F8">
        <w:rPr>
          <w:rFonts w:hint="eastAsia"/>
        </w:rPr>
        <w:instrText>&lt;/Author&gt;&lt;RecNum&gt;11&lt;/RecNum&gt;&lt;DisplayText&gt;[2]&lt;/DisplayText&gt;&lt;record&gt;&lt;rec-number&gt;11&lt;/rec-number&gt;&lt;foreign-keys&gt;&lt;key app="EN" db-id="2vwdz022kt5w2beedx5pdsru920tfpw0ssxe" timestamp="1722051534"&gt;11&lt;/key&gt;&lt;/foreign-keys&gt;&lt;ref-type name="Online Database"&gt;45&lt;/ref-type&gt;&lt;contributors&gt;&lt;authors&gt;&lt;author&gt;&lt;style face="normal" font="default" charset="134" size="100%"&gt;</w:instrText>
      </w:r>
      <w:r w:rsidR="009156F8">
        <w:rPr>
          <w:rFonts w:hint="eastAsia"/>
        </w:rPr>
        <w:instrText>简书</w:instrText>
      </w:r>
      <w:r w:rsidR="009156F8">
        <w:rPr>
          <w:rFonts w:hint="eastAsia"/>
        </w:rPr>
        <w:instrText>&lt;/style&gt;&lt;/author&gt;&lt;/authors&gt;&lt;/contributors&gt;&lt;titles&gt;&lt;title&gt;&lt;style face="normal" font="default" size="100%"&gt;Android Camera2 &lt;/style&gt;&lt;style face="normal" font="default" charset="134" size="100%"&gt;</w:instrText>
      </w:r>
      <w:r w:rsidR="009156F8">
        <w:rPr>
          <w:rFonts w:hint="eastAsia"/>
        </w:rPr>
        <w:instrText>使用总结</w:instrText>
      </w:r>
      <w:r w:rsidR="009156F8">
        <w:rPr>
          <w:rFonts w:hint="eastAsia"/>
        </w:rPr>
        <w:instrText>&lt;/style&gt;&lt;/title&gt;&lt;/titles&gt;&lt;dates&gt;&lt;/dates&gt;&lt;urls&gt;&lt;related-urls&gt;&lt;url&gt;https://www.jianshu.com/p/73fed068a795&lt;/url&gt;&lt;/related-urls&gt;&lt;/urls&gt;&lt;/record&gt;&lt;/Cite&gt;&lt;/EndNote&gt;</w:instrText>
      </w:r>
      <w:r>
        <w:fldChar w:fldCharType="separate"/>
      </w:r>
      <w:r>
        <w:rPr>
          <w:noProof/>
        </w:rPr>
        <w:t>[2]</w:t>
      </w:r>
      <w:r>
        <w:fldChar w:fldCharType="end"/>
      </w:r>
      <w:r>
        <w:rPr>
          <w:rFonts w:hint="eastAsia"/>
        </w:rPr>
        <w:t>。</w:t>
      </w:r>
    </w:p>
    <w:p w14:paraId="591BB041" w14:textId="77777777" w:rsidR="004C0D90" w:rsidRPr="00D66474" w:rsidRDefault="004C0D90" w:rsidP="004C0D90">
      <w:pPr>
        <w:widowControl/>
        <w:numPr>
          <w:ilvl w:val="0"/>
          <w:numId w:val="20"/>
        </w:numPr>
        <w:adjustRightInd/>
        <w:snapToGrid/>
        <w:spacing w:before="100" w:beforeAutospacing="1" w:after="100" w:afterAutospacing="1" w:line="300" w:lineRule="atLeast"/>
        <w:jc w:val="left"/>
        <w:rPr>
          <w:rFonts w:cs="Times New Roman"/>
          <w:color w:val="333333"/>
          <w:kern w:val="0"/>
          <w:szCs w:val="21"/>
        </w:rPr>
      </w:pPr>
      <w:r w:rsidRPr="009176F3">
        <w:rPr>
          <w:rFonts w:cs="Times New Roman"/>
          <w:color w:val="C7254E"/>
          <w:kern w:val="0"/>
          <w:szCs w:val="21"/>
          <w:shd w:val="clear" w:color="auto" w:fill="F9F2F4"/>
        </w:rPr>
        <w:t>CameraManager</w:t>
      </w:r>
      <w:r w:rsidRPr="00D66474">
        <w:rPr>
          <w:rFonts w:cs="Times New Roman"/>
          <w:color w:val="333333"/>
          <w:kern w:val="0"/>
          <w:szCs w:val="21"/>
        </w:rPr>
        <w:t>：摄像头管理器。这是一个全新的系统管理器，专门用于检测系统摄像头、打开系统摄像头。除此之外，调用</w:t>
      </w:r>
      <w:r w:rsidRPr="009176F3">
        <w:rPr>
          <w:rFonts w:cs="Times New Roman"/>
          <w:color w:val="C7254E"/>
          <w:kern w:val="0"/>
          <w:szCs w:val="21"/>
          <w:shd w:val="clear" w:color="auto" w:fill="F9F2F4"/>
        </w:rPr>
        <w:t>CameraManager</w:t>
      </w:r>
      <w:r w:rsidRPr="00D66474">
        <w:rPr>
          <w:rFonts w:cs="Times New Roman"/>
          <w:color w:val="333333"/>
          <w:kern w:val="0"/>
          <w:szCs w:val="21"/>
        </w:rPr>
        <w:t>的</w:t>
      </w:r>
      <w:r w:rsidRPr="009176F3">
        <w:rPr>
          <w:rFonts w:cs="Times New Roman"/>
          <w:color w:val="C7254E"/>
          <w:kern w:val="0"/>
          <w:szCs w:val="21"/>
          <w:shd w:val="clear" w:color="auto" w:fill="F9F2F4"/>
        </w:rPr>
        <w:t>getCameraCharacteristics(String)</w:t>
      </w:r>
      <w:r w:rsidRPr="00D66474">
        <w:rPr>
          <w:rFonts w:cs="Times New Roman"/>
          <w:color w:val="333333"/>
          <w:kern w:val="0"/>
          <w:szCs w:val="21"/>
        </w:rPr>
        <w:t>方法即可获取指定摄像头的相关特性。</w:t>
      </w:r>
    </w:p>
    <w:p w14:paraId="16458E59" w14:textId="77777777" w:rsidR="004C0D90" w:rsidRPr="00D66474" w:rsidRDefault="004C0D90" w:rsidP="004C0D90">
      <w:pPr>
        <w:widowControl/>
        <w:numPr>
          <w:ilvl w:val="0"/>
          <w:numId w:val="20"/>
        </w:numPr>
        <w:adjustRightInd/>
        <w:snapToGrid/>
        <w:spacing w:before="100" w:beforeAutospacing="1" w:after="100" w:afterAutospacing="1" w:line="300" w:lineRule="atLeast"/>
        <w:jc w:val="left"/>
        <w:rPr>
          <w:rFonts w:cs="Times New Roman"/>
          <w:color w:val="333333"/>
          <w:kern w:val="0"/>
          <w:szCs w:val="21"/>
        </w:rPr>
      </w:pPr>
      <w:r w:rsidRPr="009176F3">
        <w:rPr>
          <w:rFonts w:cs="Times New Roman"/>
          <w:color w:val="C7254E"/>
          <w:kern w:val="0"/>
          <w:szCs w:val="21"/>
          <w:shd w:val="clear" w:color="auto" w:fill="F9F2F4"/>
        </w:rPr>
        <w:t>CameraCharacteristics</w:t>
      </w:r>
      <w:r w:rsidRPr="00D66474">
        <w:rPr>
          <w:rFonts w:cs="Times New Roman"/>
          <w:color w:val="333333"/>
          <w:kern w:val="0"/>
          <w:szCs w:val="21"/>
        </w:rPr>
        <w:t>：摄像头特性。该对象通过</w:t>
      </w:r>
      <w:r w:rsidRPr="009176F3">
        <w:rPr>
          <w:rFonts w:cs="Times New Roman"/>
          <w:color w:val="C7254E"/>
          <w:kern w:val="0"/>
          <w:szCs w:val="21"/>
          <w:shd w:val="clear" w:color="auto" w:fill="F9F2F4"/>
        </w:rPr>
        <w:t>CameraManager</w:t>
      </w:r>
      <w:r w:rsidRPr="00D66474">
        <w:rPr>
          <w:rFonts w:cs="Times New Roman"/>
          <w:color w:val="333333"/>
          <w:kern w:val="0"/>
          <w:szCs w:val="21"/>
        </w:rPr>
        <w:t>来获取，用于描述特定摄像头所支持的各种特性。</w:t>
      </w:r>
    </w:p>
    <w:p w14:paraId="0572B2EB" w14:textId="77777777" w:rsidR="004C0D90" w:rsidRPr="00D66474" w:rsidRDefault="004C0D90" w:rsidP="004C0D90">
      <w:pPr>
        <w:widowControl/>
        <w:numPr>
          <w:ilvl w:val="0"/>
          <w:numId w:val="20"/>
        </w:numPr>
        <w:adjustRightInd/>
        <w:snapToGrid/>
        <w:spacing w:before="100" w:beforeAutospacing="1" w:after="100" w:afterAutospacing="1" w:line="300" w:lineRule="atLeast"/>
        <w:jc w:val="left"/>
        <w:rPr>
          <w:rFonts w:cs="Times New Roman"/>
          <w:color w:val="333333"/>
          <w:kern w:val="0"/>
          <w:szCs w:val="21"/>
        </w:rPr>
      </w:pPr>
      <w:r w:rsidRPr="009176F3">
        <w:rPr>
          <w:rFonts w:cs="Times New Roman"/>
          <w:color w:val="C7254E"/>
          <w:kern w:val="0"/>
          <w:szCs w:val="21"/>
          <w:shd w:val="clear" w:color="auto" w:fill="F9F2F4"/>
        </w:rPr>
        <w:lastRenderedPageBreak/>
        <w:t>CameraDevice</w:t>
      </w:r>
      <w:r w:rsidRPr="00D66474">
        <w:rPr>
          <w:rFonts w:cs="Times New Roman"/>
          <w:color w:val="333333"/>
          <w:kern w:val="0"/>
          <w:szCs w:val="21"/>
        </w:rPr>
        <w:t>：代表系统摄像头。该类的功能类似于早期的</w:t>
      </w:r>
      <w:r w:rsidRPr="009176F3">
        <w:rPr>
          <w:rFonts w:cs="Times New Roman"/>
          <w:color w:val="C7254E"/>
          <w:kern w:val="0"/>
          <w:szCs w:val="21"/>
          <w:shd w:val="clear" w:color="auto" w:fill="F9F2F4"/>
        </w:rPr>
        <w:t>Camera</w:t>
      </w:r>
      <w:r w:rsidRPr="00D66474">
        <w:rPr>
          <w:rFonts w:cs="Times New Roman"/>
          <w:color w:val="333333"/>
          <w:kern w:val="0"/>
          <w:szCs w:val="21"/>
        </w:rPr>
        <w:t>类。</w:t>
      </w:r>
    </w:p>
    <w:p w14:paraId="1C4698E5" w14:textId="77777777" w:rsidR="004C0D90" w:rsidRPr="00D66474" w:rsidRDefault="004C0D90" w:rsidP="004C0D90">
      <w:pPr>
        <w:widowControl/>
        <w:numPr>
          <w:ilvl w:val="0"/>
          <w:numId w:val="20"/>
        </w:numPr>
        <w:adjustRightInd/>
        <w:snapToGrid/>
        <w:spacing w:before="100" w:beforeAutospacing="1" w:after="100" w:afterAutospacing="1" w:line="300" w:lineRule="atLeast"/>
        <w:jc w:val="left"/>
        <w:rPr>
          <w:rFonts w:cs="Times New Roman"/>
          <w:color w:val="333333"/>
          <w:kern w:val="0"/>
          <w:szCs w:val="21"/>
        </w:rPr>
      </w:pPr>
      <w:r w:rsidRPr="009176F3">
        <w:rPr>
          <w:rFonts w:cs="Times New Roman"/>
          <w:color w:val="C7254E"/>
          <w:kern w:val="0"/>
          <w:szCs w:val="21"/>
          <w:shd w:val="clear" w:color="auto" w:fill="F9F2F4"/>
        </w:rPr>
        <w:t>CameraCaptureSession</w:t>
      </w:r>
      <w:r w:rsidRPr="00D66474">
        <w:rPr>
          <w:rFonts w:cs="Times New Roman"/>
          <w:color w:val="333333"/>
          <w:kern w:val="0"/>
          <w:szCs w:val="21"/>
        </w:rPr>
        <w:t>：这是一个非常重要的</w:t>
      </w:r>
      <w:r w:rsidRPr="00D66474">
        <w:rPr>
          <w:rFonts w:cs="Times New Roman"/>
          <w:color w:val="333333"/>
          <w:kern w:val="0"/>
          <w:szCs w:val="21"/>
        </w:rPr>
        <w:t>API</w:t>
      </w:r>
      <w:r w:rsidRPr="00D66474">
        <w:rPr>
          <w:rFonts w:cs="Times New Roman"/>
          <w:color w:val="333333"/>
          <w:kern w:val="0"/>
          <w:szCs w:val="21"/>
        </w:rPr>
        <w:t>，当程序需要预览、拍照时，都需要先通过该类的实例创建</w:t>
      </w:r>
      <w:r w:rsidRPr="00D66474">
        <w:rPr>
          <w:rFonts w:cs="Times New Roman"/>
          <w:color w:val="333333"/>
          <w:kern w:val="0"/>
          <w:szCs w:val="21"/>
        </w:rPr>
        <w:t>Session</w:t>
      </w:r>
      <w:r w:rsidRPr="00D66474">
        <w:rPr>
          <w:rFonts w:cs="Times New Roman"/>
          <w:color w:val="333333"/>
          <w:kern w:val="0"/>
          <w:szCs w:val="21"/>
        </w:rPr>
        <w:t>。而且不管预览还是拍照，也都是由该对象的方法进行控制的，其中控制预览的方法为</w:t>
      </w:r>
      <w:r w:rsidRPr="009176F3">
        <w:rPr>
          <w:rFonts w:cs="Times New Roman"/>
          <w:color w:val="C7254E"/>
          <w:kern w:val="0"/>
          <w:szCs w:val="21"/>
          <w:shd w:val="clear" w:color="auto" w:fill="F9F2F4"/>
        </w:rPr>
        <w:t>setRepeatingRequest()</w:t>
      </w:r>
      <w:r w:rsidRPr="00D66474">
        <w:rPr>
          <w:rFonts w:cs="Times New Roman"/>
          <w:color w:val="333333"/>
          <w:kern w:val="0"/>
          <w:szCs w:val="21"/>
        </w:rPr>
        <w:t>；控制拍照的方法为</w:t>
      </w:r>
      <w:r w:rsidRPr="009176F3">
        <w:rPr>
          <w:rFonts w:cs="Times New Roman"/>
          <w:color w:val="C7254E"/>
          <w:kern w:val="0"/>
          <w:szCs w:val="21"/>
          <w:shd w:val="clear" w:color="auto" w:fill="F9F2F4"/>
        </w:rPr>
        <w:t>capture()</w:t>
      </w:r>
      <w:r w:rsidRPr="00D66474">
        <w:rPr>
          <w:rFonts w:cs="Times New Roman"/>
          <w:color w:val="333333"/>
          <w:kern w:val="0"/>
          <w:szCs w:val="21"/>
        </w:rPr>
        <w:t>。</w:t>
      </w:r>
    </w:p>
    <w:p w14:paraId="5B645385" w14:textId="77777777" w:rsidR="004C0D90" w:rsidRPr="00D66474" w:rsidRDefault="004C0D90" w:rsidP="004C0D90">
      <w:pPr>
        <w:widowControl/>
        <w:numPr>
          <w:ilvl w:val="0"/>
          <w:numId w:val="20"/>
        </w:numPr>
        <w:adjustRightInd/>
        <w:snapToGrid/>
        <w:spacing w:before="100" w:beforeAutospacing="1" w:after="100" w:afterAutospacing="1" w:line="300" w:lineRule="atLeast"/>
        <w:jc w:val="left"/>
        <w:rPr>
          <w:rFonts w:cs="Times New Roman"/>
          <w:color w:val="333333"/>
          <w:kern w:val="0"/>
          <w:szCs w:val="21"/>
        </w:rPr>
      </w:pPr>
      <w:r w:rsidRPr="009176F3">
        <w:rPr>
          <w:rFonts w:cs="Times New Roman"/>
          <w:color w:val="C7254E"/>
          <w:kern w:val="0"/>
          <w:szCs w:val="21"/>
          <w:shd w:val="clear" w:color="auto" w:fill="F9F2F4"/>
        </w:rPr>
        <w:t>CameraRequest</w:t>
      </w:r>
      <w:r w:rsidRPr="00D66474">
        <w:rPr>
          <w:rFonts w:cs="Times New Roman"/>
          <w:color w:val="333333"/>
          <w:kern w:val="0"/>
          <w:szCs w:val="21"/>
        </w:rPr>
        <w:t>和</w:t>
      </w:r>
      <w:r w:rsidRPr="009176F3">
        <w:rPr>
          <w:rFonts w:cs="Times New Roman"/>
          <w:color w:val="C7254E"/>
          <w:kern w:val="0"/>
          <w:szCs w:val="21"/>
          <w:shd w:val="clear" w:color="auto" w:fill="F9F2F4"/>
        </w:rPr>
        <w:t>CameraRequest.Builder</w:t>
      </w:r>
      <w:r w:rsidRPr="00D66474">
        <w:rPr>
          <w:rFonts w:cs="Times New Roman"/>
          <w:color w:val="333333"/>
          <w:kern w:val="0"/>
          <w:szCs w:val="21"/>
        </w:rPr>
        <w:t>：当程序调用</w:t>
      </w:r>
      <w:r w:rsidRPr="009176F3">
        <w:rPr>
          <w:rFonts w:cs="Times New Roman"/>
          <w:color w:val="C7254E"/>
          <w:kern w:val="0"/>
          <w:szCs w:val="21"/>
          <w:shd w:val="clear" w:color="auto" w:fill="F9F2F4"/>
        </w:rPr>
        <w:t>setRepeatingRequest()</w:t>
      </w:r>
      <w:r w:rsidRPr="00D66474">
        <w:rPr>
          <w:rFonts w:cs="Times New Roman"/>
          <w:color w:val="333333"/>
          <w:kern w:val="0"/>
          <w:szCs w:val="21"/>
        </w:rPr>
        <w:t>方法进行预览时，或调用</w:t>
      </w:r>
      <w:r w:rsidRPr="009176F3">
        <w:rPr>
          <w:rFonts w:cs="Times New Roman"/>
          <w:color w:val="C7254E"/>
          <w:kern w:val="0"/>
          <w:szCs w:val="21"/>
          <w:shd w:val="clear" w:color="auto" w:fill="F9F2F4"/>
        </w:rPr>
        <w:t>capture()</w:t>
      </w:r>
      <w:r w:rsidRPr="00D66474">
        <w:rPr>
          <w:rFonts w:cs="Times New Roman"/>
          <w:color w:val="333333"/>
          <w:kern w:val="0"/>
          <w:szCs w:val="21"/>
        </w:rPr>
        <w:t>方法进行拍照时，都需要传入</w:t>
      </w:r>
      <w:r w:rsidRPr="009176F3">
        <w:rPr>
          <w:rFonts w:cs="Times New Roman"/>
          <w:color w:val="C7254E"/>
          <w:kern w:val="0"/>
          <w:szCs w:val="21"/>
          <w:shd w:val="clear" w:color="auto" w:fill="F9F2F4"/>
        </w:rPr>
        <w:t>CameraRequest</w:t>
      </w:r>
      <w:r w:rsidRPr="00D66474">
        <w:rPr>
          <w:rFonts w:cs="Times New Roman"/>
          <w:color w:val="333333"/>
          <w:kern w:val="0"/>
          <w:szCs w:val="21"/>
        </w:rPr>
        <w:t>参数。</w:t>
      </w:r>
      <w:r w:rsidRPr="009176F3">
        <w:rPr>
          <w:rFonts w:cs="Times New Roman"/>
          <w:color w:val="C7254E"/>
          <w:kern w:val="0"/>
          <w:szCs w:val="21"/>
          <w:shd w:val="clear" w:color="auto" w:fill="F9F2F4"/>
        </w:rPr>
        <w:t>CameraRequest</w:t>
      </w:r>
      <w:r w:rsidRPr="00D66474">
        <w:rPr>
          <w:rFonts w:cs="Times New Roman"/>
          <w:color w:val="333333"/>
          <w:kern w:val="0"/>
          <w:szCs w:val="21"/>
        </w:rPr>
        <w:t>代表了一次捕获请求，用于描述捕获图片的各种参数设置，比如对焦模式、曝光模式</w:t>
      </w:r>
      <w:r w:rsidRPr="00D66474">
        <w:rPr>
          <w:rFonts w:cs="Times New Roman"/>
          <w:color w:val="333333"/>
          <w:kern w:val="0"/>
          <w:szCs w:val="21"/>
        </w:rPr>
        <w:t>……</w:t>
      </w:r>
      <w:r w:rsidRPr="00D66474">
        <w:rPr>
          <w:rFonts w:cs="Times New Roman"/>
          <w:color w:val="333333"/>
          <w:kern w:val="0"/>
          <w:szCs w:val="21"/>
        </w:rPr>
        <w:t>总之，程序需要对照片所做的各种控制，都通过</w:t>
      </w:r>
      <w:r w:rsidRPr="009176F3">
        <w:rPr>
          <w:rFonts w:cs="Times New Roman"/>
          <w:color w:val="C7254E"/>
          <w:kern w:val="0"/>
          <w:szCs w:val="21"/>
          <w:shd w:val="clear" w:color="auto" w:fill="F9F2F4"/>
        </w:rPr>
        <w:t>CameraRequest</w:t>
      </w:r>
      <w:r w:rsidRPr="00D66474">
        <w:rPr>
          <w:rFonts w:cs="Times New Roman"/>
          <w:color w:val="333333"/>
          <w:kern w:val="0"/>
          <w:szCs w:val="21"/>
        </w:rPr>
        <w:t>参数进行设置。</w:t>
      </w:r>
      <w:r w:rsidRPr="009176F3">
        <w:rPr>
          <w:rFonts w:cs="Times New Roman"/>
          <w:color w:val="C7254E"/>
          <w:kern w:val="0"/>
          <w:szCs w:val="21"/>
          <w:shd w:val="clear" w:color="auto" w:fill="F9F2F4"/>
        </w:rPr>
        <w:t>CameraRequest.Builder</w:t>
      </w:r>
      <w:r w:rsidRPr="00D66474">
        <w:rPr>
          <w:rFonts w:cs="Times New Roman"/>
          <w:color w:val="333333"/>
          <w:kern w:val="0"/>
          <w:szCs w:val="21"/>
        </w:rPr>
        <w:t>则负责生成</w:t>
      </w:r>
      <w:r w:rsidRPr="009176F3">
        <w:rPr>
          <w:rFonts w:cs="Times New Roman"/>
          <w:color w:val="C7254E"/>
          <w:kern w:val="0"/>
          <w:szCs w:val="21"/>
          <w:shd w:val="clear" w:color="auto" w:fill="F9F2F4"/>
        </w:rPr>
        <w:t>CameraRequest</w:t>
      </w:r>
      <w:r w:rsidRPr="00D66474">
        <w:rPr>
          <w:rFonts w:cs="Times New Roman"/>
          <w:color w:val="333333"/>
          <w:kern w:val="0"/>
          <w:szCs w:val="21"/>
        </w:rPr>
        <w:t>对象。</w:t>
      </w:r>
    </w:p>
    <w:p w14:paraId="32E4F65A" w14:textId="28A07EE8" w:rsidR="004C0D90" w:rsidRDefault="004C0D90" w:rsidP="004C0D90">
      <w:pPr>
        <w:pStyle w:val="30"/>
      </w:pPr>
      <w:bookmarkStart w:id="127" w:name="_Toc179417773"/>
      <w:r w:rsidRPr="000117BE">
        <w:t>android.hardware.</w:t>
      </w:r>
      <w:r w:rsidRPr="005C7F82">
        <w:t>ImageReader</w:t>
      </w:r>
      <w:r>
        <w:rPr>
          <w:rFonts w:hint="eastAsia"/>
        </w:rPr>
        <w:t>类</w:t>
      </w:r>
      <w:bookmarkEnd w:id="127"/>
    </w:p>
    <w:p w14:paraId="14CB96CA" w14:textId="77777777" w:rsidR="004C0D90" w:rsidRDefault="004C0D90" w:rsidP="004C0D90">
      <w:pPr>
        <w:ind w:firstLineChars="200" w:firstLine="420"/>
        <w:rPr>
          <w:rFonts w:ascii="Courier New" w:hAnsi="Courier New" w:cs="Courier New"/>
          <w:color w:val="006600"/>
          <w:sz w:val="20"/>
          <w:szCs w:val="20"/>
        </w:rPr>
      </w:pPr>
      <w:r>
        <w:rPr>
          <w:rFonts w:hint="eastAsia"/>
        </w:rPr>
        <w:t>与播放声音不同，在使用摄像头的时候，我们需要把摄像头捕获的图像进行显示。示例程序中使用</w:t>
      </w:r>
      <w:r>
        <w:rPr>
          <w:rFonts w:hint="eastAsia"/>
        </w:rPr>
        <w:t>ImageReader</w:t>
      </w:r>
      <w:r>
        <w:rPr>
          <w:rFonts w:hint="eastAsia"/>
        </w:rPr>
        <w:t>类完成摄像头捕获的图像数据到界面上显示控件的显示。类</w:t>
      </w:r>
      <w:r w:rsidRPr="00425177">
        <w:t>ImageReader</w:t>
      </w:r>
      <w:r>
        <w:rPr>
          <w:rFonts w:hint="eastAsia"/>
        </w:rPr>
        <w:t>支持图像数据的着色（</w:t>
      </w:r>
      <w:r w:rsidRPr="003F0B0A">
        <w:t>The ImageReader class allows direct application access to image data rendered into a Surface</w:t>
      </w:r>
      <w:r>
        <w:rPr>
          <w:rFonts w:hint="eastAsia"/>
        </w:rPr>
        <w:t>）</w:t>
      </w:r>
      <w:r>
        <w:t>。</w:t>
      </w:r>
    </w:p>
    <w:p w14:paraId="616490C8" w14:textId="4458E254" w:rsidR="004C0D90" w:rsidRDefault="004C0D90" w:rsidP="004C0D90">
      <w:pPr>
        <w:pStyle w:val="aa"/>
        <w:spacing w:before="16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5207A">
        <w:rPr>
          <w:noProof/>
        </w:rPr>
        <w:t>4</w:t>
      </w:r>
      <w:r>
        <w:fldChar w:fldCharType="end"/>
      </w:r>
      <w:r>
        <w:t xml:space="preserve">  </w:t>
      </w:r>
      <w:r w:rsidRPr="0011213A">
        <w:rPr>
          <w:rFonts w:hint="eastAsia"/>
        </w:rPr>
        <w:t>android.</w:t>
      </w:r>
      <w:r>
        <w:rPr>
          <w:rFonts w:hint="eastAsia"/>
        </w:rPr>
        <w:t>hardware.</w:t>
      </w:r>
      <w:r w:rsidRPr="00473431">
        <w:t>ImageReader</w:t>
      </w:r>
      <w:r>
        <w:rPr>
          <w:rFonts w:hint="eastAsia"/>
        </w:rPr>
        <w:t>类的成员函数</w:t>
      </w:r>
      <w:r>
        <w:fldChar w:fldCharType="begin"/>
      </w:r>
      <w:r w:rsidR="009156F8">
        <w:instrText xml:space="preserve"> ADDIN EN.CITE &lt;EndNote&gt;&lt;Cite&gt;&lt;Author&gt;AndroidAPIs&lt;/Author&gt;&lt;RecNum&gt;12&lt;/RecNum&gt;&lt;DisplayText&gt;[3]&lt;/DisplayText&gt;&lt;record&gt;&lt;rec-number&gt;12&lt;/rec-number&gt;&lt;foreign-keys&gt;&lt;key app="EN" db-id="2vwdz022kt5w2beedx5pdsru920tfpw0ssxe" timestamp="1722051534"&gt;12&lt;/key&gt;&lt;/foreign-keys&gt;&lt;ref-type name="Online Database"&gt;45&lt;/ref-type&gt;&lt;contributors&gt;&lt;authors&gt;&lt;author&gt;AndroidAPIs&lt;/author&gt;&lt;/authors&gt;&lt;/contributors&gt;&lt;titles&gt;&lt;title&gt;ImageReader&lt;/title&gt;&lt;/titles&gt;&lt;dates&gt;&lt;/dates&gt;&lt;urls&gt;&lt;related-urls&gt;&lt;url&gt;http://www.android-doc.com/reference/android/media/ImageReader.html&lt;/url&gt;&lt;/related-urls&gt;&lt;/urls&gt;&lt;/record&gt;&lt;/Cite&gt;&lt;/EndNote&gt;</w:instrText>
      </w:r>
      <w:r>
        <w:fldChar w:fldCharType="separate"/>
      </w:r>
      <w:r>
        <w:rPr>
          <w:noProof/>
        </w:rPr>
        <w:t>[3]</w:t>
      </w:r>
      <w:r>
        <w:fldChar w:fldCharType="end"/>
      </w:r>
    </w:p>
    <w:tbl>
      <w:tblPr>
        <w:tblStyle w:val="a9"/>
        <w:tblW w:w="8918" w:type="dxa"/>
        <w:tblLook w:val="04A0" w:firstRow="1" w:lastRow="0" w:firstColumn="1" w:lastColumn="0" w:noHBand="0" w:noVBand="1"/>
      </w:tblPr>
      <w:tblGrid>
        <w:gridCol w:w="1984"/>
        <w:gridCol w:w="6934"/>
      </w:tblGrid>
      <w:tr w:rsidR="004C0D90" w:rsidRPr="002A01E2" w14:paraId="7677D40D" w14:textId="77777777" w:rsidTr="000223FE">
        <w:tc>
          <w:tcPr>
            <w:tcW w:w="1984" w:type="dxa"/>
          </w:tcPr>
          <w:p w14:paraId="6A133AD8" w14:textId="77777777" w:rsidR="004C0D90" w:rsidRPr="002A01E2" w:rsidRDefault="004C0D90" w:rsidP="000223FE">
            <w:pPr>
              <w:widowControl/>
              <w:jc w:val="center"/>
              <w:rPr>
                <w:b/>
                <w:color w:val="222222"/>
                <w:sz w:val="21"/>
                <w:szCs w:val="21"/>
              </w:rPr>
            </w:pPr>
            <w:r w:rsidRPr="002A01E2">
              <w:rPr>
                <w:rFonts w:hint="eastAsia"/>
                <w:b/>
                <w:color w:val="222222"/>
                <w:sz w:val="21"/>
                <w:szCs w:val="21"/>
              </w:rPr>
              <w:t>函数返回值类型</w:t>
            </w:r>
          </w:p>
        </w:tc>
        <w:tc>
          <w:tcPr>
            <w:tcW w:w="6934" w:type="dxa"/>
          </w:tcPr>
          <w:p w14:paraId="7EC569C6" w14:textId="77777777" w:rsidR="004C0D90" w:rsidRPr="002A01E2" w:rsidRDefault="004C0D90" w:rsidP="000223FE">
            <w:pPr>
              <w:widowControl/>
              <w:jc w:val="center"/>
              <w:rPr>
                <w:b/>
                <w:color w:val="222222"/>
                <w:sz w:val="21"/>
                <w:szCs w:val="21"/>
              </w:rPr>
            </w:pPr>
            <w:r w:rsidRPr="002A01E2">
              <w:rPr>
                <w:rFonts w:hint="eastAsia"/>
                <w:b/>
                <w:color w:val="222222"/>
                <w:sz w:val="21"/>
                <w:szCs w:val="21"/>
              </w:rPr>
              <w:t>成员函数名称</w:t>
            </w:r>
          </w:p>
        </w:tc>
      </w:tr>
      <w:tr w:rsidR="004C0D90" w:rsidRPr="002A01E2" w14:paraId="69ED7303" w14:textId="77777777" w:rsidTr="000223FE">
        <w:tc>
          <w:tcPr>
            <w:tcW w:w="1984" w:type="dxa"/>
            <w:hideMark/>
          </w:tcPr>
          <w:p w14:paraId="6E0EF221" w14:textId="28C2D0B2" w:rsidR="004C0D90" w:rsidRPr="002A01E2" w:rsidRDefault="00B3597E" w:rsidP="000223FE">
            <w:pPr>
              <w:widowControl/>
              <w:jc w:val="right"/>
              <w:rPr>
                <w:color w:val="222222"/>
                <w:sz w:val="21"/>
                <w:szCs w:val="21"/>
              </w:rPr>
            </w:pPr>
            <w:hyperlink r:id="rId184" w:history="1">
              <w:r w:rsidR="004C0D90" w:rsidRPr="002A01E2">
                <w:rPr>
                  <w:color w:val="258AAF"/>
                  <w:sz w:val="21"/>
                  <w:szCs w:val="21"/>
                </w:rPr>
                <w:t>Image</w:t>
              </w:r>
            </w:hyperlink>
            <w:r w:rsidR="004C0D90" w:rsidRPr="002A01E2">
              <w:rPr>
                <w:color w:val="222222"/>
                <w:sz w:val="21"/>
                <w:szCs w:val="21"/>
              </w:rPr>
              <w:t xml:space="preserve"> </w:t>
            </w:r>
          </w:p>
        </w:tc>
        <w:tc>
          <w:tcPr>
            <w:tcW w:w="6934" w:type="dxa"/>
            <w:hideMark/>
          </w:tcPr>
          <w:p w14:paraId="4E6BBC1F" w14:textId="54CD0891" w:rsidR="004C0D90" w:rsidRPr="002A01E2" w:rsidRDefault="00B3597E" w:rsidP="000223FE">
            <w:pPr>
              <w:widowControl/>
              <w:jc w:val="left"/>
              <w:rPr>
                <w:color w:val="222222"/>
                <w:sz w:val="21"/>
                <w:szCs w:val="21"/>
              </w:rPr>
            </w:pPr>
            <w:hyperlink r:id="rId185" w:anchor="acquireLatestImage()" w:history="1">
              <w:r w:rsidR="004C0D90" w:rsidRPr="002A01E2">
                <w:rPr>
                  <w:color w:val="258AAF"/>
                  <w:sz w:val="21"/>
                  <w:szCs w:val="21"/>
                </w:rPr>
                <w:t>acquireLatestImage</w:t>
              </w:r>
            </w:hyperlink>
            <w:r w:rsidR="004C0D90" w:rsidRPr="002A01E2">
              <w:rPr>
                <w:color w:val="222222"/>
                <w:sz w:val="21"/>
                <w:szCs w:val="21"/>
              </w:rPr>
              <w:t xml:space="preserve">() </w:t>
            </w:r>
          </w:p>
          <w:p w14:paraId="161CCCE7" w14:textId="048E8580" w:rsidR="004C0D90" w:rsidRPr="002A01E2" w:rsidRDefault="004C0D90" w:rsidP="000223FE">
            <w:pPr>
              <w:widowControl/>
              <w:jc w:val="left"/>
              <w:rPr>
                <w:color w:val="222222"/>
                <w:sz w:val="21"/>
                <w:szCs w:val="21"/>
              </w:rPr>
            </w:pPr>
            <w:r w:rsidRPr="002A01E2">
              <w:rPr>
                <w:color w:val="222222"/>
                <w:sz w:val="21"/>
                <w:szCs w:val="21"/>
              </w:rPr>
              <w:t xml:space="preserve">Acquire the latest </w:t>
            </w:r>
            <w:hyperlink r:id="rId186" w:history="1">
              <w:r w:rsidRPr="002A01E2">
                <w:rPr>
                  <w:color w:val="258AAF"/>
                  <w:szCs w:val="20"/>
                </w:rPr>
                <w:t>Image</w:t>
              </w:r>
            </w:hyperlink>
            <w:r w:rsidRPr="002A01E2">
              <w:rPr>
                <w:color w:val="222222"/>
                <w:sz w:val="21"/>
                <w:szCs w:val="21"/>
              </w:rPr>
              <w:t xml:space="preserve"> from the ImageReader's queue, dropping older </w:t>
            </w:r>
            <w:hyperlink r:id="rId187" w:history="1">
              <w:r w:rsidRPr="002A01E2">
                <w:rPr>
                  <w:color w:val="258AAF"/>
                  <w:szCs w:val="20"/>
                </w:rPr>
                <w:t>images</w:t>
              </w:r>
            </w:hyperlink>
            <w:r w:rsidRPr="002A01E2">
              <w:rPr>
                <w:color w:val="222222"/>
                <w:sz w:val="21"/>
                <w:szCs w:val="21"/>
              </w:rPr>
              <w:t>.</w:t>
            </w:r>
          </w:p>
        </w:tc>
      </w:tr>
      <w:tr w:rsidR="004C0D90" w:rsidRPr="002A01E2" w14:paraId="6A6D59D4" w14:textId="77777777" w:rsidTr="000223FE">
        <w:tc>
          <w:tcPr>
            <w:tcW w:w="1984" w:type="dxa"/>
            <w:hideMark/>
          </w:tcPr>
          <w:p w14:paraId="556223AA" w14:textId="6AA42E67" w:rsidR="004C0D90" w:rsidRPr="002A01E2" w:rsidRDefault="00B3597E" w:rsidP="000223FE">
            <w:pPr>
              <w:widowControl/>
              <w:jc w:val="right"/>
              <w:rPr>
                <w:color w:val="222222"/>
                <w:sz w:val="21"/>
                <w:szCs w:val="21"/>
              </w:rPr>
            </w:pPr>
            <w:hyperlink r:id="rId188" w:history="1">
              <w:r w:rsidR="004C0D90" w:rsidRPr="002A01E2">
                <w:rPr>
                  <w:color w:val="258AAF"/>
                  <w:sz w:val="21"/>
                  <w:szCs w:val="21"/>
                </w:rPr>
                <w:t>Image</w:t>
              </w:r>
            </w:hyperlink>
            <w:r w:rsidR="004C0D90" w:rsidRPr="002A01E2">
              <w:rPr>
                <w:color w:val="222222"/>
                <w:sz w:val="21"/>
                <w:szCs w:val="21"/>
              </w:rPr>
              <w:t xml:space="preserve"> </w:t>
            </w:r>
          </w:p>
        </w:tc>
        <w:tc>
          <w:tcPr>
            <w:tcW w:w="6934" w:type="dxa"/>
            <w:hideMark/>
          </w:tcPr>
          <w:p w14:paraId="30FF07FA" w14:textId="37951A62" w:rsidR="004C0D90" w:rsidRPr="002A01E2" w:rsidRDefault="00B3597E" w:rsidP="000223FE">
            <w:pPr>
              <w:widowControl/>
              <w:jc w:val="left"/>
              <w:rPr>
                <w:color w:val="222222"/>
                <w:sz w:val="21"/>
                <w:szCs w:val="21"/>
              </w:rPr>
            </w:pPr>
            <w:hyperlink r:id="rId189" w:anchor="acquireNextImage()" w:history="1">
              <w:r w:rsidR="004C0D90" w:rsidRPr="002A01E2">
                <w:rPr>
                  <w:color w:val="258AAF"/>
                  <w:sz w:val="21"/>
                  <w:szCs w:val="21"/>
                </w:rPr>
                <w:t>acquireNextImage</w:t>
              </w:r>
            </w:hyperlink>
            <w:r w:rsidR="004C0D90" w:rsidRPr="002A01E2">
              <w:rPr>
                <w:color w:val="222222"/>
                <w:sz w:val="21"/>
                <w:szCs w:val="21"/>
              </w:rPr>
              <w:t xml:space="preserve">() </w:t>
            </w:r>
          </w:p>
          <w:p w14:paraId="42E1C5C8" w14:textId="77777777" w:rsidR="004C0D90" w:rsidRPr="002A01E2" w:rsidRDefault="004C0D90" w:rsidP="000223FE">
            <w:pPr>
              <w:widowControl/>
              <w:jc w:val="left"/>
              <w:rPr>
                <w:color w:val="222222"/>
                <w:sz w:val="21"/>
                <w:szCs w:val="21"/>
              </w:rPr>
            </w:pPr>
            <w:r w:rsidRPr="002A01E2">
              <w:rPr>
                <w:color w:val="222222"/>
                <w:sz w:val="21"/>
                <w:szCs w:val="21"/>
              </w:rPr>
              <w:t>Acquire the next Image from the ImageReader's queue.</w:t>
            </w:r>
          </w:p>
        </w:tc>
      </w:tr>
      <w:tr w:rsidR="004C0D90" w:rsidRPr="002A01E2" w14:paraId="46FE2A2B" w14:textId="77777777" w:rsidTr="000223FE">
        <w:tc>
          <w:tcPr>
            <w:tcW w:w="1984" w:type="dxa"/>
            <w:hideMark/>
          </w:tcPr>
          <w:p w14:paraId="001C017F" w14:textId="77777777" w:rsidR="004C0D90" w:rsidRPr="002A01E2" w:rsidRDefault="004C0D90" w:rsidP="000223FE">
            <w:pPr>
              <w:widowControl/>
              <w:jc w:val="right"/>
              <w:rPr>
                <w:color w:val="222222"/>
                <w:sz w:val="21"/>
                <w:szCs w:val="21"/>
              </w:rPr>
            </w:pPr>
            <w:r w:rsidRPr="002A01E2">
              <w:rPr>
                <w:color w:val="222222"/>
                <w:sz w:val="21"/>
                <w:szCs w:val="21"/>
              </w:rPr>
              <w:t xml:space="preserve">void </w:t>
            </w:r>
          </w:p>
        </w:tc>
        <w:tc>
          <w:tcPr>
            <w:tcW w:w="6934" w:type="dxa"/>
            <w:hideMark/>
          </w:tcPr>
          <w:p w14:paraId="4D7212B1" w14:textId="6E21E9D4" w:rsidR="004C0D90" w:rsidRPr="002A01E2" w:rsidRDefault="00B3597E" w:rsidP="000223FE">
            <w:pPr>
              <w:widowControl/>
              <w:jc w:val="left"/>
              <w:rPr>
                <w:color w:val="222222"/>
                <w:sz w:val="21"/>
                <w:szCs w:val="21"/>
              </w:rPr>
            </w:pPr>
            <w:hyperlink r:id="rId190" w:anchor="close()" w:history="1">
              <w:r w:rsidR="004C0D90" w:rsidRPr="002A01E2">
                <w:rPr>
                  <w:color w:val="258AAF"/>
                  <w:sz w:val="21"/>
                  <w:szCs w:val="21"/>
                </w:rPr>
                <w:t>close</w:t>
              </w:r>
            </w:hyperlink>
            <w:r w:rsidR="004C0D90" w:rsidRPr="002A01E2">
              <w:rPr>
                <w:color w:val="222222"/>
                <w:sz w:val="21"/>
                <w:szCs w:val="21"/>
              </w:rPr>
              <w:t xml:space="preserve">() </w:t>
            </w:r>
          </w:p>
          <w:p w14:paraId="2C43FAED" w14:textId="77777777" w:rsidR="004C0D90" w:rsidRPr="002A01E2" w:rsidRDefault="004C0D90" w:rsidP="000223FE">
            <w:pPr>
              <w:widowControl/>
              <w:jc w:val="left"/>
              <w:rPr>
                <w:color w:val="222222"/>
                <w:sz w:val="21"/>
                <w:szCs w:val="21"/>
              </w:rPr>
            </w:pPr>
            <w:r w:rsidRPr="002A01E2">
              <w:rPr>
                <w:color w:val="222222"/>
                <w:sz w:val="21"/>
                <w:szCs w:val="21"/>
              </w:rPr>
              <w:t>Free up all the resources associated with this ImageReader.</w:t>
            </w:r>
          </w:p>
        </w:tc>
      </w:tr>
      <w:tr w:rsidR="004C0D90" w:rsidRPr="002A01E2" w14:paraId="52C23A39" w14:textId="77777777" w:rsidTr="000223FE">
        <w:tc>
          <w:tcPr>
            <w:tcW w:w="1984" w:type="dxa"/>
            <w:hideMark/>
          </w:tcPr>
          <w:p w14:paraId="1FA485D2" w14:textId="77777777" w:rsidR="004C0D90" w:rsidRPr="002A01E2" w:rsidRDefault="004C0D90" w:rsidP="000223FE">
            <w:pPr>
              <w:widowControl/>
              <w:jc w:val="right"/>
              <w:rPr>
                <w:color w:val="222222"/>
                <w:sz w:val="21"/>
                <w:szCs w:val="21"/>
              </w:rPr>
            </w:pPr>
            <w:r w:rsidRPr="002A01E2">
              <w:rPr>
                <w:color w:val="222222"/>
                <w:sz w:val="21"/>
                <w:szCs w:val="21"/>
              </w:rPr>
              <w:t xml:space="preserve">int </w:t>
            </w:r>
          </w:p>
        </w:tc>
        <w:tc>
          <w:tcPr>
            <w:tcW w:w="6934" w:type="dxa"/>
            <w:hideMark/>
          </w:tcPr>
          <w:p w14:paraId="05AE86BC" w14:textId="26146E1E" w:rsidR="004C0D90" w:rsidRPr="002A01E2" w:rsidRDefault="00B3597E" w:rsidP="000223FE">
            <w:pPr>
              <w:widowControl/>
              <w:jc w:val="left"/>
              <w:rPr>
                <w:color w:val="222222"/>
                <w:sz w:val="21"/>
                <w:szCs w:val="21"/>
              </w:rPr>
            </w:pPr>
            <w:hyperlink r:id="rId191" w:anchor="getHeight()" w:history="1">
              <w:r w:rsidR="004C0D90" w:rsidRPr="002A01E2">
                <w:rPr>
                  <w:color w:val="258AAF"/>
                  <w:sz w:val="21"/>
                  <w:szCs w:val="21"/>
                </w:rPr>
                <w:t>getHeight</w:t>
              </w:r>
            </w:hyperlink>
            <w:r w:rsidR="004C0D90" w:rsidRPr="002A01E2">
              <w:rPr>
                <w:color w:val="222222"/>
                <w:sz w:val="21"/>
                <w:szCs w:val="21"/>
              </w:rPr>
              <w:t xml:space="preserve">() </w:t>
            </w:r>
          </w:p>
          <w:p w14:paraId="13738BAD" w14:textId="78D1315D" w:rsidR="004C0D90" w:rsidRPr="002A01E2" w:rsidRDefault="004C0D90" w:rsidP="000223FE">
            <w:pPr>
              <w:widowControl/>
              <w:jc w:val="left"/>
              <w:rPr>
                <w:color w:val="222222"/>
                <w:sz w:val="21"/>
                <w:szCs w:val="21"/>
              </w:rPr>
            </w:pPr>
            <w:r w:rsidRPr="002A01E2">
              <w:rPr>
                <w:color w:val="222222"/>
                <w:sz w:val="21"/>
                <w:szCs w:val="21"/>
              </w:rPr>
              <w:t xml:space="preserve">The height of each </w:t>
            </w:r>
            <w:hyperlink r:id="rId192" w:history="1">
              <w:r w:rsidRPr="002A01E2">
                <w:rPr>
                  <w:color w:val="258AAF"/>
                  <w:szCs w:val="20"/>
                </w:rPr>
                <w:t>Image</w:t>
              </w:r>
            </w:hyperlink>
            <w:r w:rsidRPr="002A01E2">
              <w:rPr>
                <w:color w:val="222222"/>
                <w:sz w:val="21"/>
                <w:szCs w:val="21"/>
              </w:rPr>
              <w:t>, in pixels.</w:t>
            </w:r>
          </w:p>
        </w:tc>
      </w:tr>
      <w:tr w:rsidR="004C0D90" w:rsidRPr="002A01E2" w14:paraId="72D85A50" w14:textId="77777777" w:rsidTr="000223FE">
        <w:tc>
          <w:tcPr>
            <w:tcW w:w="1984" w:type="dxa"/>
            <w:hideMark/>
          </w:tcPr>
          <w:p w14:paraId="00407667" w14:textId="77777777" w:rsidR="004C0D90" w:rsidRPr="002A01E2" w:rsidRDefault="004C0D90" w:rsidP="000223FE">
            <w:pPr>
              <w:widowControl/>
              <w:jc w:val="right"/>
              <w:rPr>
                <w:color w:val="222222"/>
                <w:sz w:val="21"/>
                <w:szCs w:val="21"/>
              </w:rPr>
            </w:pPr>
            <w:r w:rsidRPr="002A01E2">
              <w:rPr>
                <w:color w:val="222222"/>
                <w:sz w:val="21"/>
                <w:szCs w:val="21"/>
              </w:rPr>
              <w:t xml:space="preserve">int </w:t>
            </w:r>
          </w:p>
        </w:tc>
        <w:tc>
          <w:tcPr>
            <w:tcW w:w="6934" w:type="dxa"/>
            <w:hideMark/>
          </w:tcPr>
          <w:p w14:paraId="440AEACA" w14:textId="0C5FAD08" w:rsidR="004C0D90" w:rsidRPr="002A01E2" w:rsidRDefault="00B3597E" w:rsidP="000223FE">
            <w:pPr>
              <w:widowControl/>
              <w:jc w:val="left"/>
              <w:rPr>
                <w:color w:val="222222"/>
                <w:sz w:val="21"/>
                <w:szCs w:val="21"/>
              </w:rPr>
            </w:pPr>
            <w:hyperlink r:id="rId193" w:anchor="getImageFormat()" w:history="1">
              <w:r w:rsidR="004C0D90" w:rsidRPr="002A01E2">
                <w:rPr>
                  <w:color w:val="258AAF"/>
                  <w:sz w:val="21"/>
                  <w:szCs w:val="21"/>
                </w:rPr>
                <w:t>getImageFormat</w:t>
              </w:r>
            </w:hyperlink>
            <w:r w:rsidR="004C0D90" w:rsidRPr="002A01E2">
              <w:rPr>
                <w:color w:val="222222"/>
                <w:sz w:val="21"/>
                <w:szCs w:val="21"/>
              </w:rPr>
              <w:t xml:space="preserve">() </w:t>
            </w:r>
          </w:p>
          <w:p w14:paraId="71DE2903" w14:textId="4D7DC347" w:rsidR="004C0D90" w:rsidRPr="002A01E2" w:rsidRDefault="004C0D90" w:rsidP="000223FE">
            <w:pPr>
              <w:widowControl/>
              <w:jc w:val="left"/>
              <w:rPr>
                <w:color w:val="222222"/>
                <w:sz w:val="21"/>
                <w:szCs w:val="21"/>
              </w:rPr>
            </w:pPr>
            <w:r w:rsidRPr="002A01E2">
              <w:rPr>
                <w:color w:val="222222"/>
                <w:sz w:val="21"/>
                <w:szCs w:val="21"/>
              </w:rPr>
              <w:t xml:space="preserve">The </w:t>
            </w:r>
            <w:hyperlink r:id="rId194" w:history="1">
              <w:r w:rsidRPr="002A01E2">
                <w:rPr>
                  <w:color w:val="258AAF"/>
                  <w:szCs w:val="20"/>
                </w:rPr>
                <w:t>image format</w:t>
              </w:r>
            </w:hyperlink>
            <w:r w:rsidRPr="002A01E2">
              <w:rPr>
                <w:color w:val="222222"/>
                <w:sz w:val="21"/>
                <w:szCs w:val="21"/>
              </w:rPr>
              <w:t xml:space="preserve"> of each Image.</w:t>
            </w:r>
          </w:p>
        </w:tc>
      </w:tr>
      <w:tr w:rsidR="004C0D90" w:rsidRPr="002A01E2" w14:paraId="4D33320F" w14:textId="77777777" w:rsidTr="000223FE">
        <w:tc>
          <w:tcPr>
            <w:tcW w:w="1984" w:type="dxa"/>
            <w:hideMark/>
          </w:tcPr>
          <w:p w14:paraId="710DA393" w14:textId="77777777" w:rsidR="004C0D90" w:rsidRPr="002A01E2" w:rsidRDefault="004C0D90" w:rsidP="000223FE">
            <w:pPr>
              <w:widowControl/>
              <w:jc w:val="right"/>
              <w:rPr>
                <w:color w:val="222222"/>
                <w:sz w:val="21"/>
                <w:szCs w:val="21"/>
              </w:rPr>
            </w:pPr>
            <w:r w:rsidRPr="002A01E2">
              <w:rPr>
                <w:color w:val="222222"/>
                <w:sz w:val="21"/>
                <w:szCs w:val="21"/>
              </w:rPr>
              <w:t xml:space="preserve">int </w:t>
            </w:r>
          </w:p>
        </w:tc>
        <w:tc>
          <w:tcPr>
            <w:tcW w:w="6934" w:type="dxa"/>
            <w:hideMark/>
          </w:tcPr>
          <w:p w14:paraId="334929A0" w14:textId="6CB95D8C" w:rsidR="004C0D90" w:rsidRPr="002A01E2" w:rsidRDefault="00B3597E" w:rsidP="000223FE">
            <w:pPr>
              <w:widowControl/>
              <w:jc w:val="left"/>
              <w:rPr>
                <w:color w:val="222222"/>
                <w:sz w:val="21"/>
                <w:szCs w:val="21"/>
              </w:rPr>
            </w:pPr>
            <w:hyperlink r:id="rId195" w:anchor="getMaxImages()" w:history="1">
              <w:r w:rsidR="004C0D90" w:rsidRPr="002A01E2">
                <w:rPr>
                  <w:color w:val="258AAF"/>
                  <w:sz w:val="21"/>
                  <w:szCs w:val="21"/>
                </w:rPr>
                <w:t>getMaxImages</w:t>
              </w:r>
            </w:hyperlink>
            <w:r w:rsidR="004C0D90" w:rsidRPr="002A01E2">
              <w:rPr>
                <w:color w:val="222222"/>
                <w:sz w:val="21"/>
                <w:szCs w:val="21"/>
              </w:rPr>
              <w:t xml:space="preserve">() </w:t>
            </w:r>
          </w:p>
          <w:p w14:paraId="18CEB645" w14:textId="1E46AD23" w:rsidR="004C0D90" w:rsidRPr="002A01E2" w:rsidRDefault="004C0D90" w:rsidP="000223FE">
            <w:pPr>
              <w:widowControl/>
              <w:jc w:val="left"/>
              <w:rPr>
                <w:color w:val="222222"/>
                <w:sz w:val="21"/>
                <w:szCs w:val="21"/>
              </w:rPr>
            </w:pPr>
            <w:r w:rsidRPr="002A01E2">
              <w:rPr>
                <w:color w:val="222222"/>
                <w:sz w:val="21"/>
                <w:szCs w:val="21"/>
              </w:rPr>
              <w:t xml:space="preserve">Maximum number of images that can be acquired from the ImageReader by any time (for example, with </w:t>
            </w:r>
            <w:hyperlink r:id="rId196" w:anchor="acquireNextImage()" w:history="1">
              <w:r w:rsidRPr="002A01E2">
                <w:rPr>
                  <w:color w:val="258AAF"/>
                  <w:szCs w:val="20"/>
                </w:rPr>
                <w:t>acquireNextImage()</w:t>
              </w:r>
            </w:hyperlink>
            <w:r w:rsidRPr="002A01E2">
              <w:rPr>
                <w:color w:val="222222"/>
                <w:sz w:val="21"/>
                <w:szCs w:val="21"/>
              </w:rPr>
              <w:t>).</w:t>
            </w:r>
          </w:p>
        </w:tc>
      </w:tr>
      <w:tr w:rsidR="004C0D90" w:rsidRPr="002A01E2" w14:paraId="65132D0A" w14:textId="77777777" w:rsidTr="000223FE">
        <w:tc>
          <w:tcPr>
            <w:tcW w:w="1984" w:type="dxa"/>
            <w:hideMark/>
          </w:tcPr>
          <w:p w14:paraId="40143DBE" w14:textId="186CD323" w:rsidR="004C0D90" w:rsidRPr="002A01E2" w:rsidRDefault="00B3597E" w:rsidP="000223FE">
            <w:pPr>
              <w:widowControl/>
              <w:jc w:val="right"/>
              <w:rPr>
                <w:color w:val="222222"/>
                <w:sz w:val="21"/>
                <w:szCs w:val="21"/>
              </w:rPr>
            </w:pPr>
            <w:hyperlink r:id="rId197" w:history="1">
              <w:r w:rsidR="004C0D90" w:rsidRPr="002A01E2">
                <w:rPr>
                  <w:color w:val="258AAF"/>
                  <w:sz w:val="21"/>
                  <w:szCs w:val="21"/>
                </w:rPr>
                <w:t>Surface</w:t>
              </w:r>
            </w:hyperlink>
            <w:r w:rsidR="004C0D90" w:rsidRPr="002A01E2">
              <w:rPr>
                <w:color w:val="222222"/>
                <w:sz w:val="21"/>
                <w:szCs w:val="21"/>
              </w:rPr>
              <w:t xml:space="preserve"> </w:t>
            </w:r>
          </w:p>
        </w:tc>
        <w:tc>
          <w:tcPr>
            <w:tcW w:w="6934" w:type="dxa"/>
            <w:hideMark/>
          </w:tcPr>
          <w:p w14:paraId="6391891F" w14:textId="21EC9AC4" w:rsidR="004C0D90" w:rsidRPr="002A01E2" w:rsidRDefault="00B3597E" w:rsidP="000223FE">
            <w:pPr>
              <w:widowControl/>
              <w:jc w:val="left"/>
              <w:rPr>
                <w:color w:val="222222"/>
                <w:sz w:val="21"/>
                <w:szCs w:val="21"/>
              </w:rPr>
            </w:pPr>
            <w:hyperlink r:id="rId198" w:anchor="getSurface()" w:history="1">
              <w:r w:rsidR="004C0D90" w:rsidRPr="002A01E2">
                <w:rPr>
                  <w:color w:val="258AAF"/>
                  <w:sz w:val="21"/>
                  <w:szCs w:val="21"/>
                </w:rPr>
                <w:t>getSurface</w:t>
              </w:r>
            </w:hyperlink>
            <w:r w:rsidR="004C0D90" w:rsidRPr="002A01E2">
              <w:rPr>
                <w:color w:val="222222"/>
                <w:sz w:val="21"/>
                <w:szCs w:val="21"/>
              </w:rPr>
              <w:t xml:space="preserve">() </w:t>
            </w:r>
          </w:p>
          <w:p w14:paraId="61466811" w14:textId="7207B10C" w:rsidR="004C0D90" w:rsidRPr="002A01E2" w:rsidRDefault="004C0D90" w:rsidP="000223FE">
            <w:pPr>
              <w:widowControl/>
              <w:jc w:val="left"/>
              <w:rPr>
                <w:color w:val="222222"/>
                <w:sz w:val="21"/>
                <w:szCs w:val="21"/>
              </w:rPr>
            </w:pPr>
            <w:r w:rsidRPr="002A01E2">
              <w:rPr>
                <w:color w:val="222222"/>
                <w:sz w:val="21"/>
                <w:szCs w:val="21"/>
              </w:rPr>
              <w:t xml:space="preserve">Get a </w:t>
            </w:r>
            <w:hyperlink r:id="rId199" w:history="1">
              <w:r w:rsidRPr="002A01E2">
                <w:rPr>
                  <w:color w:val="258AAF"/>
                  <w:szCs w:val="20"/>
                </w:rPr>
                <w:t>Surface</w:t>
              </w:r>
            </w:hyperlink>
            <w:r w:rsidRPr="002A01E2">
              <w:rPr>
                <w:color w:val="222222"/>
                <w:sz w:val="21"/>
                <w:szCs w:val="21"/>
              </w:rPr>
              <w:t xml:space="preserve"> that can be used to produce </w:t>
            </w:r>
            <w:hyperlink r:id="rId200" w:history="1">
              <w:r w:rsidRPr="002A01E2">
                <w:rPr>
                  <w:color w:val="258AAF"/>
                  <w:szCs w:val="20"/>
                </w:rPr>
                <w:t>Images</w:t>
              </w:r>
            </w:hyperlink>
            <w:r w:rsidRPr="002A01E2">
              <w:rPr>
                <w:color w:val="222222"/>
                <w:sz w:val="21"/>
                <w:szCs w:val="21"/>
              </w:rPr>
              <w:t xml:space="preserve"> for this </w:t>
            </w:r>
            <w:r w:rsidRPr="002A01E2">
              <w:rPr>
                <w:color w:val="006600"/>
                <w:szCs w:val="20"/>
              </w:rPr>
              <w:t>ImageReader</w:t>
            </w:r>
            <w:r w:rsidRPr="002A01E2">
              <w:rPr>
                <w:color w:val="222222"/>
                <w:sz w:val="21"/>
                <w:szCs w:val="21"/>
              </w:rPr>
              <w:t>.</w:t>
            </w:r>
          </w:p>
        </w:tc>
      </w:tr>
      <w:tr w:rsidR="004C0D90" w:rsidRPr="002A01E2" w14:paraId="28D58C2B" w14:textId="77777777" w:rsidTr="000223FE">
        <w:tc>
          <w:tcPr>
            <w:tcW w:w="1984" w:type="dxa"/>
            <w:hideMark/>
          </w:tcPr>
          <w:p w14:paraId="2BB3C2CF" w14:textId="77777777" w:rsidR="004C0D90" w:rsidRPr="002A01E2" w:rsidRDefault="004C0D90" w:rsidP="000223FE">
            <w:pPr>
              <w:widowControl/>
              <w:jc w:val="right"/>
              <w:rPr>
                <w:color w:val="222222"/>
                <w:sz w:val="21"/>
                <w:szCs w:val="21"/>
              </w:rPr>
            </w:pPr>
            <w:r w:rsidRPr="002A01E2">
              <w:rPr>
                <w:color w:val="222222"/>
                <w:sz w:val="21"/>
                <w:szCs w:val="21"/>
              </w:rPr>
              <w:t xml:space="preserve">int </w:t>
            </w:r>
          </w:p>
        </w:tc>
        <w:tc>
          <w:tcPr>
            <w:tcW w:w="6934" w:type="dxa"/>
            <w:hideMark/>
          </w:tcPr>
          <w:p w14:paraId="2A454170" w14:textId="2C2015D1" w:rsidR="004C0D90" w:rsidRPr="002A01E2" w:rsidRDefault="00B3597E" w:rsidP="000223FE">
            <w:pPr>
              <w:widowControl/>
              <w:jc w:val="left"/>
              <w:rPr>
                <w:color w:val="222222"/>
                <w:sz w:val="21"/>
                <w:szCs w:val="21"/>
              </w:rPr>
            </w:pPr>
            <w:hyperlink r:id="rId201" w:anchor="getWidth()" w:history="1">
              <w:r w:rsidR="004C0D90" w:rsidRPr="002A01E2">
                <w:rPr>
                  <w:color w:val="258AAF"/>
                  <w:sz w:val="21"/>
                  <w:szCs w:val="21"/>
                </w:rPr>
                <w:t>getWidth</w:t>
              </w:r>
            </w:hyperlink>
            <w:r w:rsidR="004C0D90" w:rsidRPr="002A01E2">
              <w:rPr>
                <w:color w:val="222222"/>
                <w:sz w:val="21"/>
                <w:szCs w:val="21"/>
              </w:rPr>
              <w:t xml:space="preserve">() </w:t>
            </w:r>
          </w:p>
          <w:p w14:paraId="3DEC2F0B" w14:textId="65F1C186" w:rsidR="004C0D90" w:rsidRPr="002A01E2" w:rsidRDefault="004C0D90" w:rsidP="000223FE">
            <w:pPr>
              <w:widowControl/>
              <w:jc w:val="left"/>
              <w:rPr>
                <w:color w:val="222222"/>
                <w:sz w:val="21"/>
                <w:szCs w:val="21"/>
              </w:rPr>
            </w:pPr>
            <w:r w:rsidRPr="002A01E2">
              <w:rPr>
                <w:color w:val="222222"/>
                <w:sz w:val="21"/>
                <w:szCs w:val="21"/>
              </w:rPr>
              <w:t xml:space="preserve">The width of each </w:t>
            </w:r>
            <w:hyperlink r:id="rId202" w:history="1">
              <w:r w:rsidRPr="002A01E2">
                <w:rPr>
                  <w:color w:val="258AAF"/>
                  <w:szCs w:val="20"/>
                </w:rPr>
                <w:t>Image</w:t>
              </w:r>
            </w:hyperlink>
            <w:r w:rsidRPr="002A01E2">
              <w:rPr>
                <w:color w:val="222222"/>
                <w:sz w:val="21"/>
                <w:szCs w:val="21"/>
              </w:rPr>
              <w:t>, in pixels.</w:t>
            </w:r>
          </w:p>
        </w:tc>
      </w:tr>
      <w:tr w:rsidR="004C0D90" w:rsidRPr="002A01E2" w14:paraId="6C9A69A4" w14:textId="77777777" w:rsidTr="000223FE">
        <w:tc>
          <w:tcPr>
            <w:tcW w:w="1984" w:type="dxa"/>
            <w:hideMark/>
          </w:tcPr>
          <w:p w14:paraId="236F18ED" w14:textId="069A2047" w:rsidR="004C0D90" w:rsidRPr="002A01E2" w:rsidRDefault="004C0D90" w:rsidP="000223FE">
            <w:pPr>
              <w:widowControl/>
              <w:jc w:val="right"/>
              <w:rPr>
                <w:color w:val="222222"/>
                <w:sz w:val="21"/>
                <w:szCs w:val="21"/>
              </w:rPr>
            </w:pPr>
            <w:r w:rsidRPr="002A01E2">
              <w:rPr>
                <w:color w:val="222222"/>
                <w:sz w:val="21"/>
                <w:szCs w:val="21"/>
              </w:rPr>
              <w:t xml:space="preserve">static </w:t>
            </w:r>
            <w:hyperlink r:id="rId203" w:history="1">
              <w:r w:rsidRPr="002A01E2">
                <w:rPr>
                  <w:color w:val="258AAF"/>
                  <w:sz w:val="21"/>
                  <w:szCs w:val="21"/>
                </w:rPr>
                <w:t>ImageReader</w:t>
              </w:r>
            </w:hyperlink>
            <w:r w:rsidRPr="002A01E2">
              <w:rPr>
                <w:color w:val="222222"/>
                <w:sz w:val="21"/>
                <w:szCs w:val="21"/>
              </w:rPr>
              <w:t xml:space="preserve"> </w:t>
            </w:r>
          </w:p>
        </w:tc>
        <w:tc>
          <w:tcPr>
            <w:tcW w:w="6934" w:type="dxa"/>
            <w:hideMark/>
          </w:tcPr>
          <w:p w14:paraId="781C04A0" w14:textId="61D4FB2A" w:rsidR="004C0D90" w:rsidRPr="002A01E2" w:rsidRDefault="00B3597E" w:rsidP="000223FE">
            <w:pPr>
              <w:widowControl/>
              <w:jc w:val="left"/>
              <w:rPr>
                <w:color w:val="222222"/>
                <w:sz w:val="21"/>
                <w:szCs w:val="21"/>
              </w:rPr>
            </w:pPr>
            <w:hyperlink r:id="rId204" w:anchor="newInstance(int, int, int, int)" w:history="1">
              <w:r w:rsidR="004C0D90" w:rsidRPr="002A01E2">
                <w:rPr>
                  <w:color w:val="258AAF"/>
                  <w:sz w:val="21"/>
                  <w:szCs w:val="21"/>
                </w:rPr>
                <w:t>newInstance</w:t>
              </w:r>
            </w:hyperlink>
            <w:r w:rsidR="004C0D90" w:rsidRPr="002A01E2">
              <w:rPr>
                <w:color w:val="222222"/>
                <w:sz w:val="21"/>
                <w:szCs w:val="21"/>
              </w:rPr>
              <w:t xml:space="preserve">(int width, int height, int format, int maxImages) </w:t>
            </w:r>
          </w:p>
          <w:p w14:paraId="65EA67BB" w14:textId="77777777" w:rsidR="004C0D90" w:rsidRPr="002A01E2" w:rsidRDefault="004C0D90" w:rsidP="000223FE">
            <w:pPr>
              <w:widowControl/>
              <w:jc w:val="left"/>
              <w:rPr>
                <w:color w:val="222222"/>
                <w:sz w:val="21"/>
                <w:szCs w:val="21"/>
              </w:rPr>
            </w:pPr>
            <w:r w:rsidRPr="002A01E2">
              <w:rPr>
                <w:color w:val="222222"/>
                <w:sz w:val="21"/>
                <w:szCs w:val="21"/>
              </w:rPr>
              <w:t>Create a new reader for images of the desired size and format.</w:t>
            </w:r>
          </w:p>
        </w:tc>
      </w:tr>
      <w:tr w:rsidR="004C0D90" w:rsidRPr="002A01E2" w14:paraId="318B5407" w14:textId="77777777" w:rsidTr="000223FE">
        <w:tc>
          <w:tcPr>
            <w:tcW w:w="1984" w:type="dxa"/>
            <w:hideMark/>
          </w:tcPr>
          <w:p w14:paraId="7AD3AA51" w14:textId="77777777" w:rsidR="004C0D90" w:rsidRPr="002A01E2" w:rsidRDefault="004C0D90" w:rsidP="000223FE">
            <w:pPr>
              <w:widowControl/>
              <w:jc w:val="right"/>
              <w:rPr>
                <w:color w:val="222222"/>
                <w:sz w:val="21"/>
                <w:szCs w:val="21"/>
              </w:rPr>
            </w:pPr>
            <w:r w:rsidRPr="002A01E2">
              <w:rPr>
                <w:color w:val="222222"/>
                <w:sz w:val="21"/>
                <w:szCs w:val="21"/>
              </w:rPr>
              <w:t xml:space="preserve">void </w:t>
            </w:r>
          </w:p>
        </w:tc>
        <w:tc>
          <w:tcPr>
            <w:tcW w:w="6934" w:type="dxa"/>
            <w:hideMark/>
          </w:tcPr>
          <w:p w14:paraId="2539DB71" w14:textId="55E3427E" w:rsidR="004C0D90" w:rsidRPr="002A01E2" w:rsidRDefault="00B3597E" w:rsidP="000223FE">
            <w:pPr>
              <w:widowControl/>
              <w:jc w:val="left"/>
              <w:rPr>
                <w:color w:val="222222"/>
                <w:sz w:val="21"/>
                <w:szCs w:val="21"/>
              </w:rPr>
            </w:pPr>
            <w:hyperlink r:id="rId205" w:anchor="setOnImageAvailableListener(android.media.ImageReader.OnImageAvailableListener, android.os.Handler)" w:history="1">
              <w:r w:rsidR="004C0D90" w:rsidRPr="002A01E2">
                <w:rPr>
                  <w:color w:val="258AAF"/>
                  <w:sz w:val="21"/>
                  <w:szCs w:val="21"/>
                </w:rPr>
                <w:t>setOnImageAvailableListener</w:t>
              </w:r>
            </w:hyperlink>
            <w:r w:rsidR="004C0D90" w:rsidRPr="002A01E2">
              <w:rPr>
                <w:color w:val="222222"/>
                <w:sz w:val="21"/>
                <w:szCs w:val="21"/>
              </w:rPr>
              <w:t>(</w:t>
            </w:r>
            <w:hyperlink r:id="rId206" w:history="1">
              <w:r w:rsidR="004C0D90" w:rsidRPr="002A01E2">
                <w:rPr>
                  <w:color w:val="258AAF"/>
                  <w:sz w:val="21"/>
                  <w:szCs w:val="21"/>
                </w:rPr>
                <w:t>ImageReader.OnImageAvailableListener</w:t>
              </w:r>
            </w:hyperlink>
            <w:r w:rsidR="004C0D90" w:rsidRPr="002A01E2">
              <w:rPr>
                <w:color w:val="222222"/>
                <w:sz w:val="21"/>
                <w:szCs w:val="21"/>
              </w:rPr>
              <w:t xml:space="preserve"> listener, </w:t>
            </w:r>
            <w:hyperlink r:id="rId207" w:history="1">
              <w:r w:rsidR="004C0D90" w:rsidRPr="002A01E2">
                <w:rPr>
                  <w:color w:val="258AAF"/>
                  <w:sz w:val="21"/>
                  <w:szCs w:val="21"/>
                </w:rPr>
                <w:t>Handler</w:t>
              </w:r>
            </w:hyperlink>
            <w:r w:rsidR="004C0D90" w:rsidRPr="002A01E2">
              <w:rPr>
                <w:color w:val="222222"/>
                <w:sz w:val="21"/>
                <w:szCs w:val="21"/>
              </w:rPr>
              <w:t xml:space="preserve"> handler) </w:t>
            </w:r>
          </w:p>
          <w:p w14:paraId="37A434D3" w14:textId="77777777" w:rsidR="004C0D90" w:rsidRPr="002A01E2" w:rsidRDefault="004C0D90" w:rsidP="000223FE">
            <w:pPr>
              <w:widowControl/>
              <w:jc w:val="left"/>
              <w:rPr>
                <w:color w:val="222222"/>
                <w:sz w:val="21"/>
                <w:szCs w:val="21"/>
              </w:rPr>
            </w:pPr>
            <w:r w:rsidRPr="002A01E2">
              <w:rPr>
                <w:color w:val="222222"/>
                <w:sz w:val="21"/>
                <w:szCs w:val="21"/>
              </w:rPr>
              <w:t>Register a listener to be invoked when a new image becomes available from the ImageReader.</w:t>
            </w:r>
          </w:p>
        </w:tc>
      </w:tr>
    </w:tbl>
    <w:p w14:paraId="49234E0F" w14:textId="7C9BD10D" w:rsidR="004C0D90" w:rsidRDefault="004C0D90" w:rsidP="004C0D90">
      <w:pPr>
        <w:pStyle w:val="aa"/>
        <w:spacing w:before="16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5207A">
        <w:rPr>
          <w:noProof/>
        </w:rPr>
        <w:t>5</w:t>
      </w:r>
      <w:r>
        <w:fldChar w:fldCharType="end"/>
      </w:r>
      <w:r>
        <w:t xml:space="preserve">  </w:t>
      </w:r>
      <w:r w:rsidRPr="0011213A">
        <w:rPr>
          <w:rFonts w:hint="eastAsia"/>
        </w:rPr>
        <w:t>android.</w:t>
      </w:r>
      <w:r>
        <w:rPr>
          <w:rFonts w:hint="eastAsia"/>
        </w:rPr>
        <w:t>hardware.</w:t>
      </w:r>
      <w:r w:rsidRPr="00473431">
        <w:t>ImageReader</w:t>
      </w:r>
      <w:r>
        <w:rPr>
          <w:rFonts w:hint="eastAsia"/>
        </w:rPr>
        <w:t>类的回调接口</w:t>
      </w:r>
      <w:r>
        <w:fldChar w:fldCharType="begin"/>
      </w:r>
      <w:r w:rsidR="009156F8">
        <w:instrText xml:space="preserve"> ADDIN EN.CITE &lt;EndNote&gt;&lt;Cite&gt;&lt;Author&gt;AndroidAPIs&lt;/Author&gt;&lt;RecNum&gt;12&lt;/RecNum&gt;&lt;DisplayText&gt;[3]&lt;/DisplayText&gt;&lt;record&gt;&lt;rec-number&gt;12&lt;/rec-number&gt;&lt;foreign-keys&gt;&lt;key app="EN" db-id="2vwdz022kt5w2beedx5pdsru920tfpw0ssxe" timestamp="1722051534"&gt;12&lt;/key&gt;&lt;/foreign-keys&gt;&lt;ref-type name="Online Database"&gt;45&lt;/ref-type&gt;&lt;contributors&gt;&lt;authors&gt;&lt;author&gt;AndroidAPIs&lt;/author&gt;&lt;/authors&gt;&lt;/contributors&gt;&lt;titles&gt;&lt;title&gt;ImageReader&lt;/title&gt;&lt;/titles&gt;&lt;dates&gt;&lt;/dates&gt;&lt;urls&gt;&lt;related-urls&gt;&lt;url&gt;http://www.android-doc.com/reference/android/media/ImageReader.html&lt;/url&gt;&lt;/related-urls&gt;&lt;/urls&gt;&lt;/record&gt;&lt;/Cite&gt;&lt;/EndNote&gt;</w:instrText>
      </w:r>
      <w:r>
        <w:fldChar w:fldCharType="separate"/>
      </w:r>
      <w:r>
        <w:rPr>
          <w:noProof/>
        </w:rPr>
        <w:t>[3]</w:t>
      </w:r>
      <w:r>
        <w:fldChar w:fldCharType="end"/>
      </w:r>
    </w:p>
    <w:tbl>
      <w:tblPr>
        <w:tblStyle w:val="a9"/>
        <w:tblW w:w="8509" w:type="dxa"/>
        <w:tblLayout w:type="fixed"/>
        <w:tblLook w:val="04A0" w:firstRow="1" w:lastRow="0" w:firstColumn="1" w:lastColumn="0" w:noHBand="0" w:noVBand="1"/>
      </w:tblPr>
      <w:tblGrid>
        <w:gridCol w:w="1202"/>
        <w:gridCol w:w="3684"/>
        <w:gridCol w:w="3623"/>
      </w:tblGrid>
      <w:tr w:rsidR="004C0D90" w:rsidRPr="007558B1" w14:paraId="79CD9539" w14:textId="77777777" w:rsidTr="000223FE">
        <w:tc>
          <w:tcPr>
            <w:tcW w:w="1202" w:type="dxa"/>
            <w:hideMark/>
          </w:tcPr>
          <w:p w14:paraId="6A767428" w14:textId="77777777" w:rsidR="004C0D90" w:rsidRPr="007558B1" w:rsidRDefault="004C0D90" w:rsidP="000223FE">
            <w:pPr>
              <w:widowControl/>
              <w:jc w:val="right"/>
              <w:rPr>
                <w:color w:val="222222"/>
                <w:sz w:val="21"/>
                <w:szCs w:val="21"/>
              </w:rPr>
            </w:pPr>
            <w:r w:rsidRPr="007558B1">
              <w:rPr>
                <w:color w:val="222222"/>
                <w:sz w:val="21"/>
                <w:szCs w:val="21"/>
              </w:rPr>
              <w:t>interface</w:t>
            </w:r>
          </w:p>
        </w:tc>
        <w:tc>
          <w:tcPr>
            <w:tcW w:w="3684" w:type="dxa"/>
            <w:hideMark/>
          </w:tcPr>
          <w:p w14:paraId="5D531326" w14:textId="6A782C4E" w:rsidR="004C0D90" w:rsidRPr="007558B1" w:rsidRDefault="00B3597E" w:rsidP="000223FE">
            <w:pPr>
              <w:widowControl/>
              <w:jc w:val="left"/>
              <w:rPr>
                <w:color w:val="222222"/>
                <w:sz w:val="21"/>
                <w:szCs w:val="21"/>
              </w:rPr>
            </w:pPr>
            <w:hyperlink r:id="rId208" w:history="1">
              <w:r w:rsidR="004C0D90" w:rsidRPr="007558B1">
                <w:rPr>
                  <w:color w:val="258AAF"/>
                  <w:sz w:val="21"/>
                  <w:szCs w:val="21"/>
                </w:rPr>
                <w:t>ImageReader.OnImageAvailableListener</w:t>
              </w:r>
            </w:hyperlink>
          </w:p>
        </w:tc>
        <w:tc>
          <w:tcPr>
            <w:tcW w:w="3623" w:type="dxa"/>
            <w:hideMark/>
          </w:tcPr>
          <w:p w14:paraId="571272DE" w14:textId="77777777" w:rsidR="004C0D90" w:rsidRPr="007558B1" w:rsidRDefault="004C0D90" w:rsidP="000223FE">
            <w:pPr>
              <w:widowControl/>
              <w:jc w:val="left"/>
              <w:rPr>
                <w:color w:val="222222"/>
                <w:sz w:val="21"/>
                <w:szCs w:val="21"/>
              </w:rPr>
            </w:pPr>
            <w:r w:rsidRPr="007558B1">
              <w:rPr>
                <w:color w:val="222222"/>
                <w:sz w:val="21"/>
                <w:szCs w:val="21"/>
              </w:rPr>
              <w:t>Callback interface for being notified that a new image is available. </w:t>
            </w:r>
          </w:p>
        </w:tc>
      </w:tr>
    </w:tbl>
    <w:p w14:paraId="5EE29F18" w14:textId="66E73ACF" w:rsidR="004C0D90" w:rsidRDefault="004C0D90" w:rsidP="004C0D90">
      <w:pPr>
        <w:pStyle w:val="30"/>
      </w:pPr>
      <w:bookmarkStart w:id="128" w:name="_Toc179417774"/>
      <w:r>
        <w:rPr>
          <w:rFonts w:hint="eastAsia"/>
        </w:rPr>
        <w:t>回调函数</w:t>
      </w:r>
      <w:bookmarkEnd w:id="128"/>
    </w:p>
    <w:p w14:paraId="36FE516F" w14:textId="77777777" w:rsidR="004C0D90" w:rsidRDefault="004C0D90" w:rsidP="004C0D90">
      <w:pPr>
        <w:ind w:firstLineChars="200" w:firstLine="420"/>
      </w:pPr>
      <w:r w:rsidRPr="00B50912">
        <w:rPr>
          <w:rFonts w:hint="eastAsia"/>
        </w:rPr>
        <w:t>回调函数就是一个通过函数指针调用的函数。如果你把函数的指针（地址）作为参数传</w:t>
      </w:r>
      <w:r w:rsidRPr="00B50912">
        <w:rPr>
          <w:rFonts w:hint="eastAsia"/>
        </w:rPr>
        <w:lastRenderedPageBreak/>
        <w:t>递给另一个函数，当这个指针被用来调用其所指向的函数时，我们就说这是回调函数。回调函数不是由该函数的实现方直接调用，而是在特定的事件或条件发生时由另外的一方调用的，用于对该事件或条件进行响应。</w:t>
      </w:r>
    </w:p>
    <w:p w14:paraId="5586D083" w14:textId="77777777" w:rsidR="004C0D90" w:rsidRPr="00B50912" w:rsidRDefault="004C0D90" w:rsidP="004C0D90">
      <w:pPr>
        <w:ind w:firstLineChars="200" w:firstLine="420"/>
      </w:pPr>
      <w:r>
        <w:rPr>
          <w:rFonts w:hint="eastAsia"/>
        </w:rPr>
        <w:t>多媒体操作往往需要回调函数的支持，例如，我们通过摄像头捕获图像，启动摄像头后，会通知摄像头数据采集有关的函数，等采集完一帧图像后，你要做一些处理（回调函数中就是这些处理的具体代码）。</w:t>
      </w:r>
    </w:p>
    <w:p w14:paraId="2FFA0C7B" w14:textId="77777777" w:rsidR="004C0D90" w:rsidRDefault="004C0D90" w:rsidP="004C0D90">
      <w:pPr>
        <w:pStyle w:val="2"/>
      </w:pPr>
      <w:bookmarkStart w:id="129" w:name="_Toc179417775"/>
      <w:r>
        <w:rPr>
          <w:rFonts w:hint="eastAsia"/>
        </w:rPr>
        <w:t>示例说明</w:t>
      </w:r>
      <w:bookmarkEnd w:id="129"/>
    </w:p>
    <w:p w14:paraId="5157DB97" w14:textId="1F489217" w:rsidR="000575A8" w:rsidRDefault="001A52EC" w:rsidP="001A52EC">
      <w:r>
        <w:rPr>
          <w:rFonts w:hint="eastAsia"/>
        </w:rPr>
        <w:t>实验示例代码：</w:t>
      </w:r>
      <w:hyperlink r:id="rId209" w:history="1">
        <w:r w:rsidR="000575A8" w:rsidRPr="00D56045">
          <w:rPr>
            <w:rStyle w:val="ae"/>
          </w:rPr>
          <w:t>http://staff.ustc.edu.cn/~network/mmt/VideoCapture.rar</w:t>
        </w:r>
      </w:hyperlink>
    </w:p>
    <w:p w14:paraId="6F4F78AC" w14:textId="33B57736" w:rsidR="000575A8" w:rsidRDefault="000575A8" w:rsidP="001A52EC"/>
    <w:p w14:paraId="6842BCC5" w14:textId="465B6893" w:rsidR="001C670E" w:rsidRPr="00544382" w:rsidRDefault="001C670E" w:rsidP="001C670E">
      <w:pPr>
        <w:rPr>
          <w:rFonts w:eastAsia="仿宋" w:cs="Times New Roman"/>
        </w:rPr>
      </w:pPr>
      <w:r w:rsidRPr="00544382">
        <w:rPr>
          <w:rFonts w:eastAsia="仿宋" w:cs="Times New Roman"/>
          <w:color w:val="808080" w:themeColor="background1" w:themeShade="80"/>
        </w:rPr>
        <w:t>注</w:t>
      </w:r>
      <w:r>
        <w:rPr>
          <w:rFonts w:eastAsia="仿宋" w:cs="Times New Roman" w:hint="eastAsia"/>
          <w:color w:val="808080" w:themeColor="background1" w:themeShade="80"/>
        </w:rPr>
        <w:t>2</w:t>
      </w:r>
      <w:r>
        <w:rPr>
          <w:rFonts w:eastAsia="仿宋" w:cs="Times New Roman"/>
          <w:color w:val="808080" w:themeColor="background1" w:themeShade="80"/>
        </w:rPr>
        <w:t>0241006</w:t>
      </w:r>
      <w:r w:rsidRPr="00544382">
        <w:rPr>
          <w:rFonts w:eastAsia="仿宋" w:cs="Times New Roman"/>
          <w:color w:val="808080" w:themeColor="background1" w:themeShade="80"/>
        </w:rPr>
        <w:t>：由于</w:t>
      </w:r>
      <w:r w:rsidRPr="00544382">
        <w:rPr>
          <w:rFonts w:eastAsia="仿宋" w:cs="Times New Roman"/>
          <w:color w:val="808080" w:themeColor="background1" w:themeShade="80"/>
        </w:rPr>
        <w:t>Android SDK</w:t>
      </w:r>
      <w:r w:rsidRPr="00544382">
        <w:rPr>
          <w:rFonts w:eastAsia="仿宋" w:cs="Times New Roman"/>
          <w:color w:val="808080" w:themeColor="background1" w:themeShade="80"/>
        </w:rPr>
        <w:t>版本更新，</w:t>
      </w:r>
      <w:r w:rsidRPr="00544382">
        <w:rPr>
          <w:rFonts w:eastAsia="仿宋" w:cs="Times New Roman"/>
          <w:color w:val="808080" w:themeColor="background1" w:themeShade="80"/>
        </w:rPr>
        <w:t>2018</w:t>
      </w:r>
      <w:r w:rsidRPr="00544382">
        <w:rPr>
          <w:rFonts w:eastAsia="仿宋" w:cs="Times New Roman"/>
          <w:color w:val="808080" w:themeColor="background1" w:themeShade="80"/>
        </w:rPr>
        <w:t>年的示例代码的编译环境（基于</w:t>
      </w:r>
      <w:r w:rsidRPr="00544382">
        <w:rPr>
          <w:rFonts w:eastAsia="仿宋" w:cs="Times New Roman"/>
          <w:color w:val="808080" w:themeColor="background1" w:themeShade="80"/>
        </w:rPr>
        <w:t>Gradle 4.4</w:t>
      </w:r>
      <w:r w:rsidRPr="00544382">
        <w:rPr>
          <w:rFonts w:eastAsia="仿宋" w:cs="Times New Roman"/>
          <w:color w:val="808080" w:themeColor="background1" w:themeShade="80"/>
        </w:rPr>
        <w:t>）搭建较为困难，故抽取核心代码后</w:t>
      </w:r>
      <w:r>
        <w:rPr>
          <w:rFonts w:eastAsia="仿宋" w:cs="Times New Roman" w:hint="eastAsia"/>
          <w:color w:val="808080" w:themeColor="background1" w:themeShade="80"/>
        </w:rPr>
        <w:t>在</w:t>
      </w:r>
      <w:r w:rsidRPr="00544382">
        <w:rPr>
          <w:rFonts w:eastAsia="仿宋" w:cs="Times New Roman"/>
          <w:color w:val="808080" w:themeColor="background1" w:themeShade="80"/>
        </w:rPr>
        <w:t>新</w:t>
      </w:r>
      <w:r w:rsidRPr="00544382">
        <w:rPr>
          <w:rFonts w:eastAsia="仿宋" w:cs="Times New Roman"/>
          <w:color w:val="808080" w:themeColor="background1" w:themeShade="80"/>
        </w:rPr>
        <w:t>Android Studio</w:t>
      </w:r>
      <w:r w:rsidRPr="00544382">
        <w:rPr>
          <w:rFonts w:eastAsia="仿宋" w:cs="Times New Roman"/>
          <w:color w:val="808080" w:themeColor="background1" w:themeShade="80"/>
        </w:rPr>
        <w:t>版本（</w:t>
      </w:r>
      <w:r w:rsidRPr="00544382">
        <w:rPr>
          <w:rFonts w:eastAsia="仿宋" w:cs="Times New Roman"/>
          <w:color w:val="808080" w:themeColor="background1" w:themeShade="80"/>
        </w:rPr>
        <w:t>Android Studio Koala Feature Drop | 2024.1.2 Build</w:t>
      </w:r>
      <w:r w:rsidRPr="00544382">
        <w:rPr>
          <w:rFonts w:eastAsia="仿宋" w:cs="Times New Roman" w:hint="eastAsia"/>
          <w:color w:val="808080" w:themeColor="background1" w:themeShade="80"/>
        </w:rPr>
        <w:t>，</w:t>
      </w:r>
      <w:r w:rsidRPr="00544382">
        <w:rPr>
          <w:rFonts w:eastAsia="仿宋" w:cs="Times New Roman" w:hint="eastAsia"/>
          <w:color w:val="808080" w:themeColor="background1" w:themeShade="80"/>
        </w:rPr>
        <w:t>Gra</w:t>
      </w:r>
      <w:r w:rsidRPr="00544382">
        <w:rPr>
          <w:rFonts w:eastAsia="仿宋" w:cs="Times New Roman"/>
          <w:color w:val="808080" w:themeColor="background1" w:themeShade="80"/>
        </w:rPr>
        <w:t>d</w:t>
      </w:r>
      <w:r w:rsidRPr="00544382">
        <w:rPr>
          <w:rFonts w:eastAsia="仿宋" w:cs="Times New Roman" w:hint="eastAsia"/>
          <w:color w:val="808080" w:themeColor="background1" w:themeShade="80"/>
        </w:rPr>
        <w:t>le</w:t>
      </w:r>
      <w:r w:rsidRPr="00544382">
        <w:rPr>
          <w:rFonts w:eastAsia="仿宋" w:cs="Times New Roman"/>
          <w:color w:val="808080" w:themeColor="background1" w:themeShade="80"/>
        </w:rPr>
        <w:t xml:space="preserve"> 8.7</w:t>
      </w:r>
      <w:r w:rsidRPr="00544382">
        <w:rPr>
          <w:rFonts w:eastAsia="仿宋" w:cs="Times New Roman"/>
          <w:color w:val="808080" w:themeColor="background1" w:themeShade="80"/>
        </w:rPr>
        <w:t>）下重新设计了示例：</w:t>
      </w:r>
      <w:r w:rsidRPr="001C670E">
        <w:rPr>
          <w:rFonts w:eastAsia="仿宋" w:cs="Times New Roman"/>
          <w:b/>
          <w:bCs/>
          <w:color w:val="C00000"/>
        </w:rPr>
        <w:t>6_</w:t>
      </w:r>
      <w:r>
        <w:rPr>
          <w:rFonts w:eastAsia="仿宋" w:cs="Times New Roman" w:hint="eastAsia"/>
          <w:b/>
          <w:bCs/>
          <w:color w:val="C00000"/>
        </w:rPr>
        <w:t>VideoCapture</w:t>
      </w:r>
      <w:r>
        <w:rPr>
          <w:rFonts w:eastAsia="仿宋" w:cs="Times New Roman"/>
          <w:b/>
          <w:bCs/>
          <w:color w:val="C00000"/>
        </w:rPr>
        <w:t>-20241006.rar</w:t>
      </w:r>
      <w:r w:rsidRPr="00301F25">
        <w:rPr>
          <w:rFonts w:eastAsia="仿宋" w:cs="Times New Roman"/>
          <w:color w:val="808080" w:themeColor="background1" w:themeShade="80"/>
        </w:rPr>
        <w:t>。</w:t>
      </w:r>
      <w:r w:rsidR="00301F25" w:rsidRPr="00301F25">
        <w:rPr>
          <w:rFonts w:eastAsia="仿宋" w:cs="Times New Roman" w:hint="eastAsia"/>
          <w:color w:val="808080" w:themeColor="background1" w:themeShade="80"/>
        </w:rPr>
        <w:t>鉴于</w:t>
      </w:r>
      <w:r w:rsidR="00301F25" w:rsidRPr="00301F25">
        <w:rPr>
          <w:rFonts w:eastAsia="仿宋" w:cs="Times New Roman" w:hint="eastAsia"/>
          <w:color w:val="808080" w:themeColor="background1" w:themeShade="80"/>
        </w:rPr>
        <w:t>Goolgle</w:t>
      </w:r>
      <w:r w:rsidR="00301F25" w:rsidRPr="00301F25">
        <w:rPr>
          <w:rFonts w:eastAsia="仿宋" w:cs="Times New Roman" w:hint="eastAsia"/>
          <w:color w:val="808080" w:themeColor="background1" w:themeShade="80"/>
        </w:rPr>
        <w:t>目前主推</w:t>
      </w:r>
      <w:r w:rsidR="00301F25">
        <w:rPr>
          <w:rFonts w:eastAsia="仿宋" w:cs="Times New Roman" w:hint="eastAsia"/>
          <w:color w:val="808080" w:themeColor="background1" w:themeShade="80"/>
        </w:rPr>
        <w:t>用</w:t>
      </w:r>
      <w:r w:rsidR="00301F25" w:rsidRPr="00301F25">
        <w:rPr>
          <w:rFonts w:eastAsia="仿宋" w:cs="Times New Roman" w:hint="eastAsia"/>
          <w:color w:val="808080" w:themeColor="background1" w:themeShade="80"/>
        </w:rPr>
        <w:t>Kotlin</w:t>
      </w:r>
      <w:r w:rsidR="00301F25" w:rsidRPr="00301F25">
        <w:rPr>
          <w:rFonts w:eastAsia="仿宋" w:cs="Times New Roman" w:hint="eastAsia"/>
          <w:color w:val="808080" w:themeColor="background1" w:themeShade="80"/>
        </w:rPr>
        <w:t>来写</w:t>
      </w:r>
      <w:r w:rsidR="00301F25" w:rsidRPr="00301F25">
        <w:rPr>
          <w:rFonts w:eastAsia="仿宋" w:cs="Times New Roman" w:hint="eastAsia"/>
          <w:color w:val="808080" w:themeColor="background1" w:themeShade="80"/>
        </w:rPr>
        <w:t>gradle</w:t>
      </w:r>
      <w:r w:rsidR="00301F25" w:rsidRPr="00301F25">
        <w:rPr>
          <w:rFonts w:eastAsia="仿宋" w:cs="Times New Roman" w:hint="eastAsia"/>
          <w:color w:val="808080" w:themeColor="background1" w:themeShade="80"/>
        </w:rPr>
        <w:t>，</w:t>
      </w:r>
      <w:r w:rsidR="00301F25">
        <w:rPr>
          <w:rFonts w:eastAsia="仿宋" w:cs="Times New Roman" w:hint="eastAsia"/>
          <w:color w:val="808080" w:themeColor="background1" w:themeShade="80"/>
        </w:rPr>
        <w:t>java</w:t>
      </w:r>
      <w:r w:rsidR="00301F25">
        <w:rPr>
          <w:rFonts w:eastAsia="仿宋" w:cs="Times New Roman" w:hint="eastAsia"/>
          <w:color w:val="808080" w:themeColor="background1" w:themeShade="80"/>
        </w:rPr>
        <w:t>语法的</w:t>
      </w:r>
      <w:r w:rsidR="00301F25" w:rsidRPr="00301F25">
        <w:rPr>
          <w:rFonts w:eastAsia="仿宋" w:cs="Times New Roman" w:hint="eastAsia"/>
          <w:color w:val="808080" w:themeColor="background1" w:themeShade="80"/>
        </w:rPr>
        <w:t>build.gradle</w:t>
      </w:r>
      <w:r w:rsidR="00301F25" w:rsidRPr="00301F25">
        <w:rPr>
          <w:rFonts w:eastAsia="仿宋" w:cs="Times New Roman" w:hint="eastAsia"/>
          <w:color w:val="808080" w:themeColor="background1" w:themeShade="80"/>
        </w:rPr>
        <w:t>改为</w:t>
      </w:r>
      <w:r w:rsidR="00301F25" w:rsidRPr="00301F25">
        <w:rPr>
          <w:rFonts w:eastAsia="仿宋" w:cs="Times New Roman" w:hint="eastAsia"/>
          <w:color w:val="808080" w:themeColor="background1" w:themeShade="80"/>
        </w:rPr>
        <w:t>build.gradle.kts</w:t>
      </w:r>
      <w:r w:rsidR="00301F25">
        <w:rPr>
          <w:rFonts w:eastAsia="仿宋" w:cs="Times New Roman" w:hint="eastAsia"/>
          <w:color w:val="808080" w:themeColor="background1" w:themeShade="80"/>
        </w:rPr>
        <w:t>。</w:t>
      </w:r>
    </w:p>
    <w:p w14:paraId="53AB28A2" w14:textId="77777777" w:rsidR="001C670E" w:rsidRPr="001C670E" w:rsidRDefault="001C670E" w:rsidP="001A52EC"/>
    <w:p w14:paraId="0862402A" w14:textId="77777777" w:rsidR="001A52EC" w:rsidRDefault="001A52EC" w:rsidP="001A52EC">
      <w:pPr>
        <w:spacing w:beforeLines="50" w:before="156"/>
      </w:pPr>
      <w:r>
        <w:rPr>
          <w:rFonts w:hint="eastAsia"/>
        </w:rPr>
        <w:t>*</w:t>
      </w:r>
      <w:r>
        <w:rPr>
          <w:rFonts w:hint="eastAsia"/>
        </w:rPr>
        <w:t>实验相关示例代码也可以从睿客网下载</w:t>
      </w:r>
    </w:p>
    <w:p w14:paraId="3C4430F3" w14:textId="3E194975" w:rsidR="001A52EC" w:rsidRDefault="001A52EC" w:rsidP="001A52EC">
      <w:r w:rsidRPr="00EA0C51">
        <w:rPr>
          <w:rFonts w:hint="eastAsia"/>
        </w:rPr>
        <w:t>链接：</w:t>
      </w:r>
      <w:hyperlink r:id="rId210" w:history="1">
        <w:r w:rsidRPr="00D56045">
          <w:rPr>
            <w:rStyle w:val="ae"/>
            <w:rFonts w:hint="eastAsia"/>
          </w:rPr>
          <w:t>https://rec.ustc.edu.cn/share/089d4b60-4bfd-11ef-a003-293c134b1311</w:t>
        </w:r>
      </w:hyperlink>
    </w:p>
    <w:p w14:paraId="1F169BC4" w14:textId="77777777" w:rsidR="001A52EC" w:rsidRDefault="001A52EC" w:rsidP="001A52EC">
      <w:r w:rsidRPr="00EA0C51">
        <w:rPr>
          <w:rFonts w:hint="eastAsia"/>
        </w:rPr>
        <w:t>密码：</w:t>
      </w:r>
      <w:r w:rsidRPr="00EA0C51">
        <w:rPr>
          <w:rFonts w:hint="eastAsia"/>
        </w:rPr>
        <w:t>eeis@ustc</w:t>
      </w:r>
    </w:p>
    <w:p w14:paraId="4FF9A60C" w14:textId="77777777" w:rsidR="001A52EC" w:rsidRPr="001A52EC" w:rsidRDefault="001A52EC" w:rsidP="004C0D90"/>
    <w:p w14:paraId="26BD8AD3" w14:textId="0AF40F3F" w:rsidR="004C0D90" w:rsidRDefault="004C0D90" w:rsidP="004C0D90">
      <w:r>
        <w:rPr>
          <w:rFonts w:hint="eastAsia"/>
        </w:rPr>
        <w:t>示例代码用到的主要的类如下。</w:t>
      </w:r>
    </w:p>
    <w:p w14:paraId="508386B6" w14:textId="4EBA052E" w:rsidR="004C0D90" w:rsidRDefault="004C0D90" w:rsidP="004C0D90">
      <w:pPr>
        <w:pStyle w:val="HTML"/>
        <w:shd w:val="clear" w:color="auto" w:fill="FFFFFF"/>
        <w:rPr>
          <w:rFonts w:ascii="Times New Roman" w:hAnsi="Times New Roman" w:cs="Times New Roman"/>
          <w:color w:val="000000"/>
          <w:sz w:val="16"/>
          <w:szCs w:val="18"/>
        </w:rPr>
      </w:pPr>
      <w:r w:rsidRPr="00D9402B">
        <w:rPr>
          <w:rFonts w:ascii="Times New Roman" w:hAnsi="Times New Roman" w:cs="Times New Roman"/>
          <w:b/>
          <w:bCs/>
          <w:color w:val="000080"/>
          <w:sz w:val="16"/>
          <w:szCs w:val="18"/>
        </w:rPr>
        <w:t xml:space="preserve">private </w:t>
      </w:r>
      <w:r w:rsidRPr="00D9402B">
        <w:rPr>
          <w:rFonts w:ascii="Times New Roman" w:hAnsi="Times New Roman" w:cs="Times New Roman"/>
          <w:color w:val="000000"/>
          <w:sz w:val="16"/>
          <w:szCs w:val="18"/>
        </w:rPr>
        <w:t xml:space="preserve">CameraManager </w:t>
      </w:r>
      <w:r w:rsidRPr="00D9402B">
        <w:rPr>
          <w:rFonts w:ascii="Times New Roman" w:hAnsi="Times New Roman" w:cs="Times New Roman"/>
          <w:b/>
          <w:bCs/>
          <w:color w:val="660E7A"/>
          <w:sz w:val="16"/>
          <w:szCs w:val="18"/>
        </w:rPr>
        <w:t>mCameraManager</w:t>
      </w:r>
      <w:r w:rsidRPr="00D9402B">
        <w:rPr>
          <w:rFonts w:ascii="Times New Roman" w:hAnsi="Times New Roman" w:cs="Times New Roman"/>
          <w:color w:val="000000"/>
          <w:sz w:val="16"/>
          <w:szCs w:val="18"/>
        </w:rPr>
        <w:t>;</w:t>
      </w:r>
      <w:r w:rsidRPr="00D9402B">
        <w:rPr>
          <w:rFonts w:ascii="Times New Roman" w:hAnsi="Times New Roman" w:cs="Times New Roman"/>
          <w:color w:val="000000"/>
          <w:sz w:val="16"/>
          <w:szCs w:val="18"/>
        </w:rPr>
        <w:br/>
      </w:r>
      <w:r w:rsidRPr="00D9402B">
        <w:rPr>
          <w:rFonts w:ascii="Times New Roman" w:hAnsi="Times New Roman" w:cs="Times New Roman"/>
          <w:i/>
          <w:iCs/>
          <w:color w:val="808080"/>
          <w:sz w:val="16"/>
          <w:szCs w:val="18"/>
        </w:rPr>
        <w:t>* The ImageReader class allows direct application access to image data rendered into a Surface  */</w:t>
      </w:r>
      <w:r w:rsidRPr="00D9402B">
        <w:rPr>
          <w:rFonts w:ascii="Times New Roman" w:hAnsi="Times New Roman" w:cs="Times New Roman"/>
          <w:i/>
          <w:iCs/>
          <w:color w:val="808080"/>
          <w:sz w:val="16"/>
          <w:szCs w:val="18"/>
        </w:rPr>
        <w:br/>
      </w:r>
      <w:r w:rsidRPr="00D9402B">
        <w:rPr>
          <w:rFonts w:ascii="Times New Roman" w:hAnsi="Times New Roman" w:cs="Times New Roman"/>
          <w:b/>
          <w:bCs/>
          <w:color w:val="000080"/>
          <w:sz w:val="16"/>
          <w:szCs w:val="18"/>
        </w:rPr>
        <w:t xml:space="preserve">private </w:t>
      </w:r>
      <w:r w:rsidRPr="00D9402B">
        <w:rPr>
          <w:rFonts w:ascii="Times New Roman" w:hAnsi="Times New Roman" w:cs="Times New Roman"/>
          <w:color w:val="000000"/>
          <w:sz w:val="16"/>
          <w:szCs w:val="18"/>
        </w:rPr>
        <w:t xml:space="preserve">ImageReader </w:t>
      </w:r>
      <w:r w:rsidRPr="00D9402B">
        <w:rPr>
          <w:rFonts w:ascii="Times New Roman" w:hAnsi="Times New Roman" w:cs="Times New Roman"/>
          <w:b/>
          <w:bCs/>
          <w:color w:val="660E7A"/>
          <w:sz w:val="16"/>
          <w:szCs w:val="18"/>
        </w:rPr>
        <w:t>mImageReader</w:t>
      </w:r>
      <w:r w:rsidRPr="00D9402B">
        <w:rPr>
          <w:rFonts w:ascii="Times New Roman" w:hAnsi="Times New Roman" w:cs="Times New Roman"/>
          <w:color w:val="000000"/>
          <w:sz w:val="16"/>
          <w:szCs w:val="18"/>
        </w:rPr>
        <w:t>;</w:t>
      </w:r>
      <w:r w:rsidRPr="00D9402B">
        <w:rPr>
          <w:rFonts w:ascii="Times New Roman" w:hAnsi="Times New Roman" w:cs="Times New Roman"/>
          <w:color w:val="000000"/>
          <w:sz w:val="16"/>
          <w:szCs w:val="18"/>
        </w:rPr>
        <w:br/>
      </w:r>
      <w:r w:rsidRPr="00D9402B">
        <w:rPr>
          <w:rFonts w:ascii="Times New Roman" w:hAnsi="Times New Roman" w:cs="Times New Roman"/>
          <w:i/>
          <w:iCs/>
          <w:color w:val="808080"/>
          <w:sz w:val="16"/>
          <w:szCs w:val="18"/>
        </w:rPr>
        <w:t>/*</w:t>
      </w:r>
      <w:r w:rsidRPr="00D9402B">
        <w:rPr>
          <w:rFonts w:ascii="Times New Roman" w:hAnsi="Times New Roman" w:cs="Times New Roman"/>
          <w:i/>
          <w:iCs/>
          <w:color w:val="808080"/>
          <w:sz w:val="16"/>
          <w:szCs w:val="18"/>
        </w:rPr>
        <w:t>系统向摄像头发送</w:t>
      </w:r>
      <w:r w:rsidRPr="00D9402B">
        <w:rPr>
          <w:rFonts w:ascii="Times New Roman" w:hAnsi="Times New Roman" w:cs="Times New Roman"/>
          <w:i/>
          <w:iCs/>
          <w:color w:val="808080"/>
          <w:sz w:val="16"/>
          <w:szCs w:val="18"/>
        </w:rPr>
        <w:t xml:space="preserve"> Capture </w:t>
      </w:r>
      <w:r w:rsidRPr="00D9402B">
        <w:rPr>
          <w:rFonts w:ascii="Times New Roman" w:hAnsi="Times New Roman" w:cs="Times New Roman"/>
          <w:i/>
          <w:iCs/>
          <w:color w:val="808080"/>
          <w:sz w:val="16"/>
          <w:szCs w:val="18"/>
        </w:rPr>
        <w:t>请求，而摄像头会返回</w:t>
      </w:r>
      <w:r w:rsidRPr="00D9402B">
        <w:rPr>
          <w:rFonts w:ascii="Times New Roman" w:hAnsi="Times New Roman" w:cs="Times New Roman"/>
          <w:i/>
          <w:iCs/>
          <w:color w:val="808080"/>
          <w:sz w:val="16"/>
          <w:szCs w:val="18"/>
        </w:rPr>
        <w:t xml:space="preserve"> CameraMetadata</w:t>
      </w:r>
      <w:r w:rsidRPr="00D9402B">
        <w:rPr>
          <w:rFonts w:ascii="Times New Roman" w:hAnsi="Times New Roman" w:cs="Times New Roman"/>
          <w:i/>
          <w:iCs/>
          <w:color w:val="808080"/>
          <w:sz w:val="16"/>
          <w:szCs w:val="18"/>
        </w:rPr>
        <w:t>，这一切都是在由对应的</w:t>
      </w:r>
      <w:r w:rsidRPr="00D9402B">
        <w:rPr>
          <w:rFonts w:ascii="Times New Roman" w:hAnsi="Times New Roman" w:cs="Times New Roman"/>
          <w:i/>
          <w:iCs/>
          <w:color w:val="808080"/>
          <w:sz w:val="16"/>
          <w:szCs w:val="18"/>
        </w:rPr>
        <w:t>CameraDevice</w:t>
      </w:r>
      <w:r w:rsidRPr="00D9402B">
        <w:rPr>
          <w:rFonts w:ascii="Times New Roman" w:hAnsi="Times New Roman" w:cs="Times New Roman"/>
          <w:i/>
          <w:iCs/>
          <w:color w:val="808080"/>
          <w:sz w:val="16"/>
          <w:szCs w:val="18"/>
        </w:rPr>
        <w:t>创建的</w:t>
      </w:r>
      <w:r w:rsidRPr="00D9402B">
        <w:rPr>
          <w:rFonts w:ascii="Times New Roman" w:hAnsi="Times New Roman" w:cs="Times New Roman"/>
          <w:i/>
          <w:iCs/>
          <w:color w:val="808080"/>
          <w:sz w:val="16"/>
          <w:szCs w:val="18"/>
        </w:rPr>
        <w:t xml:space="preserve">CameraCaptureSession </w:t>
      </w:r>
      <w:r w:rsidRPr="00D9402B">
        <w:rPr>
          <w:rFonts w:ascii="Times New Roman" w:hAnsi="Times New Roman" w:cs="Times New Roman"/>
          <w:i/>
          <w:iCs/>
          <w:color w:val="808080"/>
          <w:sz w:val="16"/>
          <w:szCs w:val="18"/>
        </w:rPr>
        <w:t>会话完成，当程序需要预览、拍照、再次预览时，都需要先通过会话</w:t>
      </w:r>
      <w:r w:rsidRPr="00D9402B">
        <w:rPr>
          <w:rFonts w:ascii="Times New Roman" w:hAnsi="Times New Roman" w:cs="Times New Roman"/>
          <w:i/>
          <w:iCs/>
          <w:color w:val="808080"/>
          <w:sz w:val="16"/>
          <w:szCs w:val="18"/>
        </w:rPr>
        <w:t>*/</w:t>
      </w:r>
      <w:r w:rsidRPr="00D9402B">
        <w:rPr>
          <w:rFonts w:ascii="Times New Roman" w:hAnsi="Times New Roman" w:cs="Times New Roman"/>
          <w:i/>
          <w:iCs/>
          <w:color w:val="808080"/>
          <w:sz w:val="16"/>
          <w:szCs w:val="18"/>
        </w:rPr>
        <w:br/>
      </w:r>
      <w:r w:rsidRPr="00D9402B">
        <w:rPr>
          <w:rFonts w:ascii="Times New Roman" w:hAnsi="Times New Roman" w:cs="Times New Roman"/>
          <w:b/>
          <w:bCs/>
          <w:color w:val="000080"/>
          <w:sz w:val="16"/>
          <w:szCs w:val="18"/>
        </w:rPr>
        <w:t xml:space="preserve">private </w:t>
      </w:r>
      <w:r w:rsidRPr="00D9402B">
        <w:rPr>
          <w:rFonts w:ascii="Times New Roman" w:hAnsi="Times New Roman" w:cs="Times New Roman"/>
          <w:color w:val="000000"/>
          <w:sz w:val="16"/>
          <w:szCs w:val="18"/>
        </w:rPr>
        <w:t xml:space="preserve">CameraCaptureSession </w:t>
      </w:r>
      <w:r w:rsidRPr="00D9402B">
        <w:rPr>
          <w:rFonts w:ascii="Times New Roman" w:hAnsi="Times New Roman" w:cs="Times New Roman"/>
          <w:b/>
          <w:bCs/>
          <w:color w:val="660E7A"/>
          <w:sz w:val="16"/>
          <w:szCs w:val="18"/>
        </w:rPr>
        <w:t>mCameraCaptureSession</w:t>
      </w:r>
      <w:r w:rsidRPr="00D9402B">
        <w:rPr>
          <w:rFonts w:ascii="Times New Roman" w:hAnsi="Times New Roman" w:cs="Times New Roman"/>
          <w:color w:val="000000"/>
          <w:sz w:val="16"/>
          <w:szCs w:val="18"/>
        </w:rPr>
        <w:t>;</w:t>
      </w:r>
      <w:r w:rsidRPr="00D9402B">
        <w:rPr>
          <w:rFonts w:ascii="Times New Roman" w:hAnsi="Times New Roman" w:cs="Times New Roman"/>
          <w:color w:val="000000"/>
          <w:sz w:val="16"/>
          <w:szCs w:val="18"/>
        </w:rPr>
        <w:br/>
      </w:r>
      <w:r w:rsidRPr="00D9402B">
        <w:rPr>
          <w:rFonts w:ascii="Times New Roman" w:hAnsi="Times New Roman" w:cs="Times New Roman"/>
          <w:i/>
          <w:iCs/>
          <w:color w:val="808080"/>
          <w:sz w:val="16"/>
          <w:szCs w:val="18"/>
        </w:rPr>
        <w:t>/*CameraDevice</w:t>
      </w:r>
      <w:r w:rsidRPr="00D9402B">
        <w:rPr>
          <w:rFonts w:ascii="Times New Roman" w:hAnsi="Times New Roman" w:cs="Times New Roman"/>
          <w:i/>
          <w:iCs/>
          <w:color w:val="808080"/>
          <w:sz w:val="16"/>
          <w:szCs w:val="18"/>
        </w:rPr>
        <w:t>是</w:t>
      </w:r>
      <w:r w:rsidRPr="00D9402B">
        <w:rPr>
          <w:rFonts w:ascii="Times New Roman" w:hAnsi="Times New Roman" w:cs="Times New Roman"/>
          <w:i/>
          <w:iCs/>
          <w:color w:val="808080"/>
          <w:sz w:val="16"/>
          <w:szCs w:val="18"/>
        </w:rPr>
        <w:t>Camera2</w:t>
      </w:r>
      <w:r w:rsidRPr="00D9402B">
        <w:rPr>
          <w:rFonts w:ascii="Times New Roman" w:hAnsi="Times New Roman" w:cs="Times New Roman"/>
          <w:i/>
          <w:iCs/>
          <w:color w:val="808080"/>
          <w:sz w:val="16"/>
          <w:szCs w:val="18"/>
        </w:rPr>
        <w:t>中抽象出来的一个对象，直接与系统硬件摄像头相联系</w:t>
      </w:r>
      <w:r w:rsidRPr="00D9402B">
        <w:rPr>
          <w:rFonts w:ascii="Times New Roman" w:hAnsi="Times New Roman" w:cs="Times New Roman"/>
          <w:i/>
          <w:iCs/>
          <w:color w:val="808080"/>
          <w:sz w:val="16"/>
          <w:szCs w:val="18"/>
        </w:rPr>
        <w:t>*/</w:t>
      </w:r>
      <w:r w:rsidRPr="00D9402B">
        <w:rPr>
          <w:rFonts w:ascii="Times New Roman" w:hAnsi="Times New Roman" w:cs="Times New Roman"/>
          <w:i/>
          <w:iCs/>
          <w:color w:val="808080"/>
          <w:sz w:val="16"/>
          <w:szCs w:val="18"/>
        </w:rPr>
        <w:br/>
      </w:r>
      <w:r w:rsidRPr="00D9402B">
        <w:rPr>
          <w:rFonts w:ascii="Times New Roman" w:hAnsi="Times New Roman" w:cs="Times New Roman"/>
          <w:b/>
          <w:bCs/>
          <w:color w:val="000080"/>
          <w:sz w:val="16"/>
          <w:szCs w:val="18"/>
        </w:rPr>
        <w:t xml:space="preserve">private </w:t>
      </w:r>
      <w:r w:rsidRPr="00D9402B">
        <w:rPr>
          <w:rFonts w:ascii="Times New Roman" w:hAnsi="Times New Roman" w:cs="Times New Roman"/>
          <w:color w:val="000000"/>
          <w:sz w:val="16"/>
          <w:szCs w:val="18"/>
        </w:rPr>
        <w:t xml:space="preserve">CameraDevice </w:t>
      </w:r>
      <w:r w:rsidRPr="00D9402B">
        <w:rPr>
          <w:rFonts w:ascii="Times New Roman" w:hAnsi="Times New Roman" w:cs="Times New Roman"/>
          <w:b/>
          <w:bCs/>
          <w:color w:val="660E7A"/>
          <w:sz w:val="16"/>
          <w:szCs w:val="18"/>
        </w:rPr>
        <w:t>mCameraDevice</w:t>
      </w:r>
      <w:r w:rsidRPr="00D9402B">
        <w:rPr>
          <w:rFonts w:ascii="Times New Roman" w:hAnsi="Times New Roman" w:cs="Times New Roman"/>
          <w:color w:val="000000"/>
          <w:sz w:val="16"/>
          <w:szCs w:val="18"/>
        </w:rPr>
        <w:t>;</w:t>
      </w:r>
      <w:r w:rsidRPr="00D9402B">
        <w:rPr>
          <w:rFonts w:ascii="Times New Roman" w:hAnsi="Times New Roman" w:cs="Times New Roman"/>
          <w:color w:val="000000"/>
          <w:sz w:val="16"/>
          <w:szCs w:val="18"/>
        </w:rPr>
        <w:br/>
      </w:r>
      <w:r w:rsidRPr="00D9402B">
        <w:rPr>
          <w:rFonts w:ascii="Times New Roman" w:hAnsi="Times New Roman" w:cs="Times New Roman"/>
          <w:i/>
          <w:iCs/>
          <w:color w:val="808080"/>
          <w:sz w:val="16"/>
          <w:szCs w:val="18"/>
        </w:rPr>
        <w:t>/*CameraRequest</w:t>
      </w:r>
      <w:r w:rsidRPr="00D9402B">
        <w:rPr>
          <w:rFonts w:ascii="Times New Roman" w:hAnsi="Times New Roman" w:cs="Times New Roman"/>
          <w:i/>
          <w:iCs/>
          <w:color w:val="808080"/>
          <w:sz w:val="16"/>
          <w:szCs w:val="18"/>
        </w:rPr>
        <w:t>代表了一次捕获请求，而</w:t>
      </w:r>
      <w:r w:rsidRPr="00D9402B">
        <w:rPr>
          <w:rFonts w:ascii="Times New Roman" w:hAnsi="Times New Roman" w:cs="Times New Roman"/>
          <w:i/>
          <w:iCs/>
          <w:color w:val="808080"/>
          <w:sz w:val="16"/>
          <w:szCs w:val="18"/>
        </w:rPr>
        <w:t>CameraRequest.Builder</w:t>
      </w:r>
      <w:r w:rsidRPr="00D9402B">
        <w:rPr>
          <w:rFonts w:ascii="Times New Roman" w:hAnsi="Times New Roman" w:cs="Times New Roman"/>
          <w:i/>
          <w:iCs/>
          <w:color w:val="808080"/>
          <w:sz w:val="16"/>
          <w:szCs w:val="18"/>
        </w:rPr>
        <w:t>用于描述捕获图片的各种参数设置，包含捕获硬件（传感器，镜头，闪存），对焦模式、曝光模式，处理流水线，控制算法和输出缓冲区的配置</w:t>
      </w:r>
      <w:r w:rsidRPr="00D9402B">
        <w:rPr>
          <w:rFonts w:ascii="Times New Roman" w:hAnsi="Times New Roman" w:cs="Times New Roman"/>
          <w:i/>
          <w:iCs/>
          <w:color w:val="808080"/>
          <w:sz w:val="16"/>
          <w:szCs w:val="18"/>
        </w:rPr>
        <w:t>*/</w:t>
      </w:r>
      <w:r w:rsidRPr="00D9402B">
        <w:rPr>
          <w:rFonts w:ascii="Times New Roman" w:hAnsi="Times New Roman" w:cs="Times New Roman"/>
          <w:i/>
          <w:iCs/>
          <w:color w:val="808080"/>
          <w:sz w:val="16"/>
          <w:szCs w:val="18"/>
        </w:rPr>
        <w:br/>
      </w:r>
      <w:r w:rsidRPr="00D9402B">
        <w:rPr>
          <w:rFonts w:ascii="Times New Roman" w:hAnsi="Times New Roman" w:cs="Times New Roman"/>
          <w:b/>
          <w:bCs/>
          <w:color w:val="000080"/>
          <w:sz w:val="16"/>
          <w:szCs w:val="18"/>
        </w:rPr>
        <w:t xml:space="preserve">private </w:t>
      </w:r>
      <w:r w:rsidRPr="00D9402B">
        <w:rPr>
          <w:rFonts w:ascii="Times New Roman" w:hAnsi="Times New Roman" w:cs="Times New Roman"/>
          <w:color w:val="000000"/>
          <w:sz w:val="16"/>
          <w:szCs w:val="18"/>
        </w:rPr>
        <w:t xml:space="preserve">CaptureRequest.Builder </w:t>
      </w:r>
      <w:r w:rsidRPr="00D9402B">
        <w:rPr>
          <w:rFonts w:ascii="Times New Roman" w:hAnsi="Times New Roman" w:cs="Times New Roman"/>
          <w:b/>
          <w:bCs/>
          <w:color w:val="660E7A"/>
          <w:sz w:val="16"/>
          <w:szCs w:val="18"/>
        </w:rPr>
        <w:t>pictureBuilder</w:t>
      </w:r>
      <w:r w:rsidRPr="00D9402B">
        <w:rPr>
          <w:rFonts w:ascii="Times New Roman" w:hAnsi="Times New Roman" w:cs="Times New Roman"/>
          <w:color w:val="000000"/>
          <w:sz w:val="16"/>
          <w:szCs w:val="18"/>
        </w:rPr>
        <w:t>;</w:t>
      </w:r>
    </w:p>
    <w:p w14:paraId="5165A08F" w14:textId="42CD688A" w:rsidR="004A5AB5" w:rsidRDefault="004A5AB5" w:rsidP="004A5AB5"/>
    <w:p w14:paraId="5F50BA4D" w14:textId="554DDDCB" w:rsidR="004A5AB5" w:rsidRDefault="004A5AB5" w:rsidP="004A5AB5">
      <w:pPr>
        <w:pStyle w:val="30"/>
      </w:pPr>
      <w:bookmarkStart w:id="130" w:name="_Toc179417776"/>
      <w:r>
        <w:rPr>
          <w:rFonts w:hint="eastAsia"/>
        </w:rPr>
        <w:t>示例运行效果</w:t>
      </w:r>
      <w:bookmarkEnd w:id="130"/>
    </w:p>
    <w:p w14:paraId="19364502" w14:textId="2B55208C" w:rsidR="001C670E" w:rsidRDefault="001C670E" w:rsidP="001C670E">
      <w:r>
        <w:rPr>
          <w:rFonts w:hint="eastAsia"/>
        </w:rPr>
        <w:t>2</w:t>
      </w:r>
      <w:r>
        <w:t>024</w:t>
      </w:r>
      <w:r>
        <w:rPr>
          <w:rFonts w:hint="eastAsia"/>
        </w:rPr>
        <w:t>年版</w:t>
      </w:r>
      <w:r>
        <w:rPr>
          <w:rFonts w:hint="eastAsia"/>
        </w:rPr>
        <w:t>V</w:t>
      </w:r>
      <w:r>
        <w:t>ideoCapture</w:t>
      </w:r>
      <w:r>
        <w:rPr>
          <w:rFonts w:hint="eastAsia"/>
        </w:rPr>
        <w:t>拍照后图片文件的保存位置：</w:t>
      </w:r>
    </w:p>
    <w:p w14:paraId="520221FC" w14:textId="778A449B" w:rsidR="001C670E" w:rsidRDefault="001C670E" w:rsidP="001C670E">
      <w:r>
        <w:rPr>
          <w:rFonts w:hint="eastAsia"/>
        </w:rPr>
        <w:t>\</w:t>
      </w:r>
      <w:r>
        <w:t>Android\data\cn.edu.ustc.eeis.videocapture\files\*</w:t>
      </w:r>
    </w:p>
    <w:p w14:paraId="37080014" w14:textId="77777777" w:rsidR="004A5AB5" w:rsidRPr="001C670E" w:rsidRDefault="004A5AB5" w:rsidP="004A5AB5"/>
    <w:p w14:paraId="48F7CC84" w14:textId="77777777" w:rsidR="004A5AB5" w:rsidRDefault="004A5AB5" w:rsidP="004A5AB5">
      <w:r>
        <w:rPr>
          <w:noProof/>
        </w:rPr>
        <w:lastRenderedPageBreak/>
        <w:drawing>
          <wp:inline distT="0" distB="0" distL="0" distR="0" wp14:anchorId="6FCDEF0F" wp14:editId="4A5914C0">
            <wp:extent cx="1987550" cy="428967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89523" cy="4293935"/>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567DDECB" wp14:editId="35D8F1CE">
            <wp:extent cx="2845469" cy="42884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52040" cy="4298384"/>
                    </a:xfrm>
                    <a:prstGeom prst="rect">
                      <a:avLst/>
                    </a:prstGeom>
                    <a:noFill/>
                    <a:ln>
                      <a:noFill/>
                    </a:ln>
                  </pic:spPr>
                </pic:pic>
              </a:graphicData>
            </a:graphic>
          </wp:inline>
        </w:drawing>
      </w:r>
    </w:p>
    <w:p w14:paraId="656DC835" w14:textId="60BB5728" w:rsidR="004A5AB5" w:rsidRDefault="004A5AB5" w:rsidP="004A5AB5">
      <w:pPr>
        <w:pStyle w:val="aa"/>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207A">
        <w:rPr>
          <w:noProof/>
        </w:rPr>
        <w:t>1</w:t>
      </w:r>
      <w:r>
        <w:fldChar w:fldCharType="end"/>
      </w:r>
      <w:r>
        <w:t xml:space="preserve">  </w:t>
      </w:r>
      <w:r>
        <w:rPr>
          <w:rFonts w:hint="eastAsia"/>
        </w:rPr>
        <w:t>照相机拍照示例效果（左图：</w:t>
      </w:r>
      <w:r>
        <w:rPr>
          <w:rFonts w:hint="eastAsia"/>
        </w:rPr>
        <w:t>APP</w:t>
      </w:r>
      <w:r>
        <w:rPr>
          <w:rFonts w:hint="eastAsia"/>
        </w:rPr>
        <w:t>界面，右图：虚拟机下抓拍文件的保存目录）</w:t>
      </w:r>
    </w:p>
    <w:p w14:paraId="3FA67471" w14:textId="77777777" w:rsidR="004A5AB5" w:rsidRPr="004A5AB5" w:rsidRDefault="004A5AB5" w:rsidP="004A5AB5"/>
    <w:p w14:paraId="5D3040C3" w14:textId="77777777" w:rsidR="004A5AB5" w:rsidRPr="004A5AB5" w:rsidRDefault="004A5AB5" w:rsidP="004A5AB5"/>
    <w:p w14:paraId="60D3C796" w14:textId="77777777" w:rsidR="004C0D90" w:rsidRDefault="004C0D90" w:rsidP="004C0D90">
      <w:pPr>
        <w:pStyle w:val="2"/>
      </w:pPr>
      <w:bookmarkStart w:id="131" w:name="_Toc179417777"/>
      <w:r>
        <w:rPr>
          <w:rFonts w:hint="eastAsia"/>
        </w:rPr>
        <w:t>实验要求</w:t>
      </w:r>
      <w:bookmarkEnd w:id="131"/>
    </w:p>
    <w:p w14:paraId="379CACAB" w14:textId="2DB86C2A" w:rsidR="004C0D90" w:rsidRDefault="001B0E06" w:rsidP="001B0E06">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6</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w:instrText>
      </w:r>
      <w:r>
        <w:fldChar w:fldCharType="end"/>
      </w:r>
      <w:r>
        <w:instrText xml:space="preserve">"]" </w:instrText>
      </w:r>
      <w:r>
        <w:fldChar w:fldCharType="separate"/>
      </w:r>
      <w:r w:rsidR="0055207A">
        <w:t>[</w:t>
      </w:r>
      <w:r w:rsidR="0055207A">
        <w:rPr>
          <w:noProof/>
        </w:rPr>
        <w:t>6</w:t>
      </w:r>
      <w:r w:rsidR="0055207A">
        <w:t>-</w:t>
      </w:r>
      <w:r w:rsidR="0055207A">
        <w:rPr>
          <w:noProof/>
        </w:rPr>
        <w:t>1</w:t>
      </w:r>
      <w:r w:rsidR="0055207A">
        <w:t>]</w:t>
      </w:r>
      <w:r>
        <w:fldChar w:fldCharType="end"/>
      </w:r>
      <w:r>
        <w:t xml:space="preserve"> </w:t>
      </w:r>
      <w:r w:rsidR="004C0D90">
        <w:rPr>
          <w:rFonts w:hint="eastAsia"/>
        </w:rPr>
        <w:t>编译示例程序，运行结果截图放入实验报告。</w:t>
      </w:r>
    </w:p>
    <w:p w14:paraId="1098FA89" w14:textId="6F1A7171" w:rsidR="004C0D90" w:rsidRDefault="001B0E06" w:rsidP="001B0E06">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6</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2</w:instrText>
      </w:r>
      <w:r>
        <w:fldChar w:fldCharType="end"/>
      </w:r>
      <w:r>
        <w:instrText xml:space="preserve">"]" </w:instrText>
      </w:r>
      <w:r>
        <w:fldChar w:fldCharType="separate"/>
      </w:r>
      <w:r w:rsidR="0055207A">
        <w:t>[</w:t>
      </w:r>
      <w:r w:rsidR="0055207A">
        <w:rPr>
          <w:noProof/>
        </w:rPr>
        <w:t>6</w:t>
      </w:r>
      <w:r w:rsidR="0055207A">
        <w:t>-</w:t>
      </w:r>
      <w:r w:rsidR="0055207A">
        <w:rPr>
          <w:noProof/>
        </w:rPr>
        <w:t>2</w:t>
      </w:r>
      <w:r w:rsidR="0055207A">
        <w:t>]</w:t>
      </w:r>
      <w:r>
        <w:fldChar w:fldCharType="end"/>
      </w:r>
      <w:r>
        <w:t xml:space="preserve"> </w:t>
      </w:r>
      <w:r w:rsidR="004C0D90">
        <w:rPr>
          <w:rFonts w:hint="eastAsia"/>
        </w:rPr>
        <w:t>读懂示例程序</w:t>
      </w:r>
      <w:r w:rsidR="004C0D90">
        <w:rPr>
          <w:rFonts w:hint="eastAsia"/>
        </w:rPr>
        <w:t>VideoCapture</w:t>
      </w:r>
      <w:r w:rsidR="004C0D90">
        <w:rPr>
          <w:rFonts w:hint="eastAsia"/>
        </w:rPr>
        <w:t>的操作步骤，在实验报告中画出访问摄像头的流程示意图。</w:t>
      </w:r>
    </w:p>
    <w:p w14:paraId="57D00826" w14:textId="77777777" w:rsidR="004C0D90" w:rsidRDefault="004C0D90" w:rsidP="004C0D90">
      <w:pPr>
        <w:pStyle w:val="2"/>
      </w:pPr>
      <w:bookmarkStart w:id="132" w:name="_Toc179417778"/>
      <w:r>
        <w:rPr>
          <w:rFonts w:hint="eastAsia"/>
        </w:rPr>
        <w:t>思考题</w:t>
      </w:r>
      <w:bookmarkEnd w:id="132"/>
    </w:p>
    <w:p w14:paraId="62D5845A" w14:textId="3F77CF3F" w:rsidR="004C0D90" w:rsidRDefault="001B0E06" w:rsidP="001B0E06">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6</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3</w:instrText>
      </w:r>
      <w:r>
        <w:fldChar w:fldCharType="end"/>
      </w:r>
      <w:r>
        <w:instrText xml:space="preserve">"]" </w:instrText>
      </w:r>
      <w:r>
        <w:fldChar w:fldCharType="separate"/>
      </w:r>
      <w:r w:rsidR="0055207A">
        <w:t>[</w:t>
      </w:r>
      <w:r w:rsidR="0055207A">
        <w:rPr>
          <w:noProof/>
        </w:rPr>
        <w:t>6</w:t>
      </w:r>
      <w:r w:rsidR="0055207A">
        <w:t>-</w:t>
      </w:r>
      <w:r w:rsidR="0055207A">
        <w:rPr>
          <w:noProof/>
        </w:rPr>
        <w:t>3</w:t>
      </w:r>
      <w:r w:rsidR="0055207A">
        <w:t>]</w:t>
      </w:r>
      <w:r>
        <w:fldChar w:fldCharType="end"/>
      </w:r>
      <w:r>
        <w:t xml:space="preserve"> </w:t>
      </w:r>
      <w:r w:rsidR="004C0D90">
        <w:rPr>
          <w:rFonts w:hint="eastAsia"/>
        </w:rPr>
        <w:t>示例代码中用到的</w:t>
      </w:r>
      <w:r w:rsidR="004C0D90" w:rsidRPr="00D710B3">
        <w:t>TextureView</w:t>
      </w:r>
      <w:r w:rsidR="004C0D90">
        <w:rPr>
          <w:rFonts w:hint="eastAsia"/>
        </w:rPr>
        <w:t>与一般的</w:t>
      </w:r>
      <w:r w:rsidR="004C0D90">
        <w:rPr>
          <w:rFonts w:hint="eastAsia"/>
        </w:rPr>
        <w:t>View</w:t>
      </w:r>
      <w:r w:rsidR="004C0D90">
        <w:rPr>
          <w:rFonts w:hint="eastAsia"/>
        </w:rPr>
        <w:t>有什么不同？</w:t>
      </w:r>
    </w:p>
    <w:p w14:paraId="344355C6" w14:textId="71F0F9AB" w:rsidR="004C0D90" w:rsidRDefault="001B0E06" w:rsidP="001B0E06">
      <w:pPr>
        <w:adjustRightInd/>
        <w:snapToGrid/>
        <w:spacing w:line="288"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6</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4</w:instrText>
      </w:r>
      <w:r>
        <w:fldChar w:fldCharType="end"/>
      </w:r>
      <w:r>
        <w:instrText xml:space="preserve">"]" </w:instrText>
      </w:r>
      <w:r>
        <w:fldChar w:fldCharType="separate"/>
      </w:r>
      <w:r w:rsidR="0055207A">
        <w:t>[</w:t>
      </w:r>
      <w:r w:rsidR="0055207A">
        <w:rPr>
          <w:noProof/>
        </w:rPr>
        <w:t>6</w:t>
      </w:r>
      <w:r w:rsidR="0055207A">
        <w:t>-</w:t>
      </w:r>
      <w:r w:rsidR="0055207A">
        <w:rPr>
          <w:noProof/>
        </w:rPr>
        <w:t>4</w:t>
      </w:r>
      <w:r w:rsidR="0055207A">
        <w:t>]</w:t>
      </w:r>
      <w:r>
        <w:fldChar w:fldCharType="end"/>
      </w:r>
      <w:r>
        <w:t xml:space="preserve"> </w:t>
      </w:r>
      <w:r w:rsidR="004C0D90">
        <w:rPr>
          <w:rFonts w:hint="eastAsia"/>
        </w:rPr>
        <w:t>阐述一下个人关于</w:t>
      </w:r>
      <w:r w:rsidR="004C0D90">
        <w:rPr>
          <w:rFonts w:hint="eastAsia"/>
        </w:rPr>
        <w:t>Callback</w:t>
      </w:r>
      <w:r w:rsidR="004C0D90">
        <w:rPr>
          <w:rFonts w:hint="eastAsia"/>
        </w:rPr>
        <w:t>函数用途的理解。</w:t>
      </w:r>
    </w:p>
    <w:p w14:paraId="163E680C" w14:textId="77777777" w:rsidR="004C0D90" w:rsidRDefault="004C0D90" w:rsidP="00EB2ECD">
      <w:pPr>
        <w:pStyle w:val="2"/>
      </w:pPr>
      <w:bookmarkStart w:id="133" w:name="_Toc179417779"/>
      <w:r>
        <w:rPr>
          <w:rFonts w:hint="eastAsia"/>
        </w:rPr>
        <w:t>参考文献</w:t>
      </w:r>
      <w:bookmarkEnd w:id="133"/>
    </w:p>
    <w:p w14:paraId="31FF7B8A" w14:textId="77777777" w:rsidR="009156F8" w:rsidRDefault="009156F8" w:rsidP="00BB7D36"/>
    <w:p w14:paraId="5DB90606" w14:textId="46BBFF50" w:rsidR="002D6046" w:rsidRPr="002D6046" w:rsidRDefault="009156F8" w:rsidP="002D6046">
      <w:pPr>
        <w:pStyle w:val="EndNoteBibliography"/>
        <w:ind w:left="720" w:hanging="720"/>
      </w:pPr>
      <w:r>
        <w:fldChar w:fldCharType="begin"/>
      </w:r>
      <w:r>
        <w:instrText xml:space="preserve"> ADDIN EN.SECTION.REFLIST </w:instrText>
      </w:r>
      <w:r>
        <w:fldChar w:fldCharType="separate"/>
      </w:r>
      <w:r w:rsidR="002D6046" w:rsidRPr="002D6046">
        <w:t>[1]</w:t>
      </w:r>
      <w:r w:rsidR="002D6046" w:rsidRPr="002D6046">
        <w:tab/>
        <w:t xml:space="preserve">AndroidAPIs. android.hardware [Online] Available: </w:t>
      </w:r>
      <w:hyperlink r:id="rId213" w:history="1">
        <w:r w:rsidR="002D6046" w:rsidRPr="002D6046">
          <w:rPr>
            <w:rStyle w:val="ae"/>
          </w:rPr>
          <w:t>http://www.android-doc.com/reference/android/hardware/package-summary.html</w:t>
        </w:r>
      </w:hyperlink>
    </w:p>
    <w:p w14:paraId="278CF5F5" w14:textId="353E8824" w:rsidR="002D6046" w:rsidRPr="002D6046" w:rsidRDefault="002D6046" w:rsidP="002D6046">
      <w:pPr>
        <w:pStyle w:val="EndNoteBibliography"/>
        <w:ind w:left="720" w:hanging="720"/>
      </w:pPr>
      <w:r w:rsidRPr="002D6046">
        <w:rPr>
          <w:rFonts w:hint="eastAsia"/>
        </w:rPr>
        <w:t>[2]</w:t>
      </w:r>
      <w:r w:rsidRPr="002D6046">
        <w:rPr>
          <w:rFonts w:hint="eastAsia"/>
        </w:rPr>
        <w:tab/>
      </w:r>
      <w:r w:rsidRPr="002D6046">
        <w:rPr>
          <w:rFonts w:hint="eastAsia"/>
        </w:rPr>
        <w:t>简书</w:t>
      </w:r>
      <w:r w:rsidRPr="002D6046">
        <w:rPr>
          <w:rFonts w:hint="eastAsia"/>
        </w:rPr>
        <w:t xml:space="preserve">. Android Camera2 </w:t>
      </w:r>
      <w:r w:rsidRPr="002D6046">
        <w:rPr>
          <w:rFonts w:hint="eastAsia"/>
        </w:rPr>
        <w:t>使用总结</w:t>
      </w:r>
      <w:r w:rsidRPr="002D6046">
        <w:rPr>
          <w:rFonts w:hint="eastAsia"/>
        </w:rPr>
        <w:t xml:space="preserve"> [Online] Available: </w:t>
      </w:r>
      <w:hyperlink r:id="rId214" w:history="1">
        <w:r w:rsidRPr="002D6046">
          <w:rPr>
            <w:rStyle w:val="ae"/>
            <w:rFonts w:hint="eastAsia"/>
          </w:rPr>
          <w:t>https://www.jianshu.com/p/73fed068a795</w:t>
        </w:r>
      </w:hyperlink>
    </w:p>
    <w:p w14:paraId="5D44DA1B" w14:textId="3AF98C05" w:rsidR="002D6046" w:rsidRPr="002D6046" w:rsidRDefault="002D6046" w:rsidP="002D6046">
      <w:pPr>
        <w:pStyle w:val="EndNoteBibliography"/>
        <w:ind w:left="720" w:hanging="720"/>
      </w:pPr>
      <w:r w:rsidRPr="002D6046">
        <w:t>[3]</w:t>
      </w:r>
      <w:r w:rsidRPr="002D6046">
        <w:tab/>
        <w:t xml:space="preserve">AndroidAPIs. ImageReader [Online] Available: </w:t>
      </w:r>
      <w:hyperlink r:id="rId215" w:history="1">
        <w:r w:rsidRPr="002D6046">
          <w:rPr>
            <w:rStyle w:val="ae"/>
          </w:rPr>
          <w:t>http://www.android-doc.com/reference/android/media/ImageReader.html</w:t>
        </w:r>
      </w:hyperlink>
    </w:p>
    <w:p w14:paraId="06AFE232" w14:textId="4038C75C" w:rsidR="00BB7D36" w:rsidRDefault="009156F8" w:rsidP="00BB7D36">
      <w:r>
        <w:lastRenderedPageBreak/>
        <w:fldChar w:fldCharType="end"/>
      </w:r>
    </w:p>
    <w:p w14:paraId="32C579F0" w14:textId="77777777" w:rsidR="00BB7D36" w:rsidRDefault="00BB7D36" w:rsidP="00BB7D36">
      <w:pPr>
        <w:sectPr w:rsidR="00BB7D36" w:rsidSect="00DB070C">
          <w:pgSz w:w="11906" w:h="16838"/>
          <w:pgMar w:top="1440" w:right="1800" w:bottom="1440" w:left="1800" w:header="851" w:footer="992" w:gutter="0"/>
          <w:cols w:space="425"/>
          <w:titlePg/>
          <w:docGrid w:type="lines" w:linePitch="312"/>
        </w:sectPr>
      </w:pPr>
    </w:p>
    <w:p w14:paraId="7DD78C5B" w14:textId="026519E5" w:rsidR="00432709" w:rsidRDefault="00BB7D36" w:rsidP="00BB7D36">
      <w:pPr>
        <w:pStyle w:val="1"/>
      </w:pPr>
      <w:bookmarkStart w:id="134" w:name="_Toc179417780"/>
      <w:r>
        <w:rPr>
          <w:rFonts w:hint="eastAsia"/>
        </w:rPr>
        <w:lastRenderedPageBreak/>
        <w:t>Android</w:t>
      </w:r>
      <w:r>
        <w:rPr>
          <w:rFonts w:hint="eastAsia"/>
        </w:rPr>
        <w:t>下使用</w:t>
      </w:r>
      <w:r>
        <w:rPr>
          <w:rFonts w:hint="eastAsia"/>
        </w:rPr>
        <w:t>Tensorflow</w:t>
      </w:r>
      <w:r>
        <w:rPr>
          <w:rFonts w:hint="eastAsia"/>
        </w:rPr>
        <w:t>模型</w:t>
      </w:r>
      <w:bookmarkEnd w:id="134"/>
    </w:p>
    <w:p w14:paraId="1C4AAD4D" w14:textId="77777777" w:rsidR="00E05A16" w:rsidRDefault="00E05A16" w:rsidP="00E05A16">
      <w:pPr>
        <w:pStyle w:val="2"/>
      </w:pPr>
      <w:bookmarkStart w:id="135" w:name="_Toc179417781"/>
      <w:r>
        <w:rPr>
          <w:rFonts w:hint="eastAsia"/>
        </w:rPr>
        <w:t>实验目的</w:t>
      </w:r>
      <w:bookmarkEnd w:id="135"/>
    </w:p>
    <w:p w14:paraId="77E7310B" w14:textId="77777777" w:rsidR="00E05A16" w:rsidRDefault="00E05A16" w:rsidP="001B0E06">
      <w:pPr>
        <w:pStyle w:val="afa"/>
        <w:numPr>
          <w:ilvl w:val="0"/>
          <w:numId w:val="29"/>
        </w:numPr>
        <w:spacing w:line="264" w:lineRule="auto"/>
        <w:ind w:firstLineChars="0"/>
      </w:pPr>
      <w:r>
        <w:t>了解</w:t>
      </w:r>
      <w:r>
        <w:t>Tensorflow</w:t>
      </w:r>
      <w:r>
        <w:t>模型文件的生成和保存。</w:t>
      </w:r>
    </w:p>
    <w:p w14:paraId="7B517D89" w14:textId="77777777" w:rsidR="00E05A16" w:rsidRDefault="00E05A16" w:rsidP="001B0E06">
      <w:pPr>
        <w:pStyle w:val="afa"/>
        <w:numPr>
          <w:ilvl w:val="0"/>
          <w:numId w:val="29"/>
        </w:numPr>
        <w:spacing w:line="264" w:lineRule="auto"/>
        <w:ind w:firstLineChars="0"/>
      </w:pPr>
      <w:r>
        <w:rPr>
          <w:rFonts w:hint="eastAsia"/>
        </w:rPr>
        <w:t>学习</w:t>
      </w:r>
      <w:r>
        <w:rPr>
          <w:rFonts w:hint="eastAsia"/>
        </w:rPr>
        <w:t>Android</w:t>
      </w:r>
      <w:r>
        <w:rPr>
          <w:rFonts w:hint="eastAsia"/>
        </w:rPr>
        <w:t>下使用</w:t>
      </w:r>
      <w:r>
        <w:rPr>
          <w:rFonts w:hint="eastAsia"/>
        </w:rPr>
        <w:t>C++</w:t>
      </w:r>
      <w:r>
        <w:rPr>
          <w:rFonts w:hint="eastAsia"/>
        </w:rPr>
        <w:t>库的基本步骤。</w:t>
      </w:r>
    </w:p>
    <w:p w14:paraId="0049EB6E" w14:textId="77777777" w:rsidR="00E05A16" w:rsidRDefault="00E05A16" w:rsidP="001B0E06">
      <w:pPr>
        <w:pStyle w:val="afa"/>
        <w:numPr>
          <w:ilvl w:val="0"/>
          <w:numId w:val="29"/>
        </w:numPr>
        <w:spacing w:line="264" w:lineRule="auto"/>
        <w:ind w:firstLineChars="0"/>
      </w:pPr>
      <w:r>
        <w:rPr>
          <w:rFonts w:hint="eastAsia"/>
        </w:rPr>
        <w:t>学习</w:t>
      </w:r>
      <w:r>
        <w:rPr>
          <w:rFonts w:hint="eastAsia"/>
        </w:rPr>
        <w:t>Android</w:t>
      </w:r>
      <w:r>
        <w:rPr>
          <w:rFonts w:hint="eastAsia"/>
        </w:rPr>
        <w:t>下使用</w:t>
      </w:r>
      <w:r>
        <w:rPr>
          <w:rFonts w:hint="eastAsia"/>
        </w:rPr>
        <w:t xml:space="preserve"> Tensorflow</w:t>
      </w:r>
      <w:r>
        <w:rPr>
          <w:rFonts w:hint="eastAsia"/>
        </w:rPr>
        <w:t>所生成的模型。</w:t>
      </w:r>
    </w:p>
    <w:p w14:paraId="2ED99BC6" w14:textId="77777777" w:rsidR="00E05A16" w:rsidRDefault="00E05A16" w:rsidP="00E05A16">
      <w:pPr>
        <w:pStyle w:val="2"/>
      </w:pPr>
      <w:bookmarkStart w:id="136" w:name="_Toc179417782"/>
      <w:r>
        <w:rPr>
          <w:rFonts w:hint="eastAsia"/>
        </w:rPr>
        <w:t>实验原理</w:t>
      </w:r>
      <w:bookmarkEnd w:id="136"/>
    </w:p>
    <w:p w14:paraId="6D39D957" w14:textId="011B0A89" w:rsidR="00E05A16" w:rsidRPr="00B52B36" w:rsidRDefault="00E05A16" w:rsidP="00E05A16">
      <w:pPr>
        <w:pStyle w:val="30"/>
      </w:pPr>
      <w:bookmarkStart w:id="137" w:name="_Toc179417783"/>
      <w:r>
        <w:rPr>
          <w:rFonts w:hint="eastAsia"/>
        </w:rPr>
        <w:t>Python</w:t>
      </w:r>
      <w:r>
        <w:rPr>
          <w:rFonts w:hint="eastAsia"/>
        </w:rPr>
        <w:t>开发环境</w:t>
      </w:r>
      <w:r>
        <w:rPr>
          <w:rFonts w:hint="eastAsia"/>
        </w:rPr>
        <w:t>Anaconda</w:t>
      </w:r>
      <w:bookmarkEnd w:id="137"/>
    </w:p>
    <w:p w14:paraId="5F53C1BC" w14:textId="77777777" w:rsidR="00E05A16" w:rsidRDefault="00E05A16" w:rsidP="00E05A16">
      <w:pPr>
        <w:ind w:firstLineChars="200" w:firstLine="420"/>
      </w:pPr>
      <w:r w:rsidRPr="005E2579">
        <w:rPr>
          <w:rFonts w:hint="eastAsia"/>
        </w:rPr>
        <w:t>Anaconda</w:t>
      </w:r>
      <w:r w:rsidRPr="005E2579">
        <w:rPr>
          <w:rFonts w:hint="eastAsia"/>
        </w:rPr>
        <w:t>指的是一个开源的</w:t>
      </w:r>
      <w:r w:rsidRPr="005E2579">
        <w:rPr>
          <w:rFonts w:hint="eastAsia"/>
        </w:rPr>
        <w:t>Python</w:t>
      </w:r>
      <w:r w:rsidRPr="005E2579">
        <w:rPr>
          <w:rFonts w:hint="eastAsia"/>
        </w:rPr>
        <w:t>发行版本，其包含了</w:t>
      </w:r>
      <w:r w:rsidRPr="005E2579">
        <w:rPr>
          <w:rFonts w:hint="eastAsia"/>
        </w:rPr>
        <w:t>conda</w:t>
      </w:r>
      <w:r w:rsidRPr="005E2579">
        <w:rPr>
          <w:rFonts w:hint="eastAsia"/>
        </w:rPr>
        <w:t>、</w:t>
      </w:r>
      <w:r w:rsidRPr="005E2579">
        <w:rPr>
          <w:rFonts w:hint="eastAsia"/>
        </w:rPr>
        <w:t>Python</w:t>
      </w:r>
      <w:r w:rsidRPr="005E2579">
        <w:rPr>
          <w:rFonts w:hint="eastAsia"/>
        </w:rPr>
        <w:t>等</w:t>
      </w:r>
      <w:r w:rsidRPr="005E2579">
        <w:rPr>
          <w:rFonts w:hint="eastAsia"/>
        </w:rPr>
        <w:t>180</w:t>
      </w:r>
      <w:r w:rsidRPr="005E2579">
        <w:rPr>
          <w:rFonts w:hint="eastAsia"/>
        </w:rPr>
        <w:t>多个科学包及其依赖项。因为包含了大量的科学包，</w:t>
      </w:r>
      <w:r w:rsidRPr="005E2579">
        <w:rPr>
          <w:rFonts w:hint="eastAsia"/>
        </w:rPr>
        <w:t xml:space="preserve">Anaconda </w:t>
      </w:r>
      <w:r w:rsidRPr="005E2579">
        <w:rPr>
          <w:rFonts w:hint="eastAsia"/>
        </w:rPr>
        <w:t>的下载文件比较大，如果只需要某些包，或者需要节省带宽或存储空间，也可以使用</w:t>
      </w:r>
      <w:r w:rsidRPr="005E2579">
        <w:rPr>
          <w:rFonts w:hint="eastAsia"/>
        </w:rPr>
        <w:t>Miniconda</w:t>
      </w:r>
      <w:r w:rsidRPr="005E2579">
        <w:rPr>
          <w:rFonts w:hint="eastAsia"/>
        </w:rPr>
        <w:t>。</w:t>
      </w:r>
    </w:p>
    <w:p w14:paraId="2B3C2F20" w14:textId="77777777" w:rsidR="00E05A16" w:rsidRPr="002B2AE5" w:rsidRDefault="00E05A16" w:rsidP="00E05A16">
      <w:pPr>
        <w:ind w:firstLineChars="200" w:firstLine="420"/>
      </w:pPr>
      <w:r>
        <w:rPr>
          <w:rFonts w:hint="eastAsia"/>
        </w:rPr>
        <w:t>Anaconda</w:t>
      </w:r>
      <w:r>
        <w:rPr>
          <w:rFonts w:hint="eastAsia"/>
        </w:rPr>
        <w:t>包括</w:t>
      </w:r>
      <w:r>
        <w:rPr>
          <w:rFonts w:hint="eastAsia"/>
        </w:rPr>
        <w:t>Conda</w:t>
      </w:r>
      <w:r>
        <w:rPr>
          <w:rFonts w:hint="eastAsia"/>
        </w:rPr>
        <w:t>、</w:t>
      </w:r>
      <w:r>
        <w:rPr>
          <w:rFonts w:hint="eastAsia"/>
        </w:rPr>
        <w:t>Python</w:t>
      </w:r>
      <w:r>
        <w:rPr>
          <w:rFonts w:hint="eastAsia"/>
        </w:rPr>
        <w:t>以及一大堆安装好的工具包，比如：</w:t>
      </w:r>
      <w:r>
        <w:rPr>
          <w:rFonts w:hint="eastAsia"/>
        </w:rPr>
        <w:t>numpy</w:t>
      </w:r>
      <w:r>
        <w:rPr>
          <w:rFonts w:hint="eastAsia"/>
        </w:rPr>
        <w:t>、</w:t>
      </w:r>
      <w:r>
        <w:rPr>
          <w:rFonts w:hint="eastAsia"/>
        </w:rPr>
        <w:t>pandas</w:t>
      </w:r>
      <w:r>
        <w:rPr>
          <w:rFonts w:hint="eastAsia"/>
        </w:rPr>
        <w:t>等。其中</w:t>
      </w:r>
      <w:r>
        <w:rPr>
          <w:rFonts w:hint="eastAsia"/>
        </w:rPr>
        <w:t>Conda</w:t>
      </w:r>
      <w:r>
        <w:rPr>
          <w:rFonts w:hint="eastAsia"/>
        </w:rPr>
        <w:t>是一个开源的包、环境管理器，可以用于在同一个机器上安装不同版本的软件包及其依赖，并能够在不同的环境之间切换。</w:t>
      </w:r>
      <w:r>
        <w:rPr>
          <w:rFonts w:hint="eastAsia"/>
        </w:rPr>
        <w:t>Miniconda</w:t>
      </w:r>
      <w:r>
        <w:rPr>
          <w:rFonts w:hint="eastAsia"/>
        </w:rPr>
        <w:t>包括</w:t>
      </w:r>
      <w:r>
        <w:rPr>
          <w:rFonts w:hint="eastAsia"/>
        </w:rPr>
        <w:t>Conda</w:t>
      </w:r>
      <w:r>
        <w:rPr>
          <w:rFonts w:hint="eastAsia"/>
        </w:rPr>
        <w:t>、</w:t>
      </w:r>
      <w:r>
        <w:rPr>
          <w:rFonts w:hint="eastAsia"/>
        </w:rPr>
        <w:t>Python</w:t>
      </w:r>
      <w:r>
        <w:rPr>
          <w:rFonts w:hint="eastAsia"/>
        </w:rPr>
        <w:t>。</w:t>
      </w:r>
    </w:p>
    <w:p w14:paraId="3EE8B2B2" w14:textId="0B4F10B8" w:rsidR="00E05A16" w:rsidRDefault="00E05A16" w:rsidP="00E05A16">
      <w:pPr>
        <w:pStyle w:val="30"/>
      </w:pPr>
      <w:bookmarkStart w:id="138" w:name="_Toc179417784"/>
      <w:r>
        <w:t>Python</w:t>
      </w:r>
      <w:r>
        <w:t>下使用</w:t>
      </w:r>
      <w:r>
        <w:t>Tensorflow</w:t>
      </w:r>
      <w:bookmarkEnd w:id="138"/>
    </w:p>
    <w:p w14:paraId="001C28DD" w14:textId="02111AB5" w:rsidR="00E05A16" w:rsidRPr="0091334C" w:rsidRDefault="00E05A16" w:rsidP="00E05A16">
      <w:pPr>
        <w:ind w:firstLineChars="200" w:firstLine="420"/>
      </w:pPr>
      <w:r w:rsidRPr="0091334C">
        <w:t>MNIST</w:t>
      </w:r>
      <w:r w:rsidRPr="0091334C">
        <w:t>是一个简单的计算机视觉数据集，它包含手写数字的图像集</w:t>
      </w:r>
      <w:r>
        <w:t>。可以从这个简单的数据集开始练习</w:t>
      </w:r>
      <w:r>
        <w:t>Tensorflow</w:t>
      </w:r>
      <w:r>
        <w:t>的使用。</w:t>
      </w:r>
      <w:r>
        <w:rPr>
          <w:rFonts w:hint="eastAsia"/>
        </w:rPr>
        <w:t>Tensorflow</w:t>
      </w:r>
      <w:r>
        <w:rPr>
          <w:rFonts w:hint="eastAsia"/>
        </w:rPr>
        <w:t>编程的一个基本步骤大致为：</w:t>
      </w:r>
      <w:r>
        <w:rPr>
          <w:rFonts w:hint="eastAsia"/>
        </w:rPr>
        <w:t>1</w:t>
      </w:r>
      <w:r>
        <w:rPr>
          <w:rFonts w:hint="eastAsia"/>
        </w:rPr>
        <w:t>、定义数据；</w:t>
      </w:r>
      <w:r>
        <w:rPr>
          <w:rFonts w:hint="eastAsia"/>
        </w:rPr>
        <w:t>2</w:t>
      </w:r>
      <w:r>
        <w:rPr>
          <w:rFonts w:hint="eastAsia"/>
        </w:rPr>
        <w:t>、定义计算图与变量；</w:t>
      </w:r>
      <w:r>
        <w:rPr>
          <w:rFonts w:hint="eastAsia"/>
        </w:rPr>
        <w:t>3</w:t>
      </w:r>
      <w:r>
        <w:rPr>
          <w:rFonts w:hint="eastAsia"/>
        </w:rPr>
        <w:t>、定义会话；</w:t>
      </w:r>
      <w:r>
        <w:rPr>
          <w:rFonts w:hint="eastAsia"/>
        </w:rPr>
        <w:t>4</w:t>
      </w:r>
      <w:r>
        <w:rPr>
          <w:rFonts w:hint="eastAsia"/>
        </w:rPr>
        <w:t>、进行计算。建议阅读</w:t>
      </w:r>
      <w:r>
        <w:fldChar w:fldCharType="begin"/>
      </w:r>
      <w:r w:rsidR="009156F8">
        <w:instrText xml:space="preserve"> ADDIN EN.CITE &lt;EndNote&gt;&lt;Cite&gt;&lt;Author&gt;CSDN&lt;/Author&gt;&lt;RecNum&gt;13&lt;/RecNum&gt;&lt;DisplayText&gt;[1]&lt;/DisplayText&gt;&lt;record&gt;&lt;rec-number&gt;13&lt;/rec-number&gt;&lt;foreign-keys&gt;&lt;key app="EN" db-id="2vwdz022kt5w2beedx5pdsru920tfpw0ssxe" timestamp="1722051593"&gt;13&lt;/key&gt;&lt;/foreign-keys&gt;&lt;</w:instrText>
      </w:r>
      <w:r w:rsidR="009156F8">
        <w:rPr>
          <w:rFonts w:hint="eastAsia"/>
        </w:rPr>
        <w:instrText>ref-type name="Online Database"&gt;45&lt;/ref-type&gt;&lt;contributors&gt;&lt;authors&gt;&lt;author&gt;CSDN&lt;/author&gt;&lt;/authors&gt;&lt;/contributors&gt;&lt;titles&gt;&lt;title&gt;&lt;style face="normal" font="default" size="100%"&gt;python&lt;/style&gt;&lt;style face="normal" font="default" charset="134" size="100%"&gt;</w:instrText>
      </w:r>
      <w:r w:rsidR="009156F8">
        <w:rPr>
          <w:rFonts w:hint="eastAsia"/>
        </w:rPr>
        <w:instrText>深度学习库</w:instrText>
      </w:r>
      <w:r w:rsidR="009156F8">
        <w:rPr>
          <w:rFonts w:hint="eastAsia"/>
        </w:rPr>
        <w:instrText>tensorflow</w:instrText>
      </w:r>
      <w:r w:rsidR="009156F8">
        <w:rPr>
          <w:rFonts w:hint="eastAsia"/>
        </w:rPr>
        <w:instrText>——实现</w:instrText>
      </w:r>
      <w:r w:rsidR="009156F8">
        <w:rPr>
          <w:rFonts w:hint="eastAsia"/>
        </w:rPr>
        <w:instrText>FC</w:instrText>
      </w:r>
      <w:r w:rsidR="009156F8">
        <w:rPr>
          <w:rFonts w:hint="eastAsia"/>
        </w:rPr>
        <w:instrText>卷积神经网络识别</w:instrText>
      </w:r>
      <w:r w:rsidR="009156F8">
        <w:rPr>
          <w:rFonts w:hint="eastAsia"/>
        </w:rPr>
        <w:instrText>mnist</w:instrText>
      </w:r>
      <w:r w:rsidR="009156F8">
        <w:rPr>
          <w:rFonts w:hint="eastAsia"/>
        </w:rPr>
        <w:instrText>手写体</w:instrText>
      </w:r>
      <w:r w:rsidR="009156F8">
        <w:rPr>
          <w:rFonts w:hint="eastAsia"/>
        </w:rPr>
        <w:instrText>&lt;/style&gt;&lt;/title&gt;&lt;/titles&gt;&lt;dates&gt;&lt;/dates&gt;&lt;urls&gt;&lt;related-urls&gt;&lt;url&gt;https://blog.csdn.net/luanpeng825485697/article/details/79100008&lt;/url&gt;&lt;/related-urls&gt;&lt;/urls&gt;&lt;/record&gt;&lt;/Cite&gt;&lt;/EndNote&gt;</w:instrText>
      </w:r>
      <w:r>
        <w:fldChar w:fldCharType="separate"/>
      </w:r>
      <w:r>
        <w:rPr>
          <w:noProof/>
        </w:rPr>
        <w:t>[1]</w:t>
      </w:r>
      <w:r>
        <w:fldChar w:fldCharType="end"/>
      </w:r>
      <w:r>
        <w:t>学习在</w:t>
      </w:r>
      <w:r w:rsidRPr="0091334C">
        <w:t>MNIST</w:t>
      </w:r>
      <w:r>
        <w:t>上进行神经网络模型搭建的简单</w:t>
      </w:r>
      <w:r>
        <w:t>Tensorflow</w:t>
      </w:r>
      <w:r>
        <w:t>例程。</w:t>
      </w:r>
    </w:p>
    <w:p w14:paraId="535863BA" w14:textId="23EDCEDC" w:rsidR="00E05A16" w:rsidRDefault="00E05A16" w:rsidP="00E05A16">
      <w:pPr>
        <w:pStyle w:val="30"/>
      </w:pPr>
      <w:bookmarkStart w:id="139" w:name="_Toc179417785"/>
      <w:r w:rsidRPr="001C48B0">
        <w:t>Android JNI</w:t>
      </w:r>
      <w:bookmarkEnd w:id="139"/>
    </w:p>
    <w:p w14:paraId="00F6AE51" w14:textId="1D27CDB4" w:rsidR="00E05A16" w:rsidRDefault="00E05A16" w:rsidP="00E05A16">
      <w:pPr>
        <w:ind w:firstLineChars="200" w:firstLine="420"/>
      </w:pPr>
      <w:r w:rsidRPr="001C48B0">
        <w:t>JNI</w:t>
      </w:r>
      <w:r w:rsidRPr="001C48B0">
        <w:t>的全称就是</w:t>
      </w:r>
      <w:r w:rsidRPr="001C48B0">
        <w:t>Java Native Interface</w:t>
      </w:r>
      <w:r w:rsidRPr="001C48B0">
        <w:t>，顾名思义，就是</w:t>
      </w:r>
      <w:r w:rsidRPr="001C48B0">
        <w:t>Java</w:t>
      </w:r>
      <w:r w:rsidRPr="001C48B0">
        <w:t>和</w:t>
      </w:r>
      <w:r w:rsidRPr="001C48B0">
        <w:t>C/C++</w:t>
      </w:r>
      <w:r w:rsidRPr="001C48B0">
        <w:t>相互通信的接口</w:t>
      </w:r>
      <w:r>
        <w:t>。</w:t>
      </w:r>
      <w:r>
        <w:rPr>
          <w:rFonts w:hint="eastAsia"/>
        </w:rPr>
        <w:t>可以通过</w:t>
      </w:r>
      <w:r>
        <w:rPr>
          <w:rFonts w:hint="eastAsia"/>
        </w:rPr>
        <w:t xml:space="preserve">JNI </w:t>
      </w:r>
      <w:r>
        <w:rPr>
          <w:rFonts w:hint="eastAsia"/>
        </w:rPr>
        <w:t>调用系统提供的</w:t>
      </w:r>
      <w:r>
        <w:rPr>
          <w:rFonts w:hint="eastAsia"/>
        </w:rPr>
        <w:t xml:space="preserve"> API</w:t>
      </w:r>
      <w:r>
        <w:rPr>
          <w:rFonts w:hint="eastAsia"/>
        </w:rPr>
        <w:t>。操作系统，无论是</w:t>
      </w:r>
      <w:r>
        <w:rPr>
          <w:rFonts w:hint="eastAsia"/>
        </w:rPr>
        <w:t xml:space="preserve"> Linux</w:t>
      </w:r>
      <w:r>
        <w:rPr>
          <w:rFonts w:hint="eastAsia"/>
        </w:rPr>
        <w:t>，</w:t>
      </w:r>
      <w:r>
        <w:rPr>
          <w:rFonts w:hint="eastAsia"/>
        </w:rPr>
        <w:t xml:space="preserve">Windows </w:t>
      </w:r>
      <w:r>
        <w:rPr>
          <w:rFonts w:hint="eastAsia"/>
        </w:rPr>
        <w:t>还是</w:t>
      </w:r>
      <w:r>
        <w:rPr>
          <w:rFonts w:hint="eastAsia"/>
        </w:rPr>
        <w:t xml:space="preserve"> Mac OS</w:t>
      </w:r>
      <w:r>
        <w:rPr>
          <w:rFonts w:hint="eastAsia"/>
        </w:rPr>
        <w:t>，或者一些汇编语言写的底层硬件驱动都是</w:t>
      </w:r>
      <w:r>
        <w:rPr>
          <w:rFonts w:hint="eastAsia"/>
        </w:rPr>
        <w:t xml:space="preserve"> C/C++ </w:t>
      </w:r>
      <w:r>
        <w:rPr>
          <w:rFonts w:hint="eastAsia"/>
        </w:rPr>
        <w:t>写的。</w:t>
      </w:r>
      <w:r>
        <w:rPr>
          <w:rFonts w:hint="eastAsia"/>
        </w:rPr>
        <w:t>Java</w:t>
      </w:r>
      <w:r>
        <w:rPr>
          <w:rFonts w:hint="eastAsia"/>
        </w:rPr>
        <w:t>和</w:t>
      </w:r>
      <w:r>
        <w:rPr>
          <w:rFonts w:hint="eastAsia"/>
        </w:rPr>
        <w:t>C/C++</w:t>
      </w:r>
      <w:r>
        <w:rPr>
          <w:rFonts w:hint="eastAsia"/>
        </w:rPr>
        <w:t>不同</w:t>
      </w:r>
      <w:r>
        <w:rPr>
          <w:rFonts w:hint="eastAsia"/>
        </w:rPr>
        <w:t xml:space="preserve"> </w:t>
      </w:r>
      <w:r>
        <w:rPr>
          <w:rFonts w:hint="eastAsia"/>
        </w:rPr>
        <w:t>，它不会直接编译成平台机器码，而是编译成虚拟机可以运行的</w:t>
      </w:r>
      <w:r>
        <w:rPr>
          <w:rFonts w:hint="eastAsia"/>
        </w:rPr>
        <w:t>Java</w:t>
      </w:r>
      <w:r>
        <w:rPr>
          <w:rFonts w:hint="eastAsia"/>
        </w:rPr>
        <w:t>字节码的</w:t>
      </w:r>
      <w:r>
        <w:rPr>
          <w:rFonts w:hint="eastAsia"/>
        </w:rPr>
        <w:t>.class</w:t>
      </w:r>
      <w:r>
        <w:rPr>
          <w:rFonts w:hint="eastAsia"/>
        </w:rPr>
        <w:t>文件，通过</w:t>
      </w:r>
      <w:r>
        <w:rPr>
          <w:rFonts w:hint="eastAsia"/>
        </w:rPr>
        <w:t>JIT</w:t>
      </w:r>
      <w:r>
        <w:rPr>
          <w:rFonts w:hint="eastAsia"/>
        </w:rPr>
        <w:t>技术即时编译成本地机器码，所以有效率就比不上</w:t>
      </w:r>
      <w:r>
        <w:rPr>
          <w:rFonts w:hint="eastAsia"/>
        </w:rPr>
        <w:t>C/C++</w:t>
      </w:r>
      <w:r>
        <w:rPr>
          <w:rFonts w:hint="eastAsia"/>
        </w:rPr>
        <w:t>代码，</w:t>
      </w:r>
      <w:r>
        <w:rPr>
          <w:rFonts w:hint="eastAsia"/>
        </w:rPr>
        <w:t>JNI</w:t>
      </w:r>
      <w:r>
        <w:rPr>
          <w:rFonts w:hint="eastAsia"/>
        </w:rPr>
        <w:t>技术就解决了这一痛点，</w:t>
      </w:r>
      <w:r>
        <w:rPr>
          <w:rFonts w:hint="eastAsia"/>
        </w:rPr>
        <w:t xml:space="preserve">JNI </w:t>
      </w:r>
      <w:r>
        <w:rPr>
          <w:rFonts w:hint="eastAsia"/>
        </w:rPr>
        <w:t>可以说是</w:t>
      </w:r>
      <w:r>
        <w:rPr>
          <w:rFonts w:hint="eastAsia"/>
        </w:rPr>
        <w:t xml:space="preserve"> C </w:t>
      </w:r>
      <w:r>
        <w:rPr>
          <w:rFonts w:hint="eastAsia"/>
        </w:rPr>
        <w:t>语言和</w:t>
      </w:r>
      <w:r>
        <w:rPr>
          <w:rFonts w:hint="eastAsia"/>
        </w:rPr>
        <w:t xml:space="preserve"> Java </w:t>
      </w:r>
      <w:r>
        <w:rPr>
          <w:rFonts w:hint="eastAsia"/>
        </w:rPr>
        <w:t>语言交流的适配器、中间件</w:t>
      </w:r>
      <w:r>
        <w:fldChar w:fldCharType="begin"/>
      </w:r>
      <w:r w:rsidR="009156F8">
        <w:rPr>
          <w:rFonts w:hint="eastAsia"/>
        </w:rPr>
        <w:instrText xml:space="preserve"> ADDIN EN.CITE &lt;EndNote&gt;&lt;Cite&gt;&lt;Author&gt;</w:instrText>
      </w:r>
      <w:r w:rsidR="009156F8">
        <w:rPr>
          <w:rFonts w:hint="eastAsia"/>
        </w:rPr>
        <w:instrText>简书</w:instrText>
      </w:r>
      <w:r w:rsidR="009156F8">
        <w:rPr>
          <w:rFonts w:hint="eastAsia"/>
        </w:rPr>
        <w:instrText>&lt;/Author&gt;&lt;RecNum&gt;14&lt;/RecNum&gt;&lt;DisplayText&gt;[2]&lt;/DisplayText&gt;&lt;record&gt;&lt;rec-number&gt;14&lt;/rec-number&gt;&lt;foreign-keys&gt;&lt;key app="EN" db-id="2vwdz022kt5w2beedx5pdsru920tfpw0ssxe" timestamp="1722051593"&gt;14&lt;/key&gt;&lt;/foreign-keys&gt;&lt;ref-type name="Online Database"&gt;45&lt;/ref-type&gt;&lt;contributors&gt;&lt;authors&gt;&lt;author&gt;&lt;style face="normal" font="default" charset="134" size="100%"&gt;</w:instrText>
      </w:r>
      <w:r w:rsidR="009156F8">
        <w:rPr>
          <w:rFonts w:hint="eastAsia"/>
        </w:rPr>
        <w:instrText>简书</w:instrText>
      </w:r>
      <w:r w:rsidR="009156F8">
        <w:rPr>
          <w:rFonts w:hint="eastAsia"/>
        </w:rPr>
        <w:instrText>&lt;/style&gt;&lt;/author&gt;&lt;/authors&gt;&lt;/contributors&gt;&lt;titles&gt;&lt;title&gt;&lt;style face="normal" font="default" size="100%"&gt;Android NDK&lt;/style&gt;&lt;style face="normal" font="default" charset="134" size="100%"&gt;</w:instrText>
      </w:r>
      <w:r w:rsidR="009156F8">
        <w:rPr>
          <w:rFonts w:hint="eastAsia"/>
        </w:rPr>
        <w:instrText>开发：</w:instrText>
      </w:r>
      <w:r w:rsidR="009156F8">
        <w:rPr>
          <w:rFonts w:hint="eastAsia"/>
        </w:rPr>
        <w:instrText>JNI</w:instrText>
      </w:r>
      <w:r w:rsidR="009156F8">
        <w:rPr>
          <w:rFonts w:hint="eastAsia"/>
        </w:rPr>
        <w:instrText>基础篇</w:instrText>
      </w:r>
      <w:r w:rsidR="009156F8">
        <w:rPr>
          <w:rFonts w:hint="eastAsia"/>
        </w:rPr>
        <w:instrText>&lt;/style&gt;&lt;/title&gt;&lt;/titles&gt;&lt;dates&gt;&lt;/dates&gt;&lt;urls&gt;&lt;related-urls&gt;&lt;url&gt;https://www.jianshu.com/p/ac00d59993aa&lt;/url&gt;&lt;/related-urls&gt;&lt;/urls&gt;&lt;/record&gt;&lt;/Cite&gt;&lt;/EndNote&gt;</w:instrText>
      </w:r>
      <w:r>
        <w:fldChar w:fldCharType="separate"/>
      </w:r>
      <w:r>
        <w:rPr>
          <w:noProof/>
        </w:rPr>
        <w:t>[2]</w:t>
      </w:r>
      <w:r>
        <w:fldChar w:fldCharType="end"/>
      </w:r>
      <w:r>
        <w:rPr>
          <w:rFonts w:hint="eastAsia"/>
        </w:rPr>
        <w:t>。</w:t>
      </w:r>
    </w:p>
    <w:p w14:paraId="128A0FD4" w14:textId="61669745" w:rsidR="00E05A16" w:rsidRDefault="00E05A16" w:rsidP="00E05A16">
      <w:pPr>
        <w:ind w:firstLineChars="200" w:firstLine="420"/>
      </w:pPr>
      <w:r w:rsidRPr="001C48B0">
        <w:t>Android</w:t>
      </w:r>
      <w:r w:rsidRPr="001C48B0">
        <w:t>提供了</w:t>
      </w:r>
      <w:r w:rsidRPr="001C48B0">
        <w:t>3</w:t>
      </w:r>
      <w:r w:rsidRPr="001C48B0">
        <w:t>个实用的函数用来加载</w:t>
      </w:r>
      <w:r w:rsidRPr="001C48B0">
        <w:t>JNI</w:t>
      </w:r>
      <w:r w:rsidRPr="001C48B0">
        <w:t>库，分别是</w:t>
      </w:r>
      <w:r w:rsidRPr="001C48B0">
        <w:t>System.loadLibrary(libname)</w:t>
      </w:r>
      <w:r w:rsidRPr="001C48B0">
        <w:t>，</w:t>
      </w:r>
      <w:r w:rsidRPr="001C48B0">
        <w:t>Runtime.getRuntime().loadLibrary(libname)</w:t>
      </w:r>
      <w:r w:rsidRPr="001C48B0">
        <w:t>，以及</w:t>
      </w:r>
      <w:r w:rsidRPr="001C48B0">
        <w:t>Runtime.getRuntime().load(libFilePath)</w:t>
      </w:r>
      <w:r>
        <w:fldChar w:fldCharType="begin"/>
      </w:r>
      <w:r w:rsidR="009156F8">
        <w:instrText xml:space="preserve"> ADDIN EN.CITE &lt;EndNote&gt;&lt;Cite&gt;&lt;Author&gt;CSDN&lt;/Author&gt;&lt;RecNum&gt;15&lt;/RecNum&gt;&lt;DisplayText&gt;[3]&lt;/DisplayText&gt;&lt;record&gt;&lt;rec-number&gt;15&lt;/rec-number&gt;&lt;foreign-keys&gt;&lt;key app="EN" db-id="2vwdz022kt5w2beedx5pdsru920tfpw0ssxe" timestamp="1722051593"&gt;15&lt;/key&gt;&lt;/foreign-keys&gt;&lt;ref-type name="Online Database"&gt;45&lt;/ref-type&gt;&lt;contributors&gt;&lt;authors&gt;&lt;author&gt;CSDN&lt;/author&gt;&lt;/authors&gt;&lt;/contributors&gt;&lt;titles&gt;&lt;title&gt;&lt;style face="normal" font="default" size="100%"&gt;Android JNI&lt;/style&gt;&lt;style face="normal" font="default" charset="134" size="100</w:instrText>
      </w:r>
      <w:r w:rsidR="009156F8">
        <w:rPr>
          <w:rFonts w:hint="eastAsia"/>
        </w:rPr>
        <w:instrText>%"&gt;</w:instrText>
      </w:r>
      <w:r w:rsidR="009156F8">
        <w:rPr>
          <w:rFonts w:hint="eastAsia"/>
        </w:rPr>
        <w:instrText>基础篇</w:instrText>
      </w:r>
      <w:r w:rsidR="009156F8">
        <w:rPr>
          <w:rFonts w:hint="eastAsia"/>
        </w:rPr>
        <w:instrText>&lt;/style&gt;&lt;/title&gt;&lt;/titles&gt;&lt;dates&gt;&lt;/dates&gt;&lt;urls&gt;&lt;related-urls&gt;&lt;url&gt;https://blog.csdn.net/kgdwbb/article/details/72810251&lt;/url&gt;&lt;/related-urls&gt;&lt;/urls&gt;&lt;/record&gt;&lt;/Cite&gt;&lt;/EndNote&gt;</w:instrText>
      </w:r>
      <w:r>
        <w:fldChar w:fldCharType="separate"/>
      </w:r>
      <w:r>
        <w:rPr>
          <w:noProof/>
        </w:rPr>
        <w:t>[3]</w:t>
      </w:r>
      <w:r>
        <w:fldChar w:fldCharType="end"/>
      </w:r>
      <w:r w:rsidRPr="001C48B0">
        <w:t>。</w:t>
      </w:r>
      <w:r>
        <w:rPr>
          <w:rFonts w:hint="eastAsia"/>
        </w:rPr>
        <w:t>用</w:t>
      </w:r>
      <w:r>
        <w:rPr>
          <w:rFonts w:hint="eastAsia"/>
        </w:rPr>
        <w:t>System.loadLibrary(libname)</w:t>
      </w:r>
      <w:r>
        <w:rPr>
          <w:rFonts w:hint="eastAsia"/>
        </w:rPr>
        <w:t>和</w:t>
      </w:r>
      <w:r>
        <w:rPr>
          <w:rFonts w:hint="eastAsia"/>
        </w:rPr>
        <w:t>Runtime.getRuntime().loadLibrary(libname)</w:t>
      </w:r>
      <w:r>
        <w:rPr>
          <w:rFonts w:hint="eastAsia"/>
        </w:rPr>
        <w:t>这两个函数加载</w:t>
      </w:r>
      <w:r>
        <w:rPr>
          <w:rFonts w:hint="eastAsia"/>
        </w:rPr>
        <w:t>so</w:t>
      </w:r>
      <w:r>
        <w:rPr>
          <w:rFonts w:hint="eastAsia"/>
        </w:rPr>
        <w:t>库，不需要指定</w:t>
      </w:r>
      <w:r>
        <w:rPr>
          <w:rFonts w:hint="eastAsia"/>
        </w:rPr>
        <w:t>so</w:t>
      </w:r>
      <w:r>
        <w:rPr>
          <w:rFonts w:hint="eastAsia"/>
        </w:rPr>
        <w:t>库的路径，</w:t>
      </w:r>
      <w:r>
        <w:rPr>
          <w:rFonts w:hint="eastAsia"/>
        </w:rPr>
        <w:t>Android</w:t>
      </w:r>
      <w:r>
        <w:rPr>
          <w:rFonts w:hint="eastAsia"/>
        </w:rPr>
        <w:t>会默认从系统的共享库目录里面去查找，</w:t>
      </w:r>
      <w:r>
        <w:rPr>
          <w:rFonts w:hint="eastAsia"/>
        </w:rPr>
        <w:t>Android</w:t>
      </w:r>
      <w:r>
        <w:rPr>
          <w:rFonts w:hint="eastAsia"/>
        </w:rPr>
        <w:t>的共享库目录就是</w:t>
      </w:r>
      <w:r>
        <w:rPr>
          <w:rFonts w:hint="eastAsia"/>
        </w:rPr>
        <w:t>vendor/lib</w:t>
      </w:r>
      <w:r>
        <w:rPr>
          <w:rFonts w:hint="eastAsia"/>
        </w:rPr>
        <w:t>和</w:t>
      </w:r>
      <w:r>
        <w:rPr>
          <w:rFonts w:hint="eastAsia"/>
        </w:rPr>
        <w:t>system/lib</w:t>
      </w:r>
      <w:r>
        <w:rPr>
          <w:rFonts w:hint="eastAsia"/>
        </w:rPr>
        <w:t>，如果在共享库路径里面找到指定名字的</w:t>
      </w:r>
      <w:r>
        <w:rPr>
          <w:rFonts w:hint="eastAsia"/>
        </w:rPr>
        <w:t>so</w:t>
      </w:r>
      <w:r>
        <w:rPr>
          <w:rFonts w:hint="eastAsia"/>
        </w:rPr>
        <w:t>库，就会立即加载这个</w:t>
      </w:r>
      <w:r>
        <w:rPr>
          <w:rFonts w:hint="eastAsia"/>
        </w:rPr>
        <w:t>so</w:t>
      </w:r>
      <w:r>
        <w:rPr>
          <w:rFonts w:hint="eastAsia"/>
        </w:rPr>
        <w:t>库，所以我们给</w:t>
      </w:r>
      <w:r>
        <w:rPr>
          <w:rFonts w:hint="eastAsia"/>
        </w:rPr>
        <w:t>so</w:t>
      </w:r>
      <w:r>
        <w:rPr>
          <w:rFonts w:hint="eastAsia"/>
        </w:rPr>
        <w:t>库起名的时候要尽量避免和</w:t>
      </w:r>
      <w:r>
        <w:rPr>
          <w:rFonts w:hint="eastAsia"/>
        </w:rPr>
        <w:t>Android</w:t>
      </w:r>
      <w:r>
        <w:rPr>
          <w:rFonts w:hint="eastAsia"/>
        </w:rPr>
        <w:t>共享库里面的</w:t>
      </w:r>
      <w:r>
        <w:rPr>
          <w:rFonts w:hint="eastAsia"/>
        </w:rPr>
        <w:t>so</w:t>
      </w:r>
      <w:r>
        <w:rPr>
          <w:rFonts w:hint="eastAsia"/>
        </w:rPr>
        <w:t>库同名。如果在共享库目录里面查找不到，就会在</w:t>
      </w:r>
      <w:r>
        <w:rPr>
          <w:rFonts w:hint="eastAsia"/>
        </w:rPr>
        <w:t>APP</w:t>
      </w:r>
      <w:r>
        <w:rPr>
          <w:rFonts w:hint="eastAsia"/>
        </w:rPr>
        <w:t>的安装目录里面查找</w:t>
      </w:r>
      <w:r>
        <w:rPr>
          <w:rFonts w:hint="eastAsia"/>
        </w:rPr>
        <w:t>APP</w:t>
      </w:r>
      <w:r>
        <w:rPr>
          <w:rFonts w:hint="eastAsia"/>
        </w:rPr>
        <w:t>的私有</w:t>
      </w:r>
      <w:r>
        <w:rPr>
          <w:rFonts w:hint="eastAsia"/>
        </w:rPr>
        <w:t>so</w:t>
      </w:r>
      <w:r>
        <w:rPr>
          <w:rFonts w:hint="eastAsia"/>
        </w:rPr>
        <w:t>库，如果查找到，会立即加载这个</w:t>
      </w:r>
      <w:r>
        <w:rPr>
          <w:rFonts w:hint="eastAsia"/>
        </w:rPr>
        <w:t>so</w:t>
      </w:r>
      <w:r>
        <w:rPr>
          <w:rFonts w:hint="eastAsia"/>
        </w:rPr>
        <w:t>库。</w:t>
      </w:r>
    </w:p>
    <w:p w14:paraId="558DE68C" w14:textId="77777777" w:rsidR="00E05A16" w:rsidRDefault="00E05A16" w:rsidP="00E05A16">
      <w:pPr>
        <w:ind w:firstLineChars="200" w:firstLine="420"/>
      </w:pPr>
      <w:r w:rsidRPr="00E1374C">
        <w:t>Android Studio</w:t>
      </w:r>
      <w:r w:rsidRPr="00E1374C">
        <w:t>通过</w:t>
      </w:r>
      <w:r w:rsidRPr="00E1374C">
        <w:t>CMakeLists.txt</w:t>
      </w:r>
      <w:r w:rsidRPr="00E1374C">
        <w:t>文件配置需要生成的</w:t>
      </w:r>
      <w:r w:rsidRPr="00E1374C">
        <w:t>so</w:t>
      </w:r>
      <w:r w:rsidRPr="00E1374C">
        <w:t>库</w:t>
      </w:r>
      <w:r>
        <w:t>。</w:t>
      </w:r>
      <w:r w:rsidRPr="00E1374C">
        <w:t>CMakeLists.txt</w:t>
      </w:r>
      <w:r w:rsidRPr="00E1374C">
        <w:t>文件</w:t>
      </w:r>
      <w:r>
        <w:t>中使用</w:t>
      </w:r>
      <w:r>
        <w:rPr>
          <w:rFonts w:hint="eastAsia"/>
        </w:rPr>
        <w:t>add_library</w:t>
      </w:r>
      <w:r>
        <w:rPr>
          <w:rFonts w:hint="eastAsia"/>
        </w:rPr>
        <w:t>函数用来配置要生成的</w:t>
      </w:r>
      <w:r>
        <w:rPr>
          <w:rFonts w:hint="eastAsia"/>
        </w:rPr>
        <w:t>so</w:t>
      </w:r>
      <w:r>
        <w:rPr>
          <w:rFonts w:hint="eastAsia"/>
        </w:rPr>
        <w:t>库的基本信息，比如库的名字，要生成的</w:t>
      </w:r>
      <w:r>
        <w:rPr>
          <w:rFonts w:hint="eastAsia"/>
        </w:rPr>
        <w:t>so</w:t>
      </w:r>
      <w:r>
        <w:rPr>
          <w:rFonts w:hint="eastAsia"/>
        </w:rPr>
        <w:t>库是静态的还是共享的，</w:t>
      </w:r>
      <w:r>
        <w:rPr>
          <w:rFonts w:hint="eastAsia"/>
        </w:rPr>
        <w:t>so</w:t>
      </w:r>
      <w:r>
        <w:rPr>
          <w:rFonts w:hint="eastAsia"/>
        </w:rPr>
        <w:t>库的</w:t>
      </w:r>
      <w:r>
        <w:rPr>
          <w:rFonts w:hint="eastAsia"/>
        </w:rPr>
        <w:t>C/C++</w:t>
      </w:r>
      <w:r>
        <w:rPr>
          <w:rFonts w:hint="eastAsia"/>
        </w:rPr>
        <w:t>源文件列表。使用</w:t>
      </w:r>
      <w:r w:rsidRPr="00B913CB">
        <w:rPr>
          <w:rFonts w:hint="eastAsia"/>
        </w:rPr>
        <w:t>find_library</w:t>
      </w:r>
      <w:r w:rsidRPr="00B913CB">
        <w:rPr>
          <w:rFonts w:hint="eastAsia"/>
        </w:rPr>
        <w:t>函数来从</w:t>
      </w:r>
      <w:r w:rsidRPr="00B913CB">
        <w:rPr>
          <w:rFonts w:hint="eastAsia"/>
        </w:rPr>
        <w:t>NDK</w:t>
      </w:r>
      <w:r w:rsidRPr="00B913CB">
        <w:rPr>
          <w:rFonts w:hint="eastAsia"/>
        </w:rPr>
        <w:t>目录下面查找特定的</w:t>
      </w:r>
      <w:r w:rsidRPr="00B913CB">
        <w:rPr>
          <w:rFonts w:hint="eastAsia"/>
        </w:rPr>
        <w:t>so</w:t>
      </w:r>
      <w:r w:rsidRPr="00B913CB">
        <w:rPr>
          <w:rFonts w:hint="eastAsia"/>
        </w:rPr>
        <w:t>库</w:t>
      </w:r>
      <w:r>
        <w:rPr>
          <w:rFonts w:hint="eastAsia"/>
        </w:rPr>
        <w:t>。使用</w:t>
      </w:r>
      <w:r>
        <w:rPr>
          <w:rFonts w:hint="eastAsia"/>
        </w:rPr>
        <w:t>target_link_libraries</w:t>
      </w:r>
      <w:r>
        <w:rPr>
          <w:rFonts w:hint="eastAsia"/>
        </w:rPr>
        <w:t>函数用来把要生成的</w:t>
      </w:r>
      <w:r>
        <w:rPr>
          <w:rFonts w:hint="eastAsia"/>
        </w:rPr>
        <w:t>so</w:t>
      </w:r>
      <w:r>
        <w:rPr>
          <w:rFonts w:hint="eastAsia"/>
        </w:rPr>
        <w:t>库和依赖的其它</w:t>
      </w:r>
      <w:r>
        <w:rPr>
          <w:rFonts w:hint="eastAsia"/>
        </w:rPr>
        <w:t>so</w:t>
      </w:r>
      <w:r>
        <w:rPr>
          <w:rFonts w:hint="eastAsia"/>
        </w:rPr>
        <w:t>库进行链接，生成我们需要的</w:t>
      </w:r>
      <w:r>
        <w:rPr>
          <w:rFonts w:hint="eastAsia"/>
        </w:rPr>
        <w:t>so</w:t>
      </w:r>
      <w:r>
        <w:rPr>
          <w:rFonts w:hint="eastAsia"/>
        </w:rPr>
        <w:t>库文件。</w:t>
      </w:r>
      <w:r w:rsidRPr="00484F9F">
        <w:t>在</w:t>
      </w:r>
      <w:r w:rsidRPr="00484F9F">
        <w:t>app</w:t>
      </w:r>
      <w:r w:rsidRPr="00484F9F">
        <w:t>目录下新建</w:t>
      </w:r>
      <w:r w:rsidRPr="00484F9F">
        <w:t>CmakeLists.txt</w:t>
      </w:r>
      <w:r w:rsidRPr="00484F9F">
        <w:t>文件，其实要是在</w:t>
      </w:r>
      <w:r w:rsidRPr="00484F9F">
        <w:t>Android Studio</w:t>
      </w:r>
      <w:r w:rsidRPr="00484F9F">
        <w:t>新建项目时勾选了使用</w:t>
      </w:r>
      <w:r w:rsidRPr="00484F9F">
        <w:t>c++</w:t>
      </w:r>
      <w:r w:rsidRPr="00484F9F">
        <w:t>，那么这个文件和一些其他配置已经有了，稍微</w:t>
      </w:r>
      <w:r w:rsidRPr="00484F9F">
        <w:lastRenderedPageBreak/>
        <w:t>修改就行。</w:t>
      </w:r>
    </w:p>
    <w:p w14:paraId="3FD2667C" w14:textId="3BEA6BD4" w:rsidR="00E05A16" w:rsidRDefault="00E05A16" w:rsidP="00E05A16">
      <w:pPr>
        <w:pStyle w:val="30"/>
      </w:pPr>
      <w:bookmarkStart w:id="140" w:name="_Toc179417786"/>
      <w:r>
        <w:rPr>
          <w:rFonts w:hint="eastAsia"/>
        </w:rPr>
        <w:t>在</w:t>
      </w:r>
      <w:r>
        <w:rPr>
          <w:rFonts w:hint="eastAsia"/>
        </w:rPr>
        <w:t>Android</w:t>
      </w:r>
      <w:r>
        <w:rPr>
          <w:rFonts w:hint="eastAsia"/>
        </w:rPr>
        <w:t>上</w:t>
      </w:r>
      <w:r w:rsidRPr="00F5407C">
        <w:rPr>
          <w:rFonts w:hint="eastAsia"/>
        </w:rPr>
        <w:t>集成</w:t>
      </w:r>
      <w:r>
        <w:rPr>
          <w:rFonts w:hint="eastAsia"/>
        </w:rPr>
        <w:t>Tensorflow</w:t>
      </w:r>
      <w:bookmarkEnd w:id="140"/>
    </w:p>
    <w:p w14:paraId="05B26822" w14:textId="77777777" w:rsidR="00E05A16" w:rsidRDefault="00E05A16" w:rsidP="00E05A16">
      <w:pPr>
        <w:ind w:firstLineChars="200" w:firstLine="420"/>
      </w:pPr>
      <w:r w:rsidRPr="001C48B0">
        <w:rPr>
          <w:rFonts w:hint="eastAsia"/>
        </w:rPr>
        <w:t>谷歌开源库</w:t>
      </w:r>
      <w:r>
        <w:rPr>
          <w:rFonts w:hint="eastAsia"/>
        </w:rPr>
        <w:t>Tensorflow</w:t>
      </w:r>
      <w:r w:rsidRPr="001C48B0">
        <w:rPr>
          <w:rFonts w:hint="eastAsia"/>
        </w:rPr>
        <w:t>可被用在安卓系统中实现机器学习。</w:t>
      </w:r>
      <w:r>
        <w:t>Tensorflow</w:t>
      </w:r>
      <w:r w:rsidRPr="001C48B0">
        <w:t>的核心是用</w:t>
      </w:r>
      <w:r w:rsidRPr="001C48B0">
        <w:t>C++</w:t>
      </w:r>
      <w:r w:rsidRPr="001C48B0">
        <w:t>编写的；为了在安卓上搭建</w:t>
      </w:r>
      <w:r>
        <w:t>Tensorflow</w:t>
      </w:r>
      <w:r w:rsidRPr="001C48B0">
        <w:t>，我们需要用</w:t>
      </w:r>
      <w:r w:rsidRPr="001C48B0">
        <w:t>JNI</w:t>
      </w:r>
      <w:r w:rsidRPr="001C48B0">
        <w:t>（</w:t>
      </w:r>
      <w:r w:rsidRPr="001C48B0">
        <w:t>Java</w:t>
      </w:r>
      <w:r w:rsidRPr="001C48B0">
        <w:t>本地接口）来调用</w:t>
      </w:r>
      <w:r w:rsidRPr="001C48B0">
        <w:t>C++</w:t>
      </w:r>
      <w:r w:rsidRPr="001C48B0">
        <w:t>函数，比如说</w:t>
      </w:r>
      <w:r w:rsidRPr="001C48B0">
        <w:t>loadModel</w:t>
      </w:r>
      <w:r w:rsidRPr="001C48B0">
        <w:t>，</w:t>
      </w:r>
      <w:r w:rsidRPr="001C48B0">
        <w:t>getPredictions</w:t>
      </w:r>
      <w:r>
        <w:t>，等等。</w:t>
      </w:r>
    </w:p>
    <w:p w14:paraId="2851A5F6" w14:textId="77777777" w:rsidR="00E05A16" w:rsidRDefault="00E05A16" w:rsidP="00E05A16">
      <w:pPr>
        <w:jc w:val="center"/>
      </w:pPr>
      <w:r>
        <w:rPr>
          <w:noProof/>
        </w:rPr>
        <w:drawing>
          <wp:inline distT="0" distB="0" distL="0" distR="0" wp14:anchorId="6CDBFCB1" wp14:editId="4E7A046B">
            <wp:extent cx="2239041" cy="2901636"/>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45852" cy="2910463"/>
                    </a:xfrm>
                    <a:prstGeom prst="rect">
                      <a:avLst/>
                    </a:prstGeom>
                    <a:noFill/>
                    <a:ln>
                      <a:noFill/>
                    </a:ln>
                  </pic:spPr>
                </pic:pic>
              </a:graphicData>
            </a:graphic>
          </wp:inline>
        </w:drawing>
      </w:r>
    </w:p>
    <w:p w14:paraId="5F589E64" w14:textId="5983F347" w:rsidR="00E05A16" w:rsidRDefault="00E05A16" w:rsidP="00E05A16">
      <w:pPr>
        <w:pStyle w:val="aa"/>
        <w:spacing w:before="163"/>
        <w:jc w:val="center"/>
      </w:pPr>
      <w:bookmarkStart w:id="141" w:name="_Ref528012425"/>
      <w:r>
        <w:rPr>
          <w:rFonts w:hint="eastAsia"/>
        </w:rPr>
        <w:t>图</w:t>
      </w:r>
      <w:r>
        <w:rPr>
          <w:rFonts w:hint="eastAsia"/>
        </w:rPr>
        <w:t xml:space="preserve"> </w:t>
      </w:r>
      <w:r w:rsidR="004A5AB5">
        <w:fldChar w:fldCharType="begin"/>
      </w:r>
      <w:r w:rsidR="004A5AB5">
        <w:instrText xml:space="preserve"> </w:instrText>
      </w:r>
      <w:r w:rsidR="004A5AB5">
        <w:rPr>
          <w:rFonts w:hint="eastAsia"/>
        </w:rPr>
        <w:instrText>STYLEREF 1 \s</w:instrText>
      </w:r>
      <w:r w:rsidR="004A5AB5">
        <w:instrText xml:space="preserve"> </w:instrText>
      </w:r>
      <w:r w:rsidR="004A5AB5">
        <w:fldChar w:fldCharType="separate"/>
      </w:r>
      <w:r w:rsidR="0055207A">
        <w:rPr>
          <w:noProof/>
        </w:rPr>
        <w:t>7</w:t>
      </w:r>
      <w:r w:rsidR="004A5AB5">
        <w:fldChar w:fldCharType="end"/>
      </w:r>
      <w:r w:rsidR="004A5AB5">
        <w:noBreakHyphen/>
      </w:r>
      <w:r w:rsidR="004A5AB5">
        <w:fldChar w:fldCharType="begin"/>
      </w:r>
      <w:r w:rsidR="004A5AB5">
        <w:instrText xml:space="preserve"> </w:instrText>
      </w:r>
      <w:r w:rsidR="004A5AB5">
        <w:rPr>
          <w:rFonts w:hint="eastAsia"/>
        </w:rPr>
        <w:instrText xml:space="preserve">SEQ </w:instrText>
      </w:r>
      <w:r w:rsidR="004A5AB5">
        <w:rPr>
          <w:rFonts w:hint="eastAsia"/>
        </w:rPr>
        <w:instrText>图</w:instrText>
      </w:r>
      <w:r w:rsidR="004A5AB5">
        <w:rPr>
          <w:rFonts w:hint="eastAsia"/>
        </w:rPr>
        <w:instrText xml:space="preserve"> \* ARABIC \s 1</w:instrText>
      </w:r>
      <w:r w:rsidR="004A5AB5">
        <w:instrText xml:space="preserve"> </w:instrText>
      </w:r>
      <w:r w:rsidR="004A5AB5">
        <w:fldChar w:fldCharType="separate"/>
      </w:r>
      <w:r w:rsidR="0055207A">
        <w:rPr>
          <w:noProof/>
        </w:rPr>
        <w:t>1</w:t>
      </w:r>
      <w:r w:rsidR="004A5AB5">
        <w:fldChar w:fldCharType="end"/>
      </w:r>
      <w:bookmarkEnd w:id="141"/>
      <w:r>
        <w:t xml:space="preserve">  Android</w:t>
      </w:r>
      <w:r>
        <w:t>上运行</w:t>
      </w:r>
      <w:r>
        <w:t>Tensorflow</w:t>
      </w:r>
      <w:r>
        <w:t>需要的库及模型文件示意</w:t>
      </w:r>
    </w:p>
    <w:p w14:paraId="65C13BDE" w14:textId="77777777" w:rsidR="00E05A16" w:rsidRPr="0051454C" w:rsidRDefault="00E05A16" w:rsidP="00E05A16"/>
    <w:p w14:paraId="41228FCF" w14:textId="0C6F21C3" w:rsidR="00E05A16" w:rsidRDefault="00E05A16" w:rsidP="00E05A16">
      <w:pPr>
        <w:ind w:firstLineChars="200" w:firstLine="420"/>
      </w:pPr>
      <w:r>
        <w:t>准备好</w:t>
      </w:r>
      <w:r>
        <w:t>Tensorflow</w:t>
      </w:r>
      <w:r>
        <w:t>支持库和已经在</w:t>
      </w:r>
      <w:r>
        <w:t>Tensorflow</w:t>
      </w:r>
      <w:r>
        <w:t>下生成的模型文件，如</w:t>
      </w:r>
      <w:r>
        <w:fldChar w:fldCharType="begin"/>
      </w:r>
      <w:r>
        <w:instrText xml:space="preserve"> REF _Ref528012425 \h </w:instrText>
      </w:r>
      <w:r>
        <w:fldChar w:fldCharType="separate"/>
      </w:r>
      <w:r w:rsidR="0055207A">
        <w:rPr>
          <w:rFonts w:hint="eastAsia"/>
        </w:rPr>
        <w:t>图</w:t>
      </w:r>
      <w:r w:rsidR="0055207A">
        <w:rPr>
          <w:rFonts w:hint="eastAsia"/>
        </w:rPr>
        <w:t xml:space="preserve"> </w:t>
      </w:r>
      <w:r w:rsidR="0055207A">
        <w:rPr>
          <w:noProof/>
        </w:rPr>
        <w:t>7</w:t>
      </w:r>
      <w:r w:rsidR="0055207A">
        <w:noBreakHyphen/>
      </w:r>
      <w:r w:rsidR="0055207A">
        <w:rPr>
          <w:noProof/>
        </w:rPr>
        <w:t>1</w:t>
      </w:r>
      <w:r>
        <w:fldChar w:fldCharType="end"/>
      </w:r>
      <w:r>
        <w:t>所示。按照如下步骤在将有关库文件放入</w:t>
      </w:r>
      <w:r>
        <w:t>Android</w:t>
      </w:r>
      <w:r>
        <w:t>项目</w:t>
      </w:r>
      <w:r>
        <w:fldChar w:fldCharType="begin"/>
      </w:r>
      <w:r w:rsidR="009156F8">
        <w:instrText xml:space="preserve"> ADDIN EN.CITE &lt;EndNote&gt;&lt;Cite&gt;&lt;Author&gt;CSDN&lt;/Author&gt;&lt;RecNum&gt;16&lt;/RecNum&gt;&lt;DisplayText&gt;[4, 5]&lt;/DisplayText&gt;&lt;record&gt;&lt;rec-number&gt;16&lt;/rec-number&gt;&lt;foreign-keys&gt;&lt;key app="EN" db-id="2vwdz022kt5w2beedx5pdsru920tfpw0ssxe" timestamp="1722051593"&gt;16&lt;/key&gt;&lt;/foreign-key</w:instrText>
      </w:r>
      <w:r w:rsidR="009156F8">
        <w:rPr>
          <w:rFonts w:hint="eastAsia"/>
        </w:rPr>
        <w:instrText>s&gt;&lt;ref-type name="Online Database"&gt;45&lt;/ref-type&gt;&lt;contributors&gt;&lt;authors&gt;&lt;author&gt;CSDN&lt;/author&gt;&lt;/authors&gt;&lt;/contributors&gt;&lt;titles&gt;&lt;title&gt;&lt;style face="normal" font="default" charset="134" size="100%"&gt;</w:instrText>
      </w:r>
      <w:r w:rsidR="009156F8">
        <w:rPr>
          <w:rFonts w:hint="eastAsia"/>
        </w:rPr>
        <w:instrText>将</w:instrText>
      </w:r>
      <w:r w:rsidR="009156F8">
        <w:rPr>
          <w:rFonts w:hint="eastAsia"/>
        </w:rPr>
        <w:instrText>tensorflow</w:instrText>
      </w:r>
      <w:r w:rsidR="009156F8">
        <w:rPr>
          <w:rFonts w:hint="eastAsia"/>
        </w:rPr>
        <w:instrText>训练好的模型移植到</w:instrText>
      </w:r>
      <w:r w:rsidR="009156F8">
        <w:rPr>
          <w:rFonts w:hint="eastAsia"/>
        </w:rPr>
        <w:instrText>android</w:instrText>
      </w:r>
      <w:r w:rsidR="009156F8">
        <w:rPr>
          <w:rFonts w:hint="eastAsia"/>
        </w:rPr>
        <w:instrText>上</w:instrText>
      </w:r>
      <w:r w:rsidR="009156F8">
        <w:rPr>
          <w:rFonts w:hint="eastAsia"/>
        </w:rPr>
        <w:instrText>&lt;/style&gt;&lt;/title&gt;&lt;/titles&gt;&lt;dates&gt;&lt;</w:instrText>
      </w:r>
      <w:r w:rsidR="009156F8">
        <w:instrText>/dates&gt;&lt;urls&gt;&lt;related-urls&gt;&lt;url&gt;https://blog.csdn.net/cxq234843654/article/details/71171293&lt;/url&gt;&lt;/related-urls&gt;&lt;/urls&gt;&lt;/record&gt;&lt;/Cite&gt;&lt;Cite&gt;&lt;Author&gt;CSDN&lt;/Author&gt;&lt;RecNum&gt;17&lt;/RecNum&gt;&lt;record&gt;&lt;rec-number&gt;17&lt;/rec-number&gt;&lt;foreign-keys&gt;&lt;key app="EN" db-id="2vwdz022kt5w2beedx5pdsru920tfpw0ssxe" timestamp="1722051593"&gt;17&lt;/key&gt;&lt;/foreign-keys&gt;&lt;ref-type name="Online Database"&gt;45&lt;/ref-type&gt;&lt;contributors&gt;&lt;authors&gt;&lt;author&gt;CSDN&lt;/author&gt;&lt;/authors&gt;&lt;/contributors&gt;&lt;titles&gt;&lt;title&gt;&lt;style face="normal" font="default" charset="</w:instrText>
      </w:r>
      <w:r w:rsidR="009156F8">
        <w:rPr>
          <w:rFonts w:hint="eastAsia"/>
        </w:rPr>
        <w:instrText>134" size="100%"&gt;</w:instrText>
      </w:r>
      <w:r w:rsidR="009156F8">
        <w:rPr>
          <w:rFonts w:hint="eastAsia"/>
        </w:rPr>
        <w:instrText>将</w:instrText>
      </w:r>
      <w:r w:rsidR="009156F8">
        <w:rPr>
          <w:rFonts w:hint="eastAsia"/>
        </w:rPr>
        <w:instrText>tensorflow</w:instrText>
      </w:r>
      <w:r w:rsidR="009156F8">
        <w:rPr>
          <w:rFonts w:hint="eastAsia"/>
        </w:rPr>
        <w:instrText>训练好的模型移植到</w:instrText>
      </w:r>
      <w:r w:rsidR="009156F8">
        <w:rPr>
          <w:rFonts w:hint="eastAsia"/>
        </w:rPr>
        <w:instrText>Android (MNIST</w:instrText>
      </w:r>
      <w:r w:rsidR="009156F8">
        <w:rPr>
          <w:rFonts w:hint="eastAsia"/>
        </w:rPr>
        <w:instrText>手写数字识别</w:instrText>
      </w:r>
      <w:r w:rsidR="009156F8">
        <w:rPr>
          <w:rFonts w:hint="eastAsia"/>
        </w:rPr>
        <w:instrText>)&lt;/style&gt;&lt;/title&gt;&lt;/titles&gt;&lt;dates&gt;&lt;/dates&gt;&lt;urls&gt;&lt;related-urls&gt;&lt;url&gt;https://blog.csdn.net/guyuealian/article/details/79672257&lt;/url&gt;&lt;/related-urls&gt;&lt;/urls&gt;&lt;/record&gt;&lt;/Cite&gt;&lt;/EndNote&gt;</w:instrText>
      </w:r>
      <w:r>
        <w:fldChar w:fldCharType="separate"/>
      </w:r>
      <w:r>
        <w:rPr>
          <w:noProof/>
        </w:rPr>
        <w:t>[4, 5]</w:t>
      </w:r>
      <w:r>
        <w:fldChar w:fldCharType="end"/>
      </w:r>
      <w:r>
        <w:t>。</w:t>
      </w:r>
    </w:p>
    <w:p w14:paraId="65F3E212" w14:textId="77777777" w:rsidR="00E05A16" w:rsidRDefault="00E05A16" w:rsidP="00E05A16">
      <w:pPr>
        <w:pStyle w:val="afa"/>
        <w:numPr>
          <w:ilvl w:val="0"/>
          <w:numId w:val="23"/>
        </w:numPr>
        <w:ind w:firstLineChars="0"/>
      </w:pPr>
      <w:r>
        <w:rPr>
          <w:rFonts w:hint="eastAsia"/>
        </w:rPr>
        <w:t>新建一个</w:t>
      </w:r>
      <w:r>
        <w:rPr>
          <w:rFonts w:hint="eastAsia"/>
        </w:rPr>
        <w:t>Android Project</w:t>
      </w:r>
      <w:r>
        <w:rPr>
          <w:rFonts w:hint="eastAsia"/>
        </w:rPr>
        <w:t>。</w:t>
      </w:r>
    </w:p>
    <w:p w14:paraId="5834BFA1" w14:textId="77777777" w:rsidR="00E05A16" w:rsidRDefault="00E05A16" w:rsidP="00E05A16">
      <w:pPr>
        <w:pStyle w:val="afa"/>
        <w:numPr>
          <w:ilvl w:val="0"/>
          <w:numId w:val="23"/>
        </w:numPr>
        <w:ind w:firstLineChars="0"/>
      </w:pPr>
      <w:r>
        <w:rPr>
          <w:rFonts w:hint="eastAsia"/>
        </w:rPr>
        <w:t>把刚才的</w:t>
      </w:r>
      <w:r>
        <w:rPr>
          <w:rFonts w:hint="eastAsia"/>
        </w:rPr>
        <w:t>pb</w:t>
      </w:r>
      <w:r>
        <w:rPr>
          <w:rFonts w:hint="eastAsia"/>
        </w:rPr>
        <w:t>文件存放到</w:t>
      </w:r>
      <w:r>
        <w:rPr>
          <w:rFonts w:hint="eastAsia"/>
        </w:rPr>
        <w:t>assets</w:t>
      </w:r>
      <w:r>
        <w:rPr>
          <w:rFonts w:hint="eastAsia"/>
        </w:rPr>
        <w:t>文件夹下。</w:t>
      </w:r>
    </w:p>
    <w:p w14:paraId="7AA85D53" w14:textId="77777777" w:rsidR="00E05A16" w:rsidRDefault="00E05A16" w:rsidP="00E05A16">
      <w:pPr>
        <w:pStyle w:val="afa"/>
        <w:numPr>
          <w:ilvl w:val="0"/>
          <w:numId w:val="23"/>
        </w:numPr>
        <w:ind w:firstLineChars="0"/>
      </w:pPr>
      <w:r>
        <w:rPr>
          <w:rFonts w:hint="eastAsia"/>
        </w:rPr>
        <w:t>将</w:t>
      </w:r>
      <w:r>
        <w:rPr>
          <w:rFonts w:hint="eastAsia"/>
        </w:rPr>
        <w:t>libandroid_tensorflow_inference_java.jar</w:t>
      </w:r>
      <w:r>
        <w:rPr>
          <w:rFonts w:hint="eastAsia"/>
        </w:rPr>
        <w:t>存放到</w:t>
      </w:r>
      <w:r>
        <w:rPr>
          <w:rFonts w:hint="eastAsia"/>
        </w:rPr>
        <w:t>/app/libs</w:t>
      </w:r>
      <w:r>
        <w:rPr>
          <w:rFonts w:hint="eastAsia"/>
        </w:rPr>
        <w:t>目录下，并且右键“</w:t>
      </w:r>
      <w:r>
        <w:rPr>
          <w:rFonts w:hint="eastAsia"/>
        </w:rPr>
        <w:t>add as Libary</w:t>
      </w:r>
      <w:r>
        <w:rPr>
          <w:rFonts w:hint="eastAsia"/>
        </w:rPr>
        <w:t>”。</w:t>
      </w:r>
    </w:p>
    <w:p w14:paraId="28113130" w14:textId="77777777" w:rsidR="00E05A16" w:rsidRDefault="00E05A16" w:rsidP="00E05A16">
      <w:pPr>
        <w:pStyle w:val="afa"/>
        <w:numPr>
          <w:ilvl w:val="0"/>
          <w:numId w:val="23"/>
        </w:numPr>
        <w:ind w:firstLineChars="0"/>
      </w:pPr>
      <w:r>
        <w:rPr>
          <w:rFonts w:hint="eastAsia"/>
        </w:rPr>
        <w:t>在</w:t>
      </w:r>
      <w:r>
        <w:rPr>
          <w:rFonts w:hint="eastAsia"/>
        </w:rPr>
        <w:t>/app/libs</w:t>
      </w:r>
      <w:r>
        <w:rPr>
          <w:rFonts w:hint="eastAsia"/>
        </w:rPr>
        <w:t>下新建</w:t>
      </w:r>
      <w:r>
        <w:rPr>
          <w:rFonts w:hint="eastAsia"/>
        </w:rPr>
        <w:t>armeabi</w:t>
      </w:r>
      <w:r>
        <w:rPr>
          <w:rFonts w:hint="eastAsia"/>
        </w:rPr>
        <w:t>文件夹，并将</w:t>
      </w:r>
      <w:r>
        <w:rPr>
          <w:rFonts w:hint="eastAsia"/>
        </w:rPr>
        <w:t>libtensorflow_inference.so</w:t>
      </w:r>
      <w:r>
        <w:rPr>
          <w:rFonts w:hint="eastAsia"/>
        </w:rPr>
        <w:t>放进去。</w:t>
      </w:r>
    </w:p>
    <w:p w14:paraId="3698D7FA" w14:textId="77777777" w:rsidR="00E05A16" w:rsidRDefault="00E05A16" w:rsidP="00E05A16"/>
    <w:p w14:paraId="20A26DFC" w14:textId="77777777" w:rsidR="00E05A16" w:rsidRDefault="00E05A16" w:rsidP="00E05A16">
      <w:r>
        <w:rPr>
          <w:rFonts w:hint="eastAsia"/>
        </w:rPr>
        <w:t>配置</w:t>
      </w:r>
      <w:r>
        <w:rPr>
          <w:rFonts w:hint="eastAsia"/>
        </w:rPr>
        <w:t>app:gradle</w:t>
      </w:r>
      <w:r>
        <w:rPr>
          <w:rFonts w:hint="eastAsia"/>
        </w:rPr>
        <w:t>以及</w:t>
      </w:r>
      <w:r>
        <w:rPr>
          <w:rFonts w:hint="eastAsia"/>
        </w:rPr>
        <w:t>gradle.properties</w:t>
      </w:r>
      <w:r>
        <w:rPr>
          <w:rFonts w:hint="eastAsia"/>
        </w:rPr>
        <w:t>。</w:t>
      </w:r>
    </w:p>
    <w:p w14:paraId="1262200F" w14:textId="77777777" w:rsidR="00E05A16" w:rsidRPr="0051454C" w:rsidRDefault="00E05A16" w:rsidP="00E05A16">
      <w:pPr>
        <w:ind w:leftChars="200" w:left="420"/>
        <w:rPr>
          <w:sz w:val="18"/>
        </w:rPr>
      </w:pPr>
      <w:r w:rsidRPr="0051454C">
        <w:rPr>
          <w:rFonts w:hint="eastAsia"/>
          <w:sz w:val="18"/>
        </w:rPr>
        <w:t>在</w:t>
      </w:r>
      <w:r w:rsidRPr="0051454C">
        <w:rPr>
          <w:rFonts w:hint="eastAsia"/>
          <w:sz w:val="18"/>
        </w:rPr>
        <w:t>android</w:t>
      </w:r>
      <w:r w:rsidRPr="0051454C">
        <w:rPr>
          <w:rFonts w:hint="eastAsia"/>
          <w:sz w:val="18"/>
        </w:rPr>
        <w:t>节点下添加</w:t>
      </w:r>
      <w:r w:rsidRPr="0051454C">
        <w:rPr>
          <w:rFonts w:hint="eastAsia"/>
          <w:sz w:val="18"/>
        </w:rPr>
        <w:t>soureSets</w:t>
      </w:r>
      <w:r w:rsidRPr="0051454C">
        <w:rPr>
          <w:rFonts w:hint="eastAsia"/>
          <w:sz w:val="18"/>
        </w:rPr>
        <w:t>，用于制定</w:t>
      </w:r>
      <w:r w:rsidRPr="0051454C">
        <w:rPr>
          <w:rFonts w:hint="eastAsia"/>
          <w:sz w:val="18"/>
        </w:rPr>
        <w:t>jniLibs</w:t>
      </w:r>
      <w:r w:rsidRPr="0051454C">
        <w:rPr>
          <w:rFonts w:hint="eastAsia"/>
          <w:sz w:val="18"/>
        </w:rPr>
        <w:t>的路径</w:t>
      </w:r>
    </w:p>
    <w:p w14:paraId="5974AC2D" w14:textId="77777777" w:rsidR="00E05A16" w:rsidRPr="0051454C" w:rsidRDefault="00E05A16" w:rsidP="00E05A16">
      <w:pPr>
        <w:ind w:leftChars="200" w:left="420"/>
        <w:rPr>
          <w:sz w:val="18"/>
        </w:rPr>
      </w:pPr>
      <w:r w:rsidRPr="0051454C">
        <w:rPr>
          <w:sz w:val="18"/>
        </w:rPr>
        <w:t>sourceSets {</w:t>
      </w:r>
    </w:p>
    <w:p w14:paraId="6BFE142F" w14:textId="77777777" w:rsidR="00E05A16" w:rsidRPr="0051454C" w:rsidRDefault="00E05A16" w:rsidP="00E05A16">
      <w:pPr>
        <w:ind w:leftChars="200" w:left="420"/>
        <w:rPr>
          <w:sz w:val="18"/>
        </w:rPr>
      </w:pPr>
      <w:r w:rsidRPr="0051454C">
        <w:rPr>
          <w:sz w:val="18"/>
        </w:rPr>
        <w:t xml:space="preserve">        main {</w:t>
      </w:r>
    </w:p>
    <w:p w14:paraId="0D59471D" w14:textId="77777777" w:rsidR="00E05A16" w:rsidRPr="0051454C" w:rsidRDefault="00E05A16" w:rsidP="00E05A16">
      <w:pPr>
        <w:ind w:leftChars="200" w:left="420"/>
        <w:rPr>
          <w:sz w:val="18"/>
        </w:rPr>
      </w:pPr>
      <w:r w:rsidRPr="0051454C">
        <w:rPr>
          <w:sz w:val="18"/>
        </w:rPr>
        <w:t xml:space="preserve">            jniLibs.srcDirs = ['libs']</w:t>
      </w:r>
    </w:p>
    <w:p w14:paraId="3509D6B6" w14:textId="77777777" w:rsidR="00E05A16" w:rsidRPr="0051454C" w:rsidRDefault="00E05A16" w:rsidP="00E05A16">
      <w:pPr>
        <w:ind w:leftChars="200" w:left="420"/>
        <w:rPr>
          <w:sz w:val="18"/>
        </w:rPr>
      </w:pPr>
      <w:r w:rsidRPr="0051454C">
        <w:rPr>
          <w:sz w:val="18"/>
        </w:rPr>
        <w:t xml:space="preserve">        }</w:t>
      </w:r>
    </w:p>
    <w:p w14:paraId="557EE047" w14:textId="77777777" w:rsidR="00E05A16" w:rsidRPr="0051454C" w:rsidRDefault="00E05A16" w:rsidP="00E05A16">
      <w:pPr>
        <w:ind w:leftChars="200" w:left="420"/>
        <w:rPr>
          <w:sz w:val="18"/>
        </w:rPr>
      </w:pPr>
      <w:r w:rsidRPr="0051454C">
        <w:rPr>
          <w:sz w:val="18"/>
        </w:rPr>
        <w:t xml:space="preserve">    }12345</w:t>
      </w:r>
    </w:p>
    <w:p w14:paraId="7F6EEDAA" w14:textId="77777777" w:rsidR="00E05A16" w:rsidRPr="0051454C" w:rsidRDefault="00E05A16" w:rsidP="00E05A16">
      <w:pPr>
        <w:ind w:leftChars="200" w:left="420"/>
        <w:rPr>
          <w:sz w:val="18"/>
        </w:rPr>
      </w:pPr>
      <w:r w:rsidRPr="0051454C">
        <w:rPr>
          <w:rFonts w:hint="eastAsia"/>
          <w:sz w:val="18"/>
        </w:rPr>
        <w:t>在</w:t>
      </w:r>
      <w:r w:rsidRPr="0051454C">
        <w:rPr>
          <w:rFonts w:hint="eastAsia"/>
          <w:sz w:val="18"/>
        </w:rPr>
        <w:t>defaultConfig</w:t>
      </w:r>
      <w:r w:rsidRPr="0051454C">
        <w:rPr>
          <w:rFonts w:hint="eastAsia"/>
          <w:sz w:val="18"/>
        </w:rPr>
        <w:t>节点下添加</w:t>
      </w:r>
    </w:p>
    <w:p w14:paraId="5DA085D9" w14:textId="77777777" w:rsidR="00E05A16" w:rsidRPr="0051454C" w:rsidRDefault="00E05A16" w:rsidP="00E05A16">
      <w:pPr>
        <w:ind w:leftChars="200" w:left="420"/>
        <w:rPr>
          <w:sz w:val="18"/>
        </w:rPr>
      </w:pPr>
      <w:r w:rsidRPr="0051454C">
        <w:rPr>
          <w:sz w:val="18"/>
        </w:rPr>
        <w:t>defaultConfig {</w:t>
      </w:r>
    </w:p>
    <w:p w14:paraId="723BAFAB" w14:textId="77777777" w:rsidR="00E05A16" w:rsidRPr="0051454C" w:rsidRDefault="00E05A16" w:rsidP="00E05A16">
      <w:pPr>
        <w:ind w:leftChars="200" w:left="420"/>
        <w:rPr>
          <w:sz w:val="18"/>
        </w:rPr>
      </w:pPr>
    </w:p>
    <w:p w14:paraId="76CF2B27" w14:textId="77777777" w:rsidR="00E05A16" w:rsidRPr="0051454C" w:rsidRDefault="00E05A16" w:rsidP="00E05A16">
      <w:pPr>
        <w:ind w:leftChars="200" w:left="420"/>
        <w:rPr>
          <w:sz w:val="18"/>
        </w:rPr>
      </w:pPr>
      <w:r w:rsidRPr="0051454C">
        <w:rPr>
          <w:sz w:val="18"/>
        </w:rPr>
        <w:t xml:space="preserve">        ndk {</w:t>
      </w:r>
    </w:p>
    <w:p w14:paraId="04B77713" w14:textId="77777777" w:rsidR="00E05A16" w:rsidRPr="0051454C" w:rsidRDefault="00E05A16" w:rsidP="00E05A16">
      <w:pPr>
        <w:ind w:leftChars="200" w:left="420"/>
        <w:rPr>
          <w:sz w:val="18"/>
        </w:rPr>
      </w:pPr>
      <w:r w:rsidRPr="0051454C">
        <w:rPr>
          <w:sz w:val="18"/>
        </w:rPr>
        <w:t xml:space="preserve">            abiFilters "armeabi"</w:t>
      </w:r>
    </w:p>
    <w:p w14:paraId="0D5FC9C7" w14:textId="77777777" w:rsidR="00E05A16" w:rsidRPr="0051454C" w:rsidRDefault="00E05A16" w:rsidP="00E05A16">
      <w:pPr>
        <w:ind w:leftChars="200" w:left="420"/>
        <w:rPr>
          <w:sz w:val="18"/>
        </w:rPr>
      </w:pPr>
      <w:r w:rsidRPr="0051454C">
        <w:rPr>
          <w:sz w:val="18"/>
        </w:rPr>
        <w:t xml:space="preserve">        }</w:t>
      </w:r>
    </w:p>
    <w:p w14:paraId="2ECCA1C6" w14:textId="77777777" w:rsidR="00E05A16" w:rsidRPr="0051454C" w:rsidRDefault="00E05A16" w:rsidP="00E05A16">
      <w:pPr>
        <w:ind w:leftChars="200" w:left="420"/>
        <w:rPr>
          <w:sz w:val="18"/>
        </w:rPr>
      </w:pPr>
      <w:r w:rsidRPr="0051454C">
        <w:rPr>
          <w:sz w:val="18"/>
        </w:rPr>
        <w:t xml:space="preserve">    }123456</w:t>
      </w:r>
    </w:p>
    <w:p w14:paraId="7B66F188" w14:textId="77777777" w:rsidR="00E05A16" w:rsidRPr="0051454C" w:rsidRDefault="00E05A16" w:rsidP="00E05A16">
      <w:pPr>
        <w:ind w:leftChars="200" w:left="420"/>
        <w:rPr>
          <w:sz w:val="18"/>
        </w:rPr>
      </w:pPr>
      <w:r w:rsidRPr="0051454C">
        <w:rPr>
          <w:rFonts w:hint="eastAsia"/>
          <w:sz w:val="18"/>
        </w:rPr>
        <w:t>在</w:t>
      </w:r>
      <w:r w:rsidRPr="0051454C">
        <w:rPr>
          <w:rFonts w:hint="eastAsia"/>
          <w:sz w:val="18"/>
        </w:rPr>
        <w:t>gradle.properties</w:t>
      </w:r>
      <w:r w:rsidRPr="0051454C">
        <w:rPr>
          <w:rFonts w:hint="eastAsia"/>
          <w:sz w:val="18"/>
        </w:rPr>
        <w:t>中添加下面一行</w:t>
      </w:r>
    </w:p>
    <w:p w14:paraId="374CEEFC" w14:textId="77777777" w:rsidR="00E05A16" w:rsidRPr="0051454C" w:rsidRDefault="00E05A16" w:rsidP="00E05A16">
      <w:pPr>
        <w:ind w:leftChars="200" w:left="420"/>
        <w:rPr>
          <w:sz w:val="20"/>
        </w:rPr>
      </w:pPr>
      <w:r w:rsidRPr="0051454C">
        <w:rPr>
          <w:sz w:val="18"/>
        </w:rPr>
        <w:t>android.useDeprecatedNdk=true1</w:t>
      </w:r>
    </w:p>
    <w:p w14:paraId="1D7907B3" w14:textId="77777777" w:rsidR="00E05A16" w:rsidRPr="00B50912" w:rsidRDefault="00E05A16" w:rsidP="00E05A16"/>
    <w:p w14:paraId="472922D0" w14:textId="3311D98A" w:rsidR="00E05A16" w:rsidRDefault="00E05A16" w:rsidP="00E05A16">
      <w:pPr>
        <w:pStyle w:val="30"/>
      </w:pPr>
      <w:bookmarkStart w:id="142" w:name="_Toc179417787"/>
      <w:r>
        <w:lastRenderedPageBreak/>
        <w:t>后续</w:t>
      </w:r>
      <w:r>
        <w:t>Android</w:t>
      </w:r>
      <w:r>
        <w:t>下对</w:t>
      </w:r>
      <w:r>
        <w:t>Tensorflow</w:t>
      </w:r>
      <w:r>
        <w:t>的支持</w:t>
      </w:r>
      <w:bookmarkEnd w:id="142"/>
    </w:p>
    <w:p w14:paraId="34472C0D" w14:textId="77777777" w:rsidR="003D5ECC" w:rsidRDefault="00E05A16" w:rsidP="00E05A16">
      <w:pPr>
        <w:ind w:firstLineChars="200" w:firstLine="420"/>
        <w:rPr>
          <w:lang w:val="en"/>
        </w:rPr>
      </w:pPr>
      <w:r>
        <w:t>根据</w:t>
      </w:r>
      <w:r>
        <w:t>Google</w:t>
      </w:r>
      <w:r>
        <w:t>的官方说明</w:t>
      </w:r>
      <w:r>
        <w:fldChar w:fldCharType="begin"/>
      </w:r>
      <w:r w:rsidR="009156F8">
        <w:instrText xml:space="preserve"> ADDIN EN.CITE &lt;EndNote&gt;&lt;Cite ExcludeYear="1"&gt;&lt;Author&gt;Google&lt;/Author&gt;&lt;RecNum&gt;18&lt;/RecNum&gt;&lt;DisplayText&gt;[6]&lt;/DisplayText&gt;&lt;record&gt;&lt;rec-number&gt;18&lt;/rec-number&gt;&lt;foreign-keys&gt;&lt;key app="EN" db-id="2vwdz022kt5w2beedx5pdsru920tfpw0ssxe" timestamp="1722051593"&gt;18&lt;/key&gt;&lt;/foreign-keys&gt;&lt;ref-type name="Online Database"&gt;45&lt;/ref-type&gt;&lt;contributors&gt;&lt;authors&gt;&lt;author&gt;Google&lt;/author&gt;&lt;/authors&gt;&lt;/contributors&gt;&lt;titles&gt;&lt;title&gt;Building TensorFlow on Android &lt;/title&gt;&lt;/titles&gt;&lt;dates&gt;&lt;/dates&gt;&lt;urls&gt;&lt;related-urls&gt;&lt;url&gt;https://www.tensorflow.org/lite/tfmobile/android_build&lt;/url&gt;&lt;/related-urls&gt;&lt;/urls&gt;&lt;/record&gt;&lt;/Cite&gt;&lt;/EndNote&gt;</w:instrText>
      </w:r>
      <w:r>
        <w:fldChar w:fldCharType="separate"/>
      </w:r>
      <w:r>
        <w:rPr>
          <w:noProof/>
        </w:rPr>
        <w:t>[6]</w:t>
      </w:r>
      <w:r>
        <w:fldChar w:fldCharType="end"/>
      </w:r>
      <w:r>
        <w:t>，手机上的</w:t>
      </w:r>
      <w:r>
        <w:t>Tensorflow</w:t>
      </w:r>
      <w:r>
        <w:t>支持从</w:t>
      </w:r>
      <w:r>
        <w:t>2019</w:t>
      </w:r>
      <w:r>
        <w:t>年开始从</w:t>
      </w:r>
      <w:r w:rsidRPr="00A62C81">
        <w:rPr>
          <w:lang w:val="en"/>
        </w:rPr>
        <w:t>TensorFlow Mobile</w:t>
      </w:r>
      <w:r>
        <w:rPr>
          <w:lang w:val="en"/>
        </w:rPr>
        <w:t>向</w:t>
      </w:r>
      <w:r>
        <w:rPr>
          <w:lang w:val="en"/>
        </w:rPr>
        <w:t>TensorFlow Lite</w:t>
      </w:r>
      <w:r>
        <w:rPr>
          <w:lang w:val="en"/>
        </w:rPr>
        <w:t>迁移。</w:t>
      </w:r>
    </w:p>
    <w:p w14:paraId="3E0B4CCA" w14:textId="77777777" w:rsidR="003D5ECC" w:rsidRDefault="003D5ECC" w:rsidP="003D5ECC">
      <w:pPr>
        <w:ind w:firstLineChars="200" w:firstLine="420"/>
        <w:rPr>
          <w:lang w:val="en"/>
        </w:rPr>
      </w:pPr>
    </w:p>
    <w:p w14:paraId="42A8D641" w14:textId="0F189B52" w:rsidR="00E05A16" w:rsidRDefault="00E05A16" w:rsidP="003D5ECC">
      <w:pPr>
        <w:ind w:firstLineChars="200" w:firstLine="420"/>
      </w:pPr>
      <w:r>
        <w:rPr>
          <w:lang w:val="en"/>
        </w:rPr>
        <w:t>在</w:t>
      </w:r>
      <w:r>
        <w:rPr>
          <w:lang w:val="en"/>
        </w:rPr>
        <w:t>Android</w:t>
      </w:r>
      <w:r>
        <w:rPr>
          <w:lang w:val="en"/>
        </w:rPr>
        <w:t>下使用</w:t>
      </w:r>
      <w:r>
        <w:rPr>
          <w:lang w:val="en"/>
        </w:rPr>
        <w:t>Tensorflow</w:t>
      </w:r>
      <w:r w:rsidR="003D5ECC">
        <w:rPr>
          <w:lang w:val="en"/>
        </w:rPr>
        <w:t xml:space="preserve"> </w:t>
      </w:r>
      <w:r w:rsidR="003D5ECC">
        <w:rPr>
          <w:rFonts w:hint="eastAsia"/>
          <w:lang w:val="en"/>
        </w:rPr>
        <w:t>lite</w:t>
      </w:r>
      <w:r>
        <w:rPr>
          <w:lang w:val="en"/>
        </w:rPr>
        <w:t>模型的方法</w:t>
      </w:r>
      <w:r w:rsidR="003D5ECC">
        <w:rPr>
          <w:rFonts w:hint="eastAsia"/>
          <w:lang w:val="en"/>
        </w:rPr>
        <w:t>可以参阅，</w:t>
      </w:r>
    </w:p>
    <w:p w14:paraId="0FA6338D" w14:textId="06D98CD5" w:rsidR="003D5ECC" w:rsidRDefault="003D5ECC" w:rsidP="00E05A16">
      <w:r w:rsidRPr="003D5ECC">
        <w:t xml:space="preserve">Android </w:t>
      </w:r>
      <w:r w:rsidRPr="003D5ECC">
        <w:t>快速入门</w:t>
      </w:r>
      <w:r w:rsidRPr="003D5ECC">
        <w:t xml:space="preserve">  |  TensorFlow (google.cn)</w:t>
      </w:r>
    </w:p>
    <w:p w14:paraId="64F6E9F5" w14:textId="7DEA21FA" w:rsidR="003D5ECC" w:rsidRDefault="00B3597E" w:rsidP="00E05A16">
      <w:hyperlink r:id="rId217" w:history="1">
        <w:r w:rsidR="003D5ECC" w:rsidRPr="002F59FB">
          <w:rPr>
            <w:rStyle w:val="ae"/>
          </w:rPr>
          <w:t>https://tensorflow.google.cn/lite/android/quickstart?hl=bg</w:t>
        </w:r>
      </w:hyperlink>
    </w:p>
    <w:p w14:paraId="7A62FBDB" w14:textId="77777777" w:rsidR="003D5ECC" w:rsidRDefault="003D5ECC" w:rsidP="003D5ECC">
      <w:pPr>
        <w:ind w:firstLineChars="200" w:firstLine="420"/>
        <w:rPr>
          <w:lang w:val="en"/>
        </w:rPr>
      </w:pPr>
    </w:p>
    <w:p w14:paraId="520FE5FA" w14:textId="25ABA5EA" w:rsidR="003D5ECC" w:rsidRDefault="003D5ECC" w:rsidP="003D5ECC">
      <w:pPr>
        <w:ind w:firstLineChars="200" w:firstLine="420"/>
      </w:pPr>
      <w:r>
        <w:rPr>
          <w:rFonts w:hint="eastAsia"/>
          <w:lang w:val="en"/>
        </w:rPr>
        <w:t>官方提供的</w:t>
      </w:r>
      <w:r>
        <w:rPr>
          <w:lang w:val="en"/>
        </w:rPr>
        <w:t xml:space="preserve">Android </w:t>
      </w:r>
      <w:r>
        <w:rPr>
          <w:rFonts w:hint="eastAsia"/>
          <w:lang w:val="en"/>
        </w:rPr>
        <w:t>Studio</w:t>
      </w:r>
      <w:r>
        <w:rPr>
          <w:lang w:val="en"/>
        </w:rPr>
        <w:t>下使用</w:t>
      </w:r>
      <w:r>
        <w:rPr>
          <w:lang w:val="en"/>
        </w:rPr>
        <w:t xml:space="preserve">Tensorflow </w:t>
      </w:r>
      <w:r>
        <w:rPr>
          <w:rFonts w:hint="eastAsia"/>
          <w:lang w:val="en"/>
        </w:rPr>
        <w:t>lite</w:t>
      </w:r>
      <w:r>
        <w:rPr>
          <w:lang w:val="en"/>
        </w:rPr>
        <w:t>模型的</w:t>
      </w:r>
      <w:r>
        <w:rPr>
          <w:rFonts w:hint="eastAsia"/>
          <w:lang w:val="en"/>
        </w:rPr>
        <w:t>示例可以参阅，</w:t>
      </w:r>
      <w:r w:rsidR="00915A54">
        <w:rPr>
          <w:rFonts w:hint="eastAsia"/>
          <w:lang w:val="en"/>
        </w:rPr>
        <w:t>这些例子</w:t>
      </w:r>
      <w:r w:rsidR="00915A54">
        <w:rPr>
          <w:rFonts w:hint="eastAsia"/>
          <w:lang w:val="en"/>
        </w:rPr>
        <w:t>build</w:t>
      </w:r>
      <w:r w:rsidR="00915A54">
        <w:rPr>
          <w:rFonts w:hint="eastAsia"/>
          <w:lang w:val="en"/>
        </w:rPr>
        <w:t>之后可以直接在手机上测试效果。</w:t>
      </w:r>
    </w:p>
    <w:p w14:paraId="4783FD12" w14:textId="77777777" w:rsidR="003D5ECC" w:rsidRDefault="003D5ECC" w:rsidP="003D5ECC">
      <w:r w:rsidRPr="00715B10">
        <w:t>GitHub - tensorflow/examples: TensorFlow examples</w:t>
      </w:r>
    </w:p>
    <w:p w14:paraId="2D906E0A" w14:textId="1A266317" w:rsidR="003D5ECC" w:rsidRDefault="00B3597E" w:rsidP="003D5ECC">
      <w:hyperlink r:id="rId218" w:history="1">
        <w:r w:rsidR="003D5ECC" w:rsidRPr="002F59FB">
          <w:rPr>
            <w:rStyle w:val="ae"/>
          </w:rPr>
          <w:t>https://github.com/tensorflow/examples/</w:t>
        </w:r>
      </w:hyperlink>
    </w:p>
    <w:p w14:paraId="021700BD" w14:textId="0CF6A32C" w:rsidR="003D5ECC" w:rsidRDefault="003D5ECC" w:rsidP="00E05A16"/>
    <w:p w14:paraId="6CDE8E12" w14:textId="29D39F7F" w:rsidR="00AA499F" w:rsidRPr="00D72F3E" w:rsidRDefault="00AA499F" w:rsidP="00E05A16">
      <w:pPr>
        <w:rPr>
          <w:rFonts w:eastAsia="仿宋" w:cs="Times New Roman"/>
          <w:color w:val="808080" w:themeColor="background1" w:themeShade="80"/>
        </w:rPr>
      </w:pPr>
      <w:r w:rsidRPr="00D72F3E">
        <w:rPr>
          <w:rFonts w:eastAsia="仿宋" w:cs="Times New Roman" w:hint="eastAsia"/>
          <w:color w:val="808080" w:themeColor="background1" w:themeShade="80"/>
        </w:rPr>
        <w:t>笔者注：由于</w:t>
      </w:r>
      <w:r w:rsidRPr="00D72F3E">
        <w:rPr>
          <w:rFonts w:eastAsia="仿宋" w:cs="Times New Roman" w:hint="eastAsia"/>
          <w:color w:val="808080" w:themeColor="background1" w:themeShade="80"/>
        </w:rPr>
        <w:t>Android</w:t>
      </w:r>
      <w:r w:rsidRPr="00D72F3E">
        <w:rPr>
          <w:rFonts w:eastAsia="仿宋" w:cs="Times New Roman"/>
          <w:color w:val="808080" w:themeColor="background1" w:themeShade="80"/>
        </w:rPr>
        <w:t xml:space="preserve"> </w:t>
      </w:r>
      <w:r w:rsidRPr="00D72F3E">
        <w:rPr>
          <w:rFonts w:eastAsia="仿宋" w:cs="Times New Roman" w:hint="eastAsia"/>
          <w:color w:val="808080" w:themeColor="background1" w:themeShade="80"/>
        </w:rPr>
        <w:t>Studio</w:t>
      </w:r>
      <w:r w:rsidR="00186A05" w:rsidRPr="00D72F3E">
        <w:rPr>
          <w:rFonts w:eastAsia="仿宋" w:cs="Times New Roman" w:hint="eastAsia"/>
          <w:color w:val="808080" w:themeColor="background1" w:themeShade="80"/>
        </w:rPr>
        <w:t>及相关软件工具</w:t>
      </w:r>
      <w:r w:rsidRPr="00D72F3E">
        <w:rPr>
          <w:rFonts w:eastAsia="仿宋" w:cs="Times New Roman" w:hint="eastAsia"/>
          <w:color w:val="808080" w:themeColor="background1" w:themeShade="80"/>
        </w:rPr>
        <w:t>的版本升级都很快</w:t>
      </w:r>
      <w:r w:rsidR="00267A28" w:rsidRPr="00D72F3E">
        <w:rPr>
          <w:rFonts w:eastAsia="仿宋" w:cs="Times New Roman" w:hint="eastAsia"/>
          <w:color w:val="808080" w:themeColor="background1" w:themeShade="80"/>
        </w:rPr>
        <w:t>，往往</w:t>
      </w:r>
      <w:r w:rsidR="006D3705" w:rsidRPr="00D72F3E">
        <w:rPr>
          <w:rFonts w:eastAsia="仿宋" w:cs="Times New Roman"/>
          <w:color w:val="808080" w:themeColor="background1" w:themeShade="80"/>
        </w:rPr>
        <w:t>遇到示例无法正常</w:t>
      </w:r>
      <w:r w:rsidR="006D3705" w:rsidRPr="00D72F3E">
        <w:rPr>
          <w:rFonts w:eastAsia="仿宋" w:cs="Times New Roman"/>
          <w:color w:val="808080" w:themeColor="background1" w:themeShade="80"/>
        </w:rPr>
        <w:t>build</w:t>
      </w:r>
      <w:r w:rsidR="006D3705" w:rsidRPr="00D72F3E">
        <w:rPr>
          <w:rFonts w:eastAsia="仿宋" w:cs="Times New Roman"/>
          <w:color w:val="808080" w:themeColor="background1" w:themeShade="80"/>
        </w:rPr>
        <w:t>的情况</w:t>
      </w:r>
      <w:r w:rsidR="006D3705" w:rsidRPr="00D72F3E">
        <w:rPr>
          <w:rFonts w:eastAsia="仿宋" w:cs="Times New Roman" w:hint="eastAsia"/>
          <w:color w:val="808080" w:themeColor="background1" w:themeShade="80"/>
        </w:rPr>
        <w:t>。</w:t>
      </w:r>
      <w:r w:rsidR="00186A05" w:rsidRPr="00D72F3E">
        <w:rPr>
          <w:rFonts w:eastAsia="仿宋" w:cs="Times New Roman" w:hint="eastAsia"/>
          <w:color w:val="808080" w:themeColor="background1" w:themeShade="80"/>
        </w:rPr>
        <w:t>多数时候时因为</w:t>
      </w:r>
      <w:r w:rsidR="00193A2A" w:rsidRPr="00D72F3E">
        <w:rPr>
          <w:rFonts w:eastAsia="仿宋" w:cs="Times New Roman" w:hint="eastAsia"/>
          <w:color w:val="808080" w:themeColor="background1" w:themeShade="80"/>
        </w:rPr>
        <w:t>学习者和示例设计人员的软件配置环境不同导致</w:t>
      </w:r>
      <w:r w:rsidR="00D72F3E" w:rsidRPr="00D72F3E">
        <w:rPr>
          <w:rFonts w:eastAsia="仿宋" w:cs="Times New Roman" w:hint="eastAsia"/>
          <w:color w:val="808080" w:themeColor="background1" w:themeShade="80"/>
        </w:rPr>
        <w:t>，使用</w:t>
      </w:r>
      <w:r w:rsidR="00D72F3E" w:rsidRPr="00D72F3E">
        <w:rPr>
          <w:rFonts w:eastAsia="仿宋" w:cs="Times New Roman" w:hint="eastAsia"/>
          <w:color w:val="808080" w:themeColor="background1" w:themeShade="80"/>
        </w:rPr>
        <w:t>Tensoflow</w:t>
      </w:r>
      <w:r w:rsidR="00D72F3E" w:rsidRPr="00D72F3E">
        <w:rPr>
          <w:rFonts w:eastAsia="仿宋" w:cs="Times New Roman" w:hint="eastAsia"/>
          <w:color w:val="808080" w:themeColor="background1" w:themeShade="80"/>
        </w:rPr>
        <w:t>官网示例前请阅读“</w:t>
      </w:r>
      <w:r w:rsidR="00D72F3E" w:rsidRPr="00D72F3E">
        <w:rPr>
          <w:rFonts w:eastAsia="仿宋" w:cs="Times New Roman"/>
          <w:color w:val="808080" w:themeColor="background1" w:themeShade="80"/>
        </w:rPr>
        <w:fldChar w:fldCharType="begin"/>
      </w:r>
      <w:r w:rsidR="00D72F3E" w:rsidRPr="00D72F3E">
        <w:rPr>
          <w:rFonts w:eastAsia="仿宋" w:cs="Times New Roman"/>
          <w:color w:val="808080" w:themeColor="background1" w:themeShade="80"/>
        </w:rPr>
        <w:instrText xml:space="preserve"> </w:instrText>
      </w:r>
      <w:r w:rsidR="00D72F3E" w:rsidRPr="00D72F3E">
        <w:rPr>
          <w:rFonts w:eastAsia="仿宋" w:cs="Times New Roman" w:hint="eastAsia"/>
          <w:color w:val="808080" w:themeColor="background1" w:themeShade="80"/>
        </w:rPr>
        <w:instrText>REF _Ref179418115 \r \h</w:instrText>
      </w:r>
      <w:r w:rsidR="00D72F3E" w:rsidRPr="00D72F3E">
        <w:rPr>
          <w:rFonts w:eastAsia="仿宋" w:cs="Times New Roman"/>
          <w:color w:val="808080" w:themeColor="background1" w:themeShade="80"/>
        </w:rPr>
        <w:instrText xml:space="preserve">  \* MERGEFORMAT </w:instrText>
      </w:r>
      <w:r w:rsidR="00D72F3E" w:rsidRPr="00D72F3E">
        <w:rPr>
          <w:rFonts w:eastAsia="仿宋" w:cs="Times New Roman"/>
          <w:color w:val="808080" w:themeColor="background1" w:themeShade="80"/>
        </w:rPr>
      </w:r>
      <w:r w:rsidR="00D72F3E" w:rsidRPr="00D72F3E">
        <w:rPr>
          <w:rFonts w:eastAsia="仿宋" w:cs="Times New Roman"/>
          <w:color w:val="808080" w:themeColor="background1" w:themeShade="80"/>
        </w:rPr>
        <w:fldChar w:fldCharType="separate"/>
      </w:r>
      <w:r w:rsidR="0055207A">
        <w:rPr>
          <w:rFonts w:eastAsia="仿宋" w:cs="Times New Roman"/>
          <w:color w:val="808080" w:themeColor="background1" w:themeShade="80"/>
        </w:rPr>
        <w:t xml:space="preserve">12.2.5 </w:t>
      </w:r>
      <w:r w:rsidR="00D72F3E" w:rsidRPr="00D72F3E">
        <w:rPr>
          <w:rFonts w:eastAsia="仿宋" w:cs="Times New Roman"/>
          <w:color w:val="808080" w:themeColor="background1" w:themeShade="80"/>
        </w:rPr>
        <w:fldChar w:fldCharType="end"/>
      </w:r>
      <w:r w:rsidR="00D72F3E" w:rsidRPr="00D72F3E">
        <w:rPr>
          <w:rFonts w:eastAsia="仿宋" w:cs="Times New Roman"/>
          <w:color w:val="808080" w:themeColor="background1" w:themeShade="80"/>
        </w:rPr>
        <w:fldChar w:fldCharType="begin"/>
      </w:r>
      <w:r w:rsidR="00D72F3E" w:rsidRPr="00D72F3E">
        <w:rPr>
          <w:rFonts w:eastAsia="仿宋" w:cs="Times New Roman"/>
          <w:color w:val="808080" w:themeColor="background1" w:themeShade="80"/>
        </w:rPr>
        <w:instrText xml:space="preserve"> REF _Ref179418126 \h  \* MERGEFORMAT </w:instrText>
      </w:r>
      <w:r w:rsidR="00D72F3E" w:rsidRPr="00D72F3E">
        <w:rPr>
          <w:rFonts w:eastAsia="仿宋" w:cs="Times New Roman"/>
          <w:color w:val="808080" w:themeColor="background1" w:themeShade="80"/>
        </w:rPr>
      </w:r>
      <w:r w:rsidR="00D72F3E" w:rsidRPr="00D72F3E">
        <w:rPr>
          <w:rFonts w:eastAsia="仿宋" w:cs="Times New Roman"/>
          <w:color w:val="808080" w:themeColor="background1" w:themeShade="80"/>
        </w:rPr>
        <w:fldChar w:fldCharType="separate"/>
      </w:r>
      <w:r w:rsidR="0055207A" w:rsidRPr="0055207A">
        <w:rPr>
          <w:rFonts w:eastAsia="仿宋" w:cs="Times New Roman" w:hint="eastAsia"/>
          <w:color w:val="808080" w:themeColor="background1" w:themeShade="80"/>
        </w:rPr>
        <w:t>进阶：</w:t>
      </w:r>
      <w:r w:rsidR="0055207A" w:rsidRPr="0055207A">
        <w:rPr>
          <w:rFonts w:eastAsia="仿宋" w:cs="Times New Roman" w:hint="eastAsia"/>
          <w:color w:val="808080" w:themeColor="background1" w:themeShade="80"/>
        </w:rPr>
        <w:t>Android</w:t>
      </w:r>
      <w:r w:rsidR="0055207A" w:rsidRPr="0055207A">
        <w:rPr>
          <w:rFonts w:eastAsia="仿宋" w:cs="Times New Roman"/>
          <w:color w:val="808080" w:themeColor="background1" w:themeShade="80"/>
        </w:rPr>
        <w:t xml:space="preserve"> </w:t>
      </w:r>
      <w:r w:rsidR="0055207A" w:rsidRPr="0055207A">
        <w:rPr>
          <w:rFonts w:eastAsia="仿宋" w:cs="Times New Roman" w:hint="eastAsia"/>
          <w:color w:val="808080" w:themeColor="background1" w:themeShade="80"/>
        </w:rPr>
        <w:t>Studio</w:t>
      </w:r>
      <w:r w:rsidR="0055207A" w:rsidRPr="0055207A">
        <w:rPr>
          <w:rFonts w:eastAsia="仿宋" w:cs="Times New Roman" w:hint="eastAsia"/>
          <w:color w:val="808080" w:themeColor="background1" w:themeShade="80"/>
        </w:rPr>
        <w:t>各相关软件包的兼容性</w:t>
      </w:r>
      <w:r w:rsidR="00D72F3E" w:rsidRPr="00D72F3E">
        <w:rPr>
          <w:rFonts w:eastAsia="仿宋" w:cs="Times New Roman"/>
          <w:color w:val="808080" w:themeColor="background1" w:themeShade="80"/>
        </w:rPr>
        <w:fldChar w:fldCharType="end"/>
      </w:r>
      <w:r w:rsidR="00D72F3E" w:rsidRPr="00D72F3E">
        <w:rPr>
          <w:rFonts w:eastAsia="仿宋" w:cs="Times New Roman" w:hint="eastAsia"/>
          <w:color w:val="808080" w:themeColor="background1" w:themeShade="80"/>
        </w:rPr>
        <w:t>”。</w:t>
      </w:r>
    </w:p>
    <w:p w14:paraId="5D194AF2" w14:textId="78561E90" w:rsidR="00C76E9E" w:rsidRDefault="00C76E9E" w:rsidP="00C76E9E">
      <w:pPr>
        <w:pStyle w:val="2"/>
      </w:pPr>
      <w:bookmarkStart w:id="143" w:name="_Toc179417788"/>
      <w:r>
        <w:rPr>
          <w:rFonts w:hint="eastAsia"/>
        </w:rPr>
        <w:t>实验原理补充更新</w:t>
      </w:r>
      <w:r>
        <w:rPr>
          <w:rFonts w:hint="eastAsia"/>
        </w:rPr>
        <w:t>2</w:t>
      </w:r>
      <w:r>
        <w:t>024</w:t>
      </w:r>
      <w:bookmarkEnd w:id="143"/>
    </w:p>
    <w:p w14:paraId="1ADF750C" w14:textId="673AF03D" w:rsidR="00C76E9E" w:rsidRPr="00C76E9E" w:rsidRDefault="00C76E9E" w:rsidP="00301F25">
      <w:pPr>
        <w:ind w:firstLineChars="200" w:firstLine="420"/>
      </w:pPr>
      <w:r>
        <w:rPr>
          <w:rFonts w:hint="eastAsia"/>
        </w:rPr>
        <w:t>前述示例各个步骤的验证在</w:t>
      </w:r>
      <w:r>
        <w:rPr>
          <w:rFonts w:hint="eastAsia"/>
        </w:rPr>
        <w:t>ARMv</w:t>
      </w:r>
      <w:r>
        <w:t>7a</w:t>
      </w:r>
      <w:r>
        <w:rPr>
          <w:rFonts w:hint="eastAsia"/>
        </w:rPr>
        <w:t>架构的手机和虚拟机上完成的。在高版本的</w:t>
      </w:r>
      <w:r>
        <w:rPr>
          <w:rFonts w:hint="eastAsia"/>
        </w:rPr>
        <w:t>Android</w:t>
      </w:r>
      <w:r>
        <w:t xml:space="preserve"> </w:t>
      </w:r>
      <w:r>
        <w:rPr>
          <w:rFonts w:hint="eastAsia"/>
        </w:rPr>
        <w:t>Studio</w:t>
      </w:r>
      <w:r>
        <w:rPr>
          <w:rFonts w:hint="eastAsia"/>
        </w:rPr>
        <w:t>（</w:t>
      </w:r>
      <w:r w:rsidR="00301F25" w:rsidRPr="00301F25">
        <w:t>Android Studio Koala Feature Drop | 2024.1.2</w:t>
      </w:r>
      <w:r>
        <w:rPr>
          <w:rFonts w:hint="eastAsia"/>
        </w:rPr>
        <w:t>）下重新设计程序编译后在</w:t>
      </w:r>
      <w:r>
        <w:rPr>
          <w:rFonts w:hint="eastAsia"/>
        </w:rPr>
        <w:t>ARMv</w:t>
      </w:r>
      <w:r>
        <w:t>8</w:t>
      </w:r>
      <w:r>
        <w:rPr>
          <w:rFonts w:hint="eastAsia"/>
        </w:rPr>
        <w:t>a</w:t>
      </w:r>
      <w:r>
        <w:rPr>
          <w:rFonts w:hint="eastAsia"/>
        </w:rPr>
        <w:t>架构的手机上无法正常调用</w:t>
      </w:r>
      <w:r>
        <w:rPr>
          <w:rFonts w:hint="eastAsia"/>
        </w:rPr>
        <w:t>Tensorflow</w:t>
      </w:r>
      <w:r>
        <w:rPr>
          <w:rFonts w:hint="eastAsia"/>
        </w:rPr>
        <w:t>库</w:t>
      </w:r>
      <w:r w:rsidR="00301F25">
        <w:rPr>
          <w:rFonts w:hint="eastAsia"/>
        </w:rPr>
        <w:t>，识别图片后闪退</w:t>
      </w:r>
      <w:r>
        <w:rPr>
          <w:rFonts w:hint="eastAsia"/>
        </w:rPr>
        <w:t>。</w:t>
      </w:r>
      <w:r w:rsidR="00301F25">
        <w:rPr>
          <w:rFonts w:hint="eastAsia"/>
        </w:rPr>
        <w:t>检查代码后删除其中用</w:t>
      </w:r>
      <w:r w:rsidR="00301F25">
        <w:rPr>
          <w:rFonts w:hint="eastAsia"/>
        </w:rPr>
        <w:t>C</w:t>
      </w:r>
      <w:r w:rsidR="00301F25">
        <w:rPr>
          <w:rFonts w:hint="eastAsia"/>
        </w:rPr>
        <w:t>代码实现的一个整数转字符串函数。</w:t>
      </w:r>
      <w:r w:rsidR="00DF5EDE">
        <w:rPr>
          <w:rFonts w:hint="eastAsia"/>
        </w:rPr>
        <w:t>闪退问题应当和仅仅支持</w:t>
      </w:r>
      <w:r w:rsidR="00DF5EDE">
        <w:rPr>
          <w:rFonts w:hint="eastAsia"/>
        </w:rPr>
        <w:t>ARMv</w:t>
      </w:r>
      <w:r w:rsidR="00DF5EDE">
        <w:t>7a</w:t>
      </w:r>
      <w:r w:rsidR="00DF5EDE">
        <w:rPr>
          <w:rFonts w:hint="eastAsia"/>
        </w:rPr>
        <w:t>架构没有关系，但是没有找到合适</w:t>
      </w:r>
      <w:r w:rsidR="00DF5EDE">
        <w:rPr>
          <w:rFonts w:hint="eastAsia"/>
        </w:rPr>
        <w:t>ARMv</w:t>
      </w:r>
      <w:r w:rsidR="00DF5EDE">
        <w:t>8</w:t>
      </w:r>
      <w:r w:rsidR="00DF5EDE">
        <w:rPr>
          <w:rFonts w:hint="eastAsia"/>
        </w:rPr>
        <w:t>a</w:t>
      </w:r>
      <w:r w:rsidR="00DF5EDE">
        <w:rPr>
          <w:rFonts w:hint="eastAsia"/>
        </w:rPr>
        <w:t>架构版本的</w:t>
      </w:r>
      <w:r w:rsidR="00DF5EDE">
        <w:rPr>
          <w:rFonts w:hint="eastAsia"/>
        </w:rPr>
        <w:t>*.</w:t>
      </w:r>
      <w:r w:rsidR="00DF5EDE">
        <w:t>so</w:t>
      </w:r>
      <w:r w:rsidR="00DF5EDE">
        <w:rPr>
          <w:rFonts w:hint="eastAsia"/>
        </w:rPr>
        <w:t>库（及加载库的</w:t>
      </w:r>
      <w:r w:rsidR="00DF5EDE">
        <w:rPr>
          <w:rFonts w:hint="eastAsia"/>
        </w:rPr>
        <w:t>*</w:t>
      </w:r>
      <w:r w:rsidR="00DF5EDE">
        <w:t>.jar</w:t>
      </w:r>
      <w:r w:rsidR="00DF5EDE">
        <w:rPr>
          <w:rFonts w:hint="eastAsia"/>
        </w:rPr>
        <w:t>），示例代码仍仅支持</w:t>
      </w:r>
      <w:r w:rsidR="00DF5EDE">
        <w:rPr>
          <w:rFonts w:hint="eastAsia"/>
        </w:rPr>
        <w:t>ARMv</w:t>
      </w:r>
      <w:r w:rsidR="00DF5EDE">
        <w:t>7a</w:t>
      </w:r>
      <w:r w:rsidR="00DF5EDE">
        <w:rPr>
          <w:rFonts w:hint="eastAsia"/>
        </w:rPr>
        <w:t>架构。</w:t>
      </w:r>
    </w:p>
    <w:p w14:paraId="623044D1" w14:textId="77777777" w:rsidR="00E05A16" w:rsidRDefault="00E05A16" w:rsidP="00E05A16">
      <w:pPr>
        <w:pStyle w:val="2"/>
      </w:pPr>
      <w:bookmarkStart w:id="144" w:name="_Toc179417789"/>
      <w:r>
        <w:rPr>
          <w:rFonts w:hint="eastAsia"/>
        </w:rPr>
        <w:t>示例说明</w:t>
      </w:r>
      <w:bookmarkEnd w:id="144"/>
    </w:p>
    <w:p w14:paraId="7EF7759E" w14:textId="4DB43927" w:rsidR="00EF5A12" w:rsidRDefault="000575A8" w:rsidP="000575A8">
      <w:r>
        <w:rPr>
          <w:rFonts w:hint="eastAsia"/>
        </w:rPr>
        <w:t>实验示例代码：</w:t>
      </w:r>
      <w:hyperlink r:id="rId219" w:history="1">
        <w:r w:rsidR="00EF5A12" w:rsidRPr="00D56045">
          <w:rPr>
            <w:rStyle w:val="ae"/>
          </w:rPr>
          <w:t>http://staff.ustc.edu.cn/~network/mmt/android_tensorflow.rar</w:t>
        </w:r>
      </w:hyperlink>
    </w:p>
    <w:p w14:paraId="31FED777" w14:textId="2B8E227F" w:rsidR="000575A8" w:rsidRDefault="000575A8" w:rsidP="000575A8"/>
    <w:p w14:paraId="2E395604" w14:textId="2CCF7D0D" w:rsidR="00DF5EDE" w:rsidRPr="00544382" w:rsidRDefault="00DF5EDE" w:rsidP="00DF5EDE">
      <w:pPr>
        <w:rPr>
          <w:rFonts w:eastAsia="仿宋" w:cs="Times New Roman"/>
        </w:rPr>
      </w:pPr>
      <w:r w:rsidRPr="00544382">
        <w:rPr>
          <w:rFonts w:eastAsia="仿宋" w:cs="Times New Roman"/>
          <w:color w:val="808080" w:themeColor="background1" w:themeShade="80"/>
        </w:rPr>
        <w:t>注</w:t>
      </w:r>
      <w:r>
        <w:rPr>
          <w:rFonts w:eastAsia="仿宋" w:cs="Times New Roman" w:hint="eastAsia"/>
          <w:color w:val="808080" w:themeColor="background1" w:themeShade="80"/>
        </w:rPr>
        <w:t>2</w:t>
      </w:r>
      <w:r>
        <w:rPr>
          <w:rFonts w:eastAsia="仿宋" w:cs="Times New Roman"/>
          <w:color w:val="808080" w:themeColor="background1" w:themeShade="80"/>
        </w:rPr>
        <w:t>0241006</w:t>
      </w:r>
      <w:r w:rsidRPr="00544382">
        <w:rPr>
          <w:rFonts w:eastAsia="仿宋" w:cs="Times New Roman"/>
          <w:color w:val="808080" w:themeColor="background1" w:themeShade="80"/>
        </w:rPr>
        <w:t>：由于</w:t>
      </w:r>
      <w:r w:rsidRPr="00544382">
        <w:rPr>
          <w:rFonts w:eastAsia="仿宋" w:cs="Times New Roman"/>
          <w:color w:val="808080" w:themeColor="background1" w:themeShade="80"/>
        </w:rPr>
        <w:t>Android SDK</w:t>
      </w:r>
      <w:r w:rsidRPr="00544382">
        <w:rPr>
          <w:rFonts w:eastAsia="仿宋" w:cs="Times New Roman"/>
          <w:color w:val="808080" w:themeColor="background1" w:themeShade="80"/>
        </w:rPr>
        <w:t>版本更新，</w:t>
      </w:r>
      <w:r w:rsidRPr="00544382">
        <w:rPr>
          <w:rFonts w:eastAsia="仿宋" w:cs="Times New Roman"/>
          <w:color w:val="808080" w:themeColor="background1" w:themeShade="80"/>
        </w:rPr>
        <w:t>2018</w:t>
      </w:r>
      <w:r w:rsidRPr="00544382">
        <w:rPr>
          <w:rFonts w:eastAsia="仿宋" w:cs="Times New Roman"/>
          <w:color w:val="808080" w:themeColor="background1" w:themeShade="80"/>
        </w:rPr>
        <w:t>年的示例代码的编译环境（基于</w:t>
      </w:r>
      <w:r w:rsidRPr="00544382">
        <w:rPr>
          <w:rFonts w:eastAsia="仿宋" w:cs="Times New Roman"/>
          <w:color w:val="808080" w:themeColor="background1" w:themeShade="80"/>
        </w:rPr>
        <w:t>Gradle 4.4</w:t>
      </w:r>
      <w:r w:rsidRPr="00544382">
        <w:rPr>
          <w:rFonts w:eastAsia="仿宋" w:cs="Times New Roman"/>
          <w:color w:val="808080" w:themeColor="background1" w:themeShade="80"/>
        </w:rPr>
        <w:t>）搭建较为困难，故抽取核心代码后</w:t>
      </w:r>
      <w:r>
        <w:rPr>
          <w:rFonts w:eastAsia="仿宋" w:cs="Times New Roman" w:hint="eastAsia"/>
          <w:color w:val="808080" w:themeColor="background1" w:themeShade="80"/>
        </w:rPr>
        <w:t>在</w:t>
      </w:r>
      <w:r w:rsidRPr="00544382">
        <w:rPr>
          <w:rFonts w:eastAsia="仿宋" w:cs="Times New Roman"/>
          <w:color w:val="808080" w:themeColor="background1" w:themeShade="80"/>
        </w:rPr>
        <w:t>新</w:t>
      </w:r>
      <w:r w:rsidRPr="00544382">
        <w:rPr>
          <w:rFonts w:eastAsia="仿宋" w:cs="Times New Roman"/>
          <w:color w:val="808080" w:themeColor="background1" w:themeShade="80"/>
        </w:rPr>
        <w:t>Android Studio</w:t>
      </w:r>
      <w:r w:rsidRPr="00544382">
        <w:rPr>
          <w:rFonts w:eastAsia="仿宋" w:cs="Times New Roman"/>
          <w:color w:val="808080" w:themeColor="background1" w:themeShade="80"/>
        </w:rPr>
        <w:t>版本（</w:t>
      </w:r>
      <w:r w:rsidRPr="00544382">
        <w:rPr>
          <w:rFonts w:eastAsia="仿宋" w:cs="Times New Roman"/>
          <w:color w:val="808080" w:themeColor="background1" w:themeShade="80"/>
        </w:rPr>
        <w:t>Android Studio Koala Feature Drop | 2024.1.2 Build</w:t>
      </w:r>
      <w:r w:rsidRPr="00544382">
        <w:rPr>
          <w:rFonts w:eastAsia="仿宋" w:cs="Times New Roman" w:hint="eastAsia"/>
          <w:color w:val="808080" w:themeColor="background1" w:themeShade="80"/>
        </w:rPr>
        <w:t>，</w:t>
      </w:r>
      <w:r w:rsidRPr="00544382">
        <w:rPr>
          <w:rFonts w:eastAsia="仿宋" w:cs="Times New Roman" w:hint="eastAsia"/>
          <w:color w:val="808080" w:themeColor="background1" w:themeShade="80"/>
        </w:rPr>
        <w:t>Gra</w:t>
      </w:r>
      <w:r w:rsidRPr="00544382">
        <w:rPr>
          <w:rFonts w:eastAsia="仿宋" w:cs="Times New Roman"/>
          <w:color w:val="808080" w:themeColor="background1" w:themeShade="80"/>
        </w:rPr>
        <w:t>d</w:t>
      </w:r>
      <w:r w:rsidRPr="00544382">
        <w:rPr>
          <w:rFonts w:eastAsia="仿宋" w:cs="Times New Roman" w:hint="eastAsia"/>
          <w:color w:val="808080" w:themeColor="background1" w:themeShade="80"/>
        </w:rPr>
        <w:t>le</w:t>
      </w:r>
      <w:r w:rsidRPr="00544382">
        <w:rPr>
          <w:rFonts w:eastAsia="仿宋" w:cs="Times New Roman"/>
          <w:color w:val="808080" w:themeColor="background1" w:themeShade="80"/>
        </w:rPr>
        <w:t xml:space="preserve"> 8.7</w:t>
      </w:r>
      <w:r w:rsidRPr="00544382">
        <w:rPr>
          <w:rFonts w:eastAsia="仿宋" w:cs="Times New Roman"/>
          <w:color w:val="808080" w:themeColor="background1" w:themeShade="80"/>
        </w:rPr>
        <w:t>）下重新设计了示例：</w:t>
      </w:r>
      <w:r>
        <w:rPr>
          <w:rFonts w:eastAsia="仿宋" w:cs="Times New Roman"/>
          <w:b/>
          <w:bCs/>
          <w:color w:val="C00000"/>
        </w:rPr>
        <w:t>7</w:t>
      </w:r>
      <w:r w:rsidRPr="001C670E">
        <w:rPr>
          <w:rFonts w:eastAsia="仿宋" w:cs="Times New Roman"/>
          <w:b/>
          <w:bCs/>
          <w:color w:val="C00000"/>
        </w:rPr>
        <w:t>_</w:t>
      </w:r>
      <w:r>
        <w:rPr>
          <w:rFonts w:eastAsia="仿宋" w:cs="Times New Roman" w:hint="eastAsia"/>
          <w:b/>
          <w:bCs/>
          <w:color w:val="C00000"/>
        </w:rPr>
        <w:t>TensorflowAndroid</w:t>
      </w:r>
      <w:r>
        <w:rPr>
          <w:rFonts w:eastAsia="仿宋" w:cs="Times New Roman"/>
          <w:b/>
          <w:bCs/>
          <w:color w:val="C00000"/>
        </w:rPr>
        <w:t>-20241007.rar</w:t>
      </w:r>
      <w:r w:rsidRPr="00301F25">
        <w:rPr>
          <w:rFonts w:eastAsia="仿宋" w:cs="Times New Roman"/>
          <w:color w:val="808080" w:themeColor="background1" w:themeShade="80"/>
        </w:rPr>
        <w:t>。</w:t>
      </w:r>
      <w:r w:rsidRPr="00301F25">
        <w:rPr>
          <w:rFonts w:eastAsia="仿宋" w:cs="Times New Roman" w:hint="eastAsia"/>
          <w:color w:val="808080" w:themeColor="background1" w:themeShade="80"/>
        </w:rPr>
        <w:t>鉴于</w:t>
      </w:r>
      <w:r w:rsidRPr="00301F25">
        <w:rPr>
          <w:rFonts w:eastAsia="仿宋" w:cs="Times New Roman" w:hint="eastAsia"/>
          <w:color w:val="808080" w:themeColor="background1" w:themeShade="80"/>
        </w:rPr>
        <w:t>Goolgle</w:t>
      </w:r>
      <w:r w:rsidRPr="00301F25">
        <w:rPr>
          <w:rFonts w:eastAsia="仿宋" w:cs="Times New Roman" w:hint="eastAsia"/>
          <w:color w:val="808080" w:themeColor="background1" w:themeShade="80"/>
        </w:rPr>
        <w:t>目前主推</w:t>
      </w:r>
      <w:r>
        <w:rPr>
          <w:rFonts w:eastAsia="仿宋" w:cs="Times New Roman" w:hint="eastAsia"/>
          <w:color w:val="808080" w:themeColor="background1" w:themeShade="80"/>
        </w:rPr>
        <w:t>用</w:t>
      </w:r>
      <w:r w:rsidRPr="00301F25">
        <w:rPr>
          <w:rFonts w:eastAsia="仿宋" w:cs="Times New Roman" w:hint="eastAsia"/>
          <w:color w:val="808080" w:themeColor="background1" w:themeShade="80"/>
        </w:rPr>
        <w:t>Kotlin</w:t>
      </w:r>
      <w:r w:rsidRPr="00301F25">
        <w:rPr>
          <w:rFonts w:eastAsia="仿宋" w:cs="Times New Roman" w:hint="eastAsia"/>
          <w:color w:val="808080" w:themeColor="background1" w:themeShade="80"/>
        </w:rPr>
        <w:t>来写</w:t>
      </w:r>
      <w:r w:rsidRPr="00301F25">
        <w:rPr>
          <w:rFonts w:eastAsia="仿宋" w:cs="Times New Roman" w:hint="eastAsia"/>
          <w:color w:val="808080" w:themeColor="background1" w:themeShade="80"/>
        </w:rPr>
        <w:t>gradle</w:t>
      </w:r>
      <w:r w:rsidRPr="00301F25">
        <w:rPr>
          <w:rFonts w:eastAsia="仿宋" w:cs="Times New Roman" w:hint="eastAsia"/>
          <w:color w:val="808080" w:themeColor="background1" w:themeShade="80"/>
        </w:rPr>
        <w:t>，</w:t>
      </w:r>
      <w:r>
        <w:rPr>
          <w:rFonts w:eastAsia="仿宋" w:cs="Times New Roman" w:hint="eastAsia"/>
          <w:color w:val="808080" w:themeColor="background1" w:themeShade="80"/>
        </w:rPr>
        <w:t>java</w:t>
      </w:r>
      <w:r>
        <w:rPr>
          <w:rFonts w:eastAsia="仿宋" w:cs="Times New Roman" w:hint="eastAsia"/>
          <w:color w:val="808080" w:themeColor="background1" w:themeShade="80"/>
        </w:rPr>
        <w:t>语法的</w:t>
      </w:r>
      <w:r w:rsidRPr="00301F25">
        <w:rPr>
          <w:rFonts w:eastAsia="仿宋" w:cs="Times New Roman" w:hint="eastAsia"/>
          <w:color w:val="808080" w:themeColor="background1" w:themeShade="80"/>
        </w:rPr>
        <w:t>build.gradle</w:t>
      </w:r>
      <w:r w:rsidRPr="00301F25">
        <w:rPr>
          <w:rFonts w:eastAsia="仿宋" w:cs="Times New Roman" w:hint="eastAsia"/>
          <w:color w:val="808080" w:themeColor="background1" w:themeShade="80"/>
        </w:rPr>
        <w:t>改为</w:t>
      </w:r>
      <w:r w:rsidRPr="00301F25">
        <w:rPr>
          <w:rFonts w:eastAsia="仿宋" w:cs="Times New Roman" w:hint="eastAsia"/>
          <w:color w:val="808080" w:themeColor="background1" w:themeShade="80"/>
        </w:rPr>
        <w:t>build.gradle.kts</w:t>
      </w:r>
      <w:r>
        <w:rPr>
          <w:rFonts w:eastAsia="仿宋" w:cs="Times New Roman" w:hint="eastAsia"/>
          <w:color w:val="808080" w:themeColor="background1" w:themeShade="80"/>
        </w:rPr>
        <w:t>。</w:t>
      </w:r>
    </w:p>
    <w:p w14:paraId="06CE2A4C" w14:textId="77777777" w:rsidR="00DF5EDE" w:rsidRPr="00DF5EDE" w:rsidRDefault="00DF5EDE" w:rsidP="000575A8"/>
    <w:p w14:paraId="189CC0EE" w14:textId="77777777" w:rsidR="000575A8" w:rsidRDefault="000575A8" w:rsidP="000575A8">
      <w:pPr>
        <w:spacing w:beforeLines="50" w:before="156"/>
      </w:pPr>
      <w:r>
        <w:rPr>
          <w:rFonts w:hint="eastAsia"/>
        </w:rPr>
        <w:t>*</w:t>
      </w:r>
      <w:r>
        <w:rPr>
          <w:rFonts w:hint="eastAsia"/>
        </w:rPr>
        <w:t>实验相关示例代码也可以从睿客网下载</w:t>
      </w:r>
    </w:p>
    <w:p w14:paraId="50A235FD" w14:textId="1601782B" w:rsidR="000575A8" w:rsidRDefault="000575A8" w:rsidP="000575A8">
      <w:r w:rsidRPr="00EA0C51">
        <w:rPr>
          <w:rFonts w:hint="eastAsia"/>
        </w:rPr>
        <w:t>链接：</w:t>
      </w:r>
      <w:hyperlink r:id="rId220" w:history="1">
        <w:r w:rsidR="00EF5A12" w:rsidRPr="00D56045">
          <w:rPr>
            <w:rStyle w:val="ae"/>
            <w:rFonts w:hint="eastAsia"/>
          </w:rPr>
          <w:t>https://rec.ustc.edu.cn/share/089d4b60-4bfd-11ef-a003-293c134b1311</w:t>
        </w:r>
      </w:hyperlink>
    </w:p>
    <w:p w14:paraId="79FE0858" w14:textId="77777777" w:rsidR="000575A8" w:rsidRDefault="000575A8" w:rsidP="000575A8">
      <w:r w:rsidRPr="00EA0C51">
        <w:rPr>
          <w:rFonts w:hint="eastAsia"/>
        </w:rPr>
        <w:t>密码：</w:t>
      </w:r>
      <w:r w:rsidRPr="00EA0C51">
        <w:rPr>
          <w:rFonts w:hint="eastAsia"/>
        </w:rPr>
        <w:t>eeis@ustc</w:t>
      </w:r>
    </w:p>
    <w:p w14:paraId="21930537" w14:textId="77777777" w:rsidR="000575A8" w:rsidRPr="001A52EC" w:rsidRDefault="000575A8" w:rsidP="000575A8"/>
    <w:p w14:paraId="70CCF185" w14:textId="68168B23" w:rsidR="00E05A16" w:rsidRDefault="00E05A16" w:rsidP="00E05A16">
      <w:pPr>
        <w:ind w:firstLineChars="200" w:firstLine="420"/>
      </w:pPr>
      <w:r>
        <w:rPr>
          <w:rFonts w:hint="eastAsia"/>
        </w:rPr>
        <w:t>本实验项目所提供的示例代码参考</w:t>
      </w:r>
      <w:r>
        <w:fldChar w:fldCharType="begin"/>
      </w:r>
      <w:r w:rsidR="009156F8">
        <w:instrText xml:space="preserve"> ADDIN EN.CITE &lt;EndNote&gt;&lt;Cite&gt;&lt;Author&gt;CSDN&lt;/Author&gt;&lt;RecNum&gt;17&lt;/RecNum&gt;&lt;DisplayText&gt;[5]&lt;/DisplayText&gt;&lt;record&gt;&lt;rec-number&gt;17&lt;/rec-number&gt;&lt;foreign-keys&gt;&lt;key app="EN" db-id="2vwdz022kt5w2beedx5pdsru920tfpw0ssxe" timestamp="1722051593"&gt;17&lt;/key&gt;&lt;/foreign-keys&gt;&lt;</w:instrText>
      </w:r>
      <w:r w:rsidR="009156F8">
        <w:rPr>
          <w:rFonts w:hint="eastAsia"/>
        </w:rPr>
        <w:instrText>ref-type name="Online Database"&gt;45&lt;/ref-type&gt;&lt;contributors&gt;&lt;authors&gt;&lt;author&gt;CSDN&lt;/author&gt;&lt;/authors&gt;&lt;/contributors&gt;&lt;titles&gt;&lt;title&gt;&lt;style face="normal" font="default" charset="134" size="100%"&gt;</w:instrText>
      </w:r>
      <w:r w:rsidR="009156F8">
        <w:rPr>
          <w:rFonts w:hint="eastAsia"/>
        </w:rPr>
        <w:instrText>将</w:instrText>
      </w:r>
      <w:r w:rsidR="009156F8">
        <w:rPr>
          <w:rFonts w:hint="eastAsia"/>
        </w:rPr>
        <w:instrText>tensorflow</w:instrText>
      </w:r>
      <w:r w:rsidR="009156F8">
        <w:rPr>
          <w:rFonts w:hint="eastAsia"/>
        </w:rPr>
        <w:instrText>训练好的模型移植到</w:instrText>
      </w:r>
      <w:r w:rsidR="009156F8">
        <w:rPr>
          <w:rFonts w:hint="eastAsia"/>
        </w:rPr>
        <w:instrText>Android (MNIST</w:instrText>
      </w:r>
      <w:r w:rsidR="009156F8">
        <w:rPr>
          <w:rFonts w:hint="eastAsia"/>
        </w:rPr>
        <w:instrText>手写数字识别</w:instrText>
      </w:r>
      <w:r w:rsidR="009156F8">
        <w:rPr>
          <w:rFonts w:hint="eastAsia"/>
        </w:rPr>
        <w:instrText>)&lt;/style&gt;&lt;/title&gt;&lt;/title</w:instrText>
      </w:r>
      <w:r w:rsidR="009156F8">
        <w:instrText>s&gt;&lt;dates&gt;&lt;/dates&gt;&lt;urls&gt;&lt;related-urls&gt;&lt;url&gt;https://blog.csdn.net/guyuealian/article/details/79672257&lt;/url&gt;&lt;/related-urls&gt;&lt;/urls&gt;&lt;/record&gt;&lt;/Cite&gt;&lt;/EndNote&gt;</w:instrText>
      </w:r>
      <w:r>
        <w:fldChar w:fldCharType="separate"/>
      </w:r>
      <w:r>
        <w:rPr>
          <w:noProof/>
        </w:rPr>
        <w:t>[5]</w:t>
      </w:r>
      <w:r>
        <w:fldChar w:fldCharType="end"/>
      </w:r>
      <w:r>
        <w:t>进行局部修改和增删，主要文件的功能如</w:t>
      </w:r>
      <w:r>
        <w:fldChar w:fldCharType="begin"/>
      </w:r>
      <w:r>
        <w:instrText xml:space="preserve"> REF _Ref528011323 \h </w:instrText>
      </w:r>
      <w:r>
        <w:fldChar w:fldCharType="separate"/>
      </w:r>
      <w:r w:rsidR="0055207A">
        <w:rPr>
          <w:rFonts w:hint="eastAsia"/>
        </w:rPr>
        <w:t>表</w:t>
      </w:r>
      <w:r w:rsidR="0055207A">
        <w:rPr>
          <w:rFonts w:hint="eastAsia"/>
        </w:rPr>
        <w:t xml:space="preserve"> </w:t>
      </w:r>
      <w:r w:rsidR="0055207A">
        <w:rPr>
          <w:noProof/>
        </w:rPr>
        <w:t>6</w:t>
      </w:r>
      <w:r>
        <w:fldChar w:fldCharType="end"/>
      </w:r>
      <w:r>
        <w:t>所示。</w:t>
      </w:r>
      <w:r>
        <w:rPr>
          <w:rFonts w:hint="eastAsia"/>
        </w:rPr>
        <w:t>示例代码详细说明参见文件中注释信息和原始博文</w:t>
      </w:r>
      <w:r>
        <w:fldChar w:fldCharType="begin"/>
      </w:r>
      <w:r w:rsidR="009156F8">
        <w:instrText xml:space="preserve"> ADDIN EN.CITE &lt;EndNote&gt;&lt;Cite&gt;&lt;Author&gt;CSDN&lt;/Author&gt;&lt;RecNum&gt;17&lt;/RecNum&gt;&lt;DisplayText&gt;[5]&lt;/DisplayText&gt;&lt;record&gt;&lt;rec-number&gt;17&lt;/rec-number&gt;&lt;foreign-keys&gt;&lt;key app="EN" db-id="2vwdz022kt5w2beedx5pdsru920tfpw0ssxe" timestamp="1722051593"&gt;17&lt;/key&gt;&lt;/foreign-keys&gt;&lt;</w:instrText>
      </w:r>
      <w:r w:rsidR="009156F8">
        <w:rPr>
          <w:rFonts w:hint="eastAsia"/>
        </w:rPr>
        <w:instrText>ref-type name="Online Database"&gt;45&lt;/ref-type&gt;&lt;contributors&gt;&lt;authors&gt;&lt;author&gt;CSDN&lt;/author&gt;&lt;/authors&gt;&lt;/contributors&gt;&lt;titles&gt;&lt;title&gt;&lt;style face="normal" font="default" charset="134" size="100%"&gt;</w:instrText>
      </w:r>
      <w:r w:rsidR="009156F8">
        <w:rPr>
          <w:rFonts w:hint="eastAsia"/>
        </w:rPr>
        <w:instrText>将</w:instrText>
      </w:r>
      <w:r w:rsidR="009156F8">
        <w:rPr>
          <w:rFonts w:hint="eastAsia"/>
        </w:rPr>
        <w:instrText>tensorflow</w:instrText>
      </w:r>
      <w:r w:rsidR="009156F8">
        <w:rPr>
          <w:rFonts w:hint="eastAsia"/>
        </w:rPr>
        <w:instrText>训练好的模型移植到</w:instrText>
      </w:r>
      <w:r w:rsidR="009156F8">
        <w:rPr>
          <w:rFonts w:hint="eastAsia"/>
        </w:rPr>
        <w:instrText>Android (MNIST</w:instrText>
      </w:r>
      <w:r w:rsidR="009156F8">
        <w:rPr>
          <w:rFonts w:hint="eastAsia"/>
        </w:rPr>
        <w:instrText>手写数字识别</w:instrText>
      </w:r>
      <w:r w:rsidR="009156F8">
        <w:rPr>
          <w:rFonts w:hint="eastAsia"/>
        </w:rPr>
        <w:instrText>)&lt;/style&gt;&lt;/title&gt;&lt;/title</w:instrText>
      </w:r>
      <w:r w:rsidR="009156F8">
        <w:instrText>s&gt;&lt;dates&gt;&lt;/dates&gt;&lt;urls&gt;&lt;related-urls&gt;&lt;url&gt;https://blog.csdn.net/guyuealian/article/details/79672257&lt;/url&gt;&lt;/related-urls&gt;&lt;/urls&gt;&lt;/record&gt;&lt;/Cite&gt;&lt;/EndNote&gt;</w:instrText>
      </w:r>
      <w:r>
        <w:fldChar w:fldCharType="separate"/>
      </w:r>
      <w:r>
        <w:rPr>
          <w:noProof/>
        </w:rPr>
        <w:t>[5]</w:t>
      </w:r>
      <w:r>
        <w:fldChar w:fldCharType="end"/>
      </w:r>
      <w:r>
        <w:rPr>
          <w:rFonts w:hint="eastAsia"/>
        </w:rPr>
        <w:t>。</w:t>
      </w:r>
    </w:p>
    <w:p w14:paraId="015A753B" w14:textId="355EC13D" w:rsidR="00E05A16" w:rsidRDefault="00E05A16" w:rsidP="00E05A16">
      <w:pPr>
        <w:pStyle w:val="aa"/>
        <w:spacing w:before="163"/>
        <w:jc w:val="center"/>
      </w:pPr>
      <w:bookmarkStart w:id="145" w:name="_Ref5280113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5207A">
        <w:rPr>
          <w:noProof/>
        </w:rPr>
        <w:t>6</w:t>
      </w:r>
      <w:r>
        <w:fldChar w:fldCharType="end"/>
      </w:r>
      <w:bookmarkEnd w:id="145"/>
      <w:r>
        <w:t xml:space="preserve">  </w:t>
      </w:r>
      <w:r>
        <w:t>示例代码功能说明</w:t>
      </w:r>
    </w:p>
    <w:tbl>
      <w:tblPr>
        <w:tblStyle w:val="a9"/>
        <w:tblW w:w="8305" w:type="dxa"/>
        <w:tblLook w:val="04A0" w:firstRow="1" w:lastRow="0" w:firstColumn="1" w:lastColumn="0" w:noHBand="0" w:noVBand="1"/>
      </w:tblPr>
      <w:tblGrid>
        <w:gridCol w:w="4331"/>
        <w:gridCol w:w="3974"/>
      </w:tblGrid>
      <w:tr w:rsidR="00E05A16" w:rsidRPr="004F109B" w14:paraId="714CB18D" w14:textId="77777777" w:rsidTr="000223FE">
        <w:tc>
          <w:tcPr>
            <w:tcW w:w="4331" w:type="dxa"/>
          </w:tcPr>
          <w:p w14:paraId="064FF9EE" w14:textId="77777777" w:rsidR="00E05A16" w:rsidRPr="004F109B" w:rsidRDefault="00E05A16" w:rsidP="000223FE">
            <w:pPr>
              <w:jc w:val="center"/>
              <w:rPr>
                <w:b/>
                <w:sz w:val="18"/>
                <w:szCs w:val="18"/>
              </w:rPr>
            </w:pPr>
            <w:r w:rsidRPr="004F109B">
              <w:rPr>
                <w:rFonts w:hint="eastAsia"/>
                <w:b/>
                <w:sz w:val="18"/>
                <w:szCs w:val="18"/>
              </w:rPr>
              <w:t>文件名称</w:t>
            </w:r>
          </w:p>
        </w:tc>
        <w:tc>
          <w:tcPr>
            <w:tcW w:w="3974" w:type="dxa"/>
          </w:tcPr>
          <w:p w14:paraId="4533DA5B" w14:textId="77777777" w:rsidR="00E05A16" w:rsidRPr="004F109B" w:rsidRDefault="00E05A16" w:rsidP="000223FE">
            <w:pPr>
              <w:jc w:val="center"/>
              <w:rPr>
                <w:b/>
                <w:sz w:val="18"/>
                <w:szCs w:val="18"/>
              </w:rPr>
            </w:pPr>
            <w:r w:rsidRPr="004F109B">
              <w:rPr>
                <w:rFonts w:hint="eastAsia"/>
                <w:b/>
                <w:sz w:val="18"/>
                <w:szCs w:val="18"/>
              </w:rPr>
              <w:t>功能说明</w:t>
            </w:r>
          </w:p>
        </w:tc>
      </w:tr>
      <w:tr w:rsidR="00E05A16" w:rsidRPr="009C74B8" w14:paraId="543E711C" w14:textId="77777777" w:rsidTr="000223FE">
        <w:tc>
          <w:tcPr>
            <w:tcW w:w="4331" w:type="dxa"/>
          </w:tcPr>
          <w:p w14:paraId="26445CAB" w14:textId="77777777" w:rsidR="00E05A16" w:rsidRPr="009C74B8" w:rsidRDefault="00E05A16" w:rsidP="000223FE">
            <w:pPr>
              <w:rPr>
                <w:sz w:val="18"/>
                <w:szCs w:val="18"/>
              </w:rPr>
            </w:pPr>
            <w:r w:rsidRPr="009C74B8">
              <w:rPr>
                <w:sz w:val="18"/>
                <w:szCs w:val="18"/>
              </w:rPr>
              <w:t>Mnist-generate-tensorFlow-model\mnist_test.py</w:t>
            </w:r>
          </w:p>
        </w:tc>
        <w:tc>
          <w:tcPr>
            <w:tcW w:w="3974" w:type="dxa"/>
          </w:tcPr>
          <w:p w14:paraId="27A3DC12" w14:textId="77777777" w:rsidR="00E05A16" w:rsidRPr="009C74B8" w:rsidRDefault="00E05A16" w:rsidP="000223FE">
            <w:pPr>
              <w:rPr>
                <w:sz w:val="18"/>
                <w:szCs w:val="18"/>
              </w:rPr>
            </w:pPr>
            <w:r w:rsidRPr="009C74B8">
              <w:rPr>
                <w:rFonts w:hint="eastAsia"/>
                <w:sz w:val="18"/>
                <w:szCs w:val="18"/>
              </w:rPr>
              <w:t>基于</w:t>
            </w:r>
            <w:r w:rsidRPr="009C74B8">
              <w:rPr>
                <w:rFonts w:hint="eastAsia"/>
                <w:sz w:val="18"/>
                <w:szCs w:val="18"/>
              </w:rPr>
              <w:t>MNIST</w:t>
            </w:r>
            <w:r w:rsidRPr="009C74B8">
              <w:rPr>
                <w:rFonts w:hint="eastAsia"/>
                <w:sz w:val="18"/>
                <w:szCs w:val="18"/>
              </w:rPr>
              <w:t>的</w:t>
            </w:r>
            <w:r w:rsidRPr="009C74B8">
              <w:rPr>
                <w:rFonts w:hint="eastAsia"/>
                <w:sz w:val="18"/>
                <w:szCs w:val="18"/>
              </w:rPr>
              <w:t>Tensorflow</w:t>
            </w:r>
            <w:r w:rsidRPr="009C74B8">
              <w:rPr>
                <w:rFonts w:hint="eastAsia"/>
                <w:sz w:val="18"/>
                <w:szCs w:val="18"/>
              </w:rPr>
              <w:t>简单例子</w:t>
            </w:r>
          </w:p>
        </w:tc>
      </w:tr>
      <w:tr w:rsidR="00E05A16" w:rsidRPr="009C74B8" w14:paraId="4D79F9D3" w14:textId="77777777" w:rsidTr="000223FE">
        <w:tc>
          <w:tcPr>
            <w:tcW w:w="4331" w:type="dxa"/>
          </w:tcPr>
          <w:p w14:paraId="7A861F74" w14:textId="77777777" w:rsidR="00E05A16" w:rsidRPr="009C74B8" w:rsidRDefault="00E05A16" w:rsidP="000223FE">
            <w:pPr>
              <w:rPr>
                <w:sz w:val="18"/>
                <w:szCs w:val="18"/>
              </w:rPr>
            </w:pPr>
            <w:r w:rsidRPr="009C74B8">
              <w:rPr>
                <w:sz w:val="18"/>
                <w:szCs w:val="18"/>
              </w:rPr>
              <w:t>Mnist-generate-tensorFlow-model\mnist-prediction.py</w:t>
            </w:r>
          </w:p>
        </w:tc>
        <w:tc>
          <w:tcPr>
            <w:tcW w:w="3974" w:type="dxa"/>
          </w:tcPr>
          <w:p w14:paraId="06718EA5" w14:textId="77777777" w:rsidR="00E05A16" w:rsidRPr="009C74B8" w:rsidRDefault="00E05A16" w:rsidP="000223FE">
            <w:pPr>
              <w:rPr>
                <w:sz w:val="18"/>
                <w:szCs w:val="18"/>
              </w:rPr>
            </w:pPr>
            <w:r w:rsidRPr="009C74B8">
              <w:rPr>
                <w:rFonts w:hint="eastAsia"/>
                <w:sz w:val="18"/>
                <w:szCs w:val="18"/>
              </w:rPr>
              <w:t>基于</w:t>
            </w:r>
            <w:r w:rsidRPr="009C74B8">
              <w:rPr>
                <w:rFonts w:hint="eastAsia"/>
                <w:sz w:val="18"/>
                <w:szCs w:val="18"/>
              </w:rPr>
              <w:t>MNIST</w:t>
            </w:r>
            <w:r>
              <w:rPr>
                <w:rFonts w:hint="eastAsia"/>
                <w:sz w:val="18"/>
                <w:szCs w:val="18"/>
              </w:rPr>
              <w:t>训练一个模型</w:t>
            </w:r>
          </w:p>
        </w:tc>
      </w:tr>
      <w:tr w:rsidR="00E05A16" w:rsidRPr="009C74B8" w14:paraId="5B43CABC" w14:textId="77777777" w:rsidTr="000223FE">
        <w:tc>
          <w:tcPr>
            <w:tcW w:w="4331" w:type="dxa"/>
          </w:tcPr>
          <w:p w14:paraId="5B720218" w14:textId="77777777" w:rsidR="00E05A16" w:rsidRPr="009C74B8" w:rsidRDefault="00E05A16" w:rsidP="000223FE">
            <w:pPr>
              <w:rPr>
                <w:sz w:val="18"/>
                <w:szCs w:val="18"/>
              </w:rPr>
            </w:pPr>
            <w:r w:rsidRPr="009C74B8">
              <w:rPr>
                <w:sz w:val="18"/>
                <w:szCs w:val="18"/>
              </w:rPr>
              <w:t>Mnist-generate-tensorFlow-model\mnist-train.py</w:t>
            </w:r>
          </w:p>
        </w:tc>
        <w:tc>
          <w:tcPr>
            <w:tcW w:w="3974" w:type="dxa"/>
          </w:tcPr>
          <w:p w14:paraId="3FC748E2" w14:textId="77777777" w:rsidR="00E05A16" w:rsidRPr="009C74B8" w:rsidRDefault="00E05A16" w:rsidP="000223FE">
            <w:pPr>
              <w:rPr>
                <w:sz w:val="18"/>
                <w:szCs w:val="18"/>
              </w:rPr>
            </w:pPr>
            <w:r>
              <w:rPr>
                <w:rFonts w:hint="eastAsia"/>
                <w:sz w:val="18"/>
                <w:szCs w:val="18"/>
              </w:rPr>
              <w:t>利用训练好的模型进行手写体识别</w:t>
            </w:r>
          </w:p>
        </w:tc>
      </w:tr>
      <w:tr w:rsidR="00E05A16" w:rsidRPr="009C74B8" w14:paraId="5FBB39EC" w14:textId="77777777" w:rsidTr="000223FE">
        <w:tc>
          <w:tcPr>
            <w:tcW w:w="4331" w:type="dxa"/>
          </w:tcPr>
          <w:p w14:paraId="52C576D2" w14:textId="77777777" w:rsidR="00E05A16" w:rsidRPr="009C74B8" w:rsidRDefault="00E05A16" w:rsidP="000223FE">
            <w:pPr>
              <w:rPr>
                <w:sz w:val="18"/>
                <w:szCs w:val="18"/>
              </w:rPr>
            </w:pPr>
            <w:r w:rsidRPr="004F109B">
              <w:rPr>
                <w:sz w:val="18"/>
                <w:szCs w:val="18"/>
              </w:rPr>
              <w:t>Mnist-tensorFlow-AndroidDemo-master</w:t>
            </w:r>
            <w:r>
              <w:rPr>
                <w:sz w:val="18"/>
                <w:szCs w:val="18"/>
              </w:rPr>
              <w:t>目录</w:t>
            </w:r>
          </w:p>
        </w:tc>
        <w:tc>
          <w:tcPr>
            <w:tcW w:w="3974" w:type="dxa"/>
          </w:tcPr>
          <w:p w14:paraId="7C6C3F09" w14:textId="77777777" w:rsidR="00E05A16" w:rsidRPr="009C74B8" w:rsidRDefault="00E05A16" w:rsidP="000223FE">
            <w:pPr>
              <w:rPr>
                <w:sz w:val="18"/>
                <w:szCs w:val="18"/>
              </w:rPr>
            </w:pPr>
            <w:r>
              <w:rPr>
                <w:rFonts w:hint="eastAsia"/>
                <w:sz w:val="18"/>
                <w:szCs w:val="18"/>
              </w:rPr>
              <w:t>集成了</w:t>
            </w:r>
            <w:r>
              <w:rPr>
                <w:rFonts w:hint="eastAsia"/>
                <w:sz w:val="18"/>
                <w:szCs w:val="18"/>
              </w:rPr>
              <w:t>Tensorflow</w:t>
            </w:r>
            <w:r>
              <w:rPr>
                <w:rFonts w:hint="eastAsia"/>
                <w:sz w:val="18"/>
                <w:szCs w:val="18"/>
              </w:rPr>
              <w:t>支持库的</w:t>
            </w:r>
            <w:r>
              <w:rPr>
                <w:rFonts w:hint="eastAsia"/>
                <w:sz w:val="18"/>
                <w:szCs w:val="18"/>
              </w:rPr>
              <w:t>Android</w:t>
            </w:r>
            <w:r>
              <w:rPr>
                <w:rFonts w:hint="eastAsia"/>
                <w:sz w:val="18"/>
                <w:szCs w:val="18"/>
              </w:rPr>
              <w:t>示例项目</w:t>
            </w:r>
          </w:p>
        </w:tc>
      </w:tr>
    </w:tbl>
    <w:p w14:paraId="2CAA041A" w14:textId="77777777" w:rsidR="00E05A16" w:rsidRDefault="00E05A16" w:rsidP="00E05A16"/>
    <w:p w14:paraId="116C2C78" w14:textId="77777777" w:rsidR="00E05A16" w:rsidRDefault="00E05A16" w:rsidP="00E05A16">
      <w:pPr>
        <w:pStyle w:val="2"/>
      </w:pPr>
      <w:bookmarkStart w:id="146" w:name="_Toc179417790"/>
      <w:r>
        <w:rPr>
          <w:rFonts w:hint="eastAsia"/>
        </w:rPr>
        <w:lastRenderedPageBreak/>
        <w:t>实验要求</w:t>
      </w:r>
      <w:bookmarkEnd w:id="146"/>
    </w:p>
    <w:p w14:paraId="7DF2B4F5" w14:textId="40C8543C" w:rsidR="00E05A16" w:rsidRPr="005535AF" w:rsidRDefault="00E05A16" w:rsidP="00E05A16">
      <w:pPr>
        <w:pStyle w:val="30"/>
      </w:pPr>
      <w:bookmarkStart w:id="147" w:name="_Toc179417791"/>
      <w:r>
        <w:rPr>
          <w:rFonts w:hint="eastAsia"/>
        </w:rPr>
        <w:t>Python+Tensorflow</w:t>
      </w:r>
      <w:r>
        <w:rPr>
          <w:rFonts w:hint="eastAsia"/>
        </w:rPr>
        <w:t>环境配置</w:t>
      </w:r>
      <w:bookmarkEnd w:id="147"/>
    </w:p>
    <w:p w14:paraId="63151223" w14:textId="3052A47C" w:rsidR="00E05A16" w:rsidRDefault="005B6BCB" w:rsidP="005B6BCB">
      <w:pPr>
        <w:spacing w:line="264"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7</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w:instrText>
      </w:r>
      <w:r>
        <w:fldChar w:fldCharType="end"/>
      </w:r>
      <w:r>
        <w:instrText xml:space="preserve">"]" </w:instrText>
      </w:r>
      <w:r>
        <w:fldChar w:fldCharType="separate"/>
      </w:r>
      <w:r w:rsidR="0055207A">
        <w:t>[</w:t>
      </w:r>
      <w:r w:rsidR="0055207A">
        <w:rPr>
          <w:noProof/>
        </w:rPr>
        <w:t>7</w:t>
      </w:r>
      <w:r w:rsidR="0055207A">
        <w:t>-</w:t>
      </w:r>
      <w:r w:rsidR="0055207A">
        <w:rPr>
          <w:noProof/>
        </w:rPr>
        <w:t>1</w:t>
      </w:r>
      <w:r w:rsidR="0055207A">
        <w:t>]</w:t>
      </w:r>
      <w:r>
        <w:fldChar w:fldCharType="end"/>
      </w:r>
      <w:r>
        <w:t xml:space="preserve"> </w:t>
      </w:r>
      <w:r w:rsidR="00E05A16">
        <w:t>安装</w:t>
      </w:r>
      <w:r w:rsidR="00E05A16">
        <w:t>anaconda</w:t>
      </w:r>
      <w:r w:rsidR="00E05A16">
        <w:t>，设置好环境，详细步骤可参考</w:t>
      </w:r>
      <w:r w:rsidR="00E05A16">
        <w:fldChar w:fldCharType="begin"/>
      </w:r>
      <w:r w:rsidR="009156F8">
        <w:instrText xml:space="preserve"> ADDIN EN.CITE &lt;EndNote&gt;&lt;Cite&gt;&lt;Author&gt;JobBole&lt;/Author&gt;&lt;RecNum&gt;19&lt;/RecNum&gt;&lt;DisplayText&gt;[7]&lt;/DisplayText&gt;&lt;record&gt;&lt;rec-number&gt;19&lt;/rec-number&gt;&lt;foreign-keys&gt;&lt;key app="EN" db-id="2vwdz022kt5w2beedx5pdsru920tfpw0ssxe" timestamp="1722051593"&gt;19&lt;/key&gt;&lt;/foreign-keys&gt;&lt;ref-type name="Online Database"&gt;45&lt;/ref-type&gt;&lt;contributors&gt;&lt;authors&gt;&lt;author&gt;JobBole&lt;/author&gt;&lt;/authors&gt;&lt;/contributors&gt;&lt;titles&gt;&lt;title&gt;&lt;style face="normal" font="default" size="100%"&gt;Anaconda&lt;/style&gt;&lt;style face="normal" font="default" charset="134" size="</w:instrText>
      </w:r>
      <w:r w:rsidR="009156F8">
        <w:rPr>
          <w:rFonts w:hint="eastAsia"/>
        </w:rPr>
        <w:instrText>100%"&gt;</w:instrText>
      </w:r>
      <w:r w:rsidR="009156F8">
        <w:rPr>
          <w:rFonts w:hint="eastAsia"/>
        </w:rPr>
        <w:instrText>使用总结</w:instrText>
      </w:r>
      <w:r w:rsidR="009156F8">
        <w:rPr>
          <w:rFonts w:hint="eastAsia"/>
        </w:rPr>
        <w:instrText>&lt;/style&gt;&lt;/title&gt;&lt;/titles&gt;&lt;dates&gt;&lt;pub-dates&gt;&lt;date&gt;20181022&lt;/date&gt;&lt;/pub-dates&gt;&lt;/dates&gt;&lt;urls&gt;&lt;related-urls&gt;&lt;url&gt;http://python.jobbole.com/86236/&lt;/url&gt;&lt;/related-urls&gt;&lt;/urls&gt;&lt;/record&gt;&lt;/Cite&gt;&lt;/EndNote&gt;</w:instrText>
      </w:r>
      <w:r w:rsidR="00E05A16">
        <w:fldChar w:fldCharType="separate"/>
      </w:r>
      <w:r w:rsidR="00E05A16">
        <w:rPr>
          <w:noProof/>
        </w:rPr>
        <w:t>[7]</w:t>
      </w:r>
      <w:r w:rsidR="00E05A16">
        <w:fldChar w:fldCharType="end"/>
      </w:r>
      <w:r w:rsidR="00E05A16">
        <w:t>。</w:t>
      </w:r>
    </w:p>
    <w:p w14:paraId="3A65C1BA" w14:textId="2DEEE8A5" w:rsidR="00E05A16" w:rsidRDefault="005B6BCB" w:rsidP="005B6BCB">
      <w:pPr>
        <w:spacing w:line="264"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7</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2</w:instrText>
      </w:r>
      <w:r>
        <w:fldChar w:fldCharType="end"/>
      </w:r>
      <w:r>
        <w:instrText xml:space="preserve">"]" </w:instrText>
      </w:r>
      <w:r>
        <w:fldChar w:fldCharType="separate"/>
      </w:r>
      <w:r w:rsidR="0055207A">
        <w:t>[</w:t>
      </w:r>
      <w:r w:rsidR="0055207A">
        <w:rPr>
          <w:noProof/>
        </w:rPr>
        <w:t>7</w:t>
      </w:r>
      <w:r w:rsidR="0055207A">
        <w:t>-</w:t>
      </w:r>
      <w:r w:rsidR="0055207A">
        <w:rPr>
          <w:noProof/>
        </w:rPr>
        <w:t>2</w:t>
      </w:r>
      <w:r w:rsidR="0055207A">
        <w:t>]</w:t>
      </w:r>
      <w:r>
        <w:fldChar w:fldCharType="end"/>
      </w:r>
      <w:r>
        <w:t xml:space="preserve"> </w:t>
      </w:r>
      <w:r w:rsidR="00E05A16">
        <w:t>安装</w:t>
      </w:r>
      <w:r w:rsidR="00E05A16">
        <w:t>Tensorflow</w:t>
      </w:r>
      <w:r w:rsidR="00E05A16">
        <w:t>，详细步骤可参考</w:t>
      </w:r>
      <w:r w:rsidR="00E05A16">
        <w:fldChar w:fldCharType="begin"/>
      </w:r>
      <w:r w:rsidR="009156F8">
        <w:instrText xml:space="preserve"> ADDIN EN.CITE &lt;EndNote&gt;&lt;Cite&gt;&lt;Author&gt;CSDN&lt;/Author&gt;&lt;RecNum&gt;20&lt;/RecNum&gt;&lt;DisplayText&gt;[8]&lt;/DisplayText&gt;&lt;record&gt;&lt;rec-number&gt;20&lt;/rec-number&gt;&lt;foreign-keys&gt;&lt;key app="EN" db-id="2vwdz022kt5w2beedx5pdsru920tfpw0ssxe" timestamp="1722051593"&gt;20&lt;/key&gt;&lt;/foreign-keys&gt;&lt;</w:instrText>
      </w:r>
      <w:r w:rsidR="009156F8">
        <w:rPr>
          <w:rFonts w:hint="eastAsia"/>
        </w:rPr>
        <w:instrText>ref-type name="Online Database"&gt;45&lt;/ref-type&gt;&lt;contributors&gt;&lt;authors&gt;&lt;author&gt;CSDN&lt;/author&gt;&lt;/authors&gt;&lt;/contributors&gt;&lt;titles&gt;&lt;title&gt;&lt;style face="normal" font="default" charset="134" size="100%"&gt;</w:instrText>
      </w:r>
      <w:r w:rsidR="009156F8">
        <w:rPr>
          <w:rFonts w:hint="eastAsia"/>
        </w:rPr>
        <w:instrText>手把手教你如何安装</w:instrText>
      </w:r>
      <w:r w:rsidR="009156F8">
        <w:rPr>
          <w:rFonts w:hint="eastAsia"/>
        </w:rPr>
        <w:instrText>Tensorflow</w:instrText>
      </w:r>
      <w:r w:rsidR="009156F8">
        <w:rPr>
          <w:rFonts w:hint="eastAsia"/>
        </w:rPr>
        <w:instrText>（</w:instrText>
      </w:r>
      <w:r w:rsidR="009156F8">
        <w:rPr>
          <w:rFonts w:hint="eastAsia"/>
        </w:rPr>
        <w:instrText>Windows</w:instrText>
      </w:r>
      <w:r w:rsidR="009156F8">
        <w:rPr>
          <w:rFonts w:hint="eastAsia"/>
        </w:rPr>
        <w:instrText>和</w:instrText>
      </w:r>
      <w:r w:rsidR="009156F8">
        <w:rPr>
          <w:rFonts w:hint="eastAsia"/>
        </w:rPr>
        <w:instrText>Linux</w:instrText>
      </w:r>
      <w:r w:rsidR="009156F8">
        <w:rPr>
          <w:rFonts w:hint="eastAsia"/>
        </w:rPr>
        <w:instrText>两种版本）</w:instrText>
      </w:r>
      <w:r w:rsidR="009156F8">
        <w:rPr>
          <w:rFonts w:hint="eastAsia"/>
        </w:rPr>
        <w:instrText>&lt;/style&gt;&lt;/title&gt;&lt;/titles&gt;&lt;</w:instrText>
      </w:r>
      <w:r w:rsidR="009156F8">
        <w:instrText>dates&gt;&lt;/dates&gt;&lt;urls&gt;&lt;related-urls&gt;&lt;url&gt;https://blog.csdn.net/cs_hnu_scw/article/details/79695347&lt;/url&gt;&lt;/related-urls&gt;&lt;/urls&gt;&lt;/record&gt;&lt;/Cite&gt;&lt;/EndNote&gt;</w:instrText>
      </w:r>
      <w:r w:rsidR="00E05A16">
        <w:fldChar w:fldCharType="separate"/>
      </w:r>
      <w:r w:rsidR="00E05A16">
        <w:rPr>
          <w:noProof/>
        </w:rPr>
        <w:t>[8]</w:t>
      </w:r>
      <w:r w:rsidR="00E05A16">
        <w:fldChar w:fldCharType="end"/>
      </w:r>
      <w:r w:rsidR="00E05A16">
        <w:t>。</w:t>
      </w:r>
    </w:p>
    <w:p w14:paraId="6CC5BD75" w14:textId="1C60EF84" w:rsidR="00E05A16" w:rsidRDefault="00E05A16" w:rsidP="00E05A16">
      <w:pPr>
        <w:pStyle w:val="30"/>
      </w:pPr>
      <w:bookmarkStart w:id="148" w:name="_Toc179417792"/>
      <w:r>
        <w:t>Tensorflow</w:t>
      </w:r>
      <w:r>
        <w:t>例程运行与模型生成</w:t>
      </w:r>
      <w:bookmarkEnd w:id="148"/>
    </w:p>
    <w:p w14:paraId="790216E1" w14:textId="61183BD0" w:rsidR="00E05A16" w:rsidRDefault="005B6BCB" w:rsidP="005B6BCB">
      <w:pPr>
        <w:spacing w:line="264"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7</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3</w:instrText>
      </w:r>
      <w:r>
        <w:fldChar w:fldCharType="end"/>
      </w:r>
      <w:r>
        <w:instrText xml:space="preserve">"]" </w:instrText>
      </w:r>
      <w:r>
        <w:fldChar w:fldCharType="separate"/>
      </w:r>
      <w:r w:rsidR="0055207A">
        <w:t>[</w:t>
      </w:r>
      <w:r w:rsidR="0055207A">
        <w:rPr>
          <w:noProof/>
        </w:rPr>
        <w:t>7</w:t>
      </w:r>
      <w:r w:rsidR="0055207A">
        <w:t>-</w:t>
      </w:r>
      <w:r w:rsidR="0055207A">
        <w:rPr>
          <w:noProof/>
        </w:rPr>
        <w:t>3</w:t>
      </w:r>
      <w:r w:rsidR="0055207A">
        <w:t>]</w:t>
      </w:r>
      <w:r>
        <w:fldChar w:fldCharType="end"/>
      </w:r>
      <w:r>
        <w:t xml:space="preserve"> </w:t>
      </w:r>
      <w:r w:rsidR="00E05A16">
        <w:t>阅读并运行</w:t>
      </w:r>
      <w:r w:rsidR="00E05A16" w:rsidRPr="00C93E22">
        <w:t>Mnist-generate-tensorFlow-model</w:t>
      </w:r>
      <w:r w:rsidR="00E05A16">
        <w:t>子目录中的</w:t>
      </w:r>
      <w:r w:rsidR="00E05A16" w:rsidRPr="0091334C">
        <w:t>mnist_test.py</w:t>
      </w:r>
      <w:r w:rsidR="00E05A16">
        <w:t>。该文件是</w:t>
      </w:r>
      <w:r w:rsidR="00E05A16" w:rsidRPr="0091334C">
        <w:rPr>
          <w:rFonts w:hint="eastAsia"/>
        </w:rPr>
        <w:t>实现</w:t>
      </w:r>
      <w:r w:rsidR="00E05A16" w:rsidRPr="0091334C">
        <w:rPr>
          <w:rFonts w:hint="eastAsia"/>
        </w:rPr>
        <w:t>FC</w:t>
      </w:r>
      <w:r w:rsidR="00E05A16" w:rsidRPr="0091334C">
        <w:rPr>
          <w:rFonts w:hint="eastAsia"/>
        </w:rPr>
        <w:t>卷积神经网络识别</w:t>
      </w:r>
      <w:r w:rsidR="00E05A16" w:rsidRPr="0091334C">
        <w:rPr>
          <w:rFonts w:hint="eastAsia"/>
        </w:rPr>
        <w:t>mnist</w:t>
      </w:r>
      <w:r w:rsidR="00E05A16" w:rsidRPr="0091334C">
        <w:rPr>
          <w:rFonts w:hint="eastAsia"/>
        </w:rPr>
        <w:t>手写体</w:t>
      </w:r>
      <w:r w:rsidR="00E05A16">
        <w:rPr>
          <w:rFonts w:hint="eastAsia"/>
        </w:rPr>
        <w:t>的简单例子，参考</w:t>
      </w:r>
      <w:r w:rsidR="00E05A16">
        <w:fldChar w:fldCharType="begin"/>
      </w:r>
      <w:r w:rsidR="009156F8">
        <w:instrText xml:space="preserve"> ADDIN EN.CITE &lt;EndNote&gt;&lt;Cite&gt;&lt;Author&gt;CSDN&lt;/Author&gt;&lt;RecNum&gt;13&lt;/RecNum&gt;&lt;DisplayText&gt;[1]&lt;/DisplayText&gt;&lt;record&gt;&lt;rec-number&gt;13&lt;/rec-number&gt;&lt;foreign-keys&gt;&lt;key app="EN" db-id="2vwdz022kt5w2beedx5pdsru920tfpw0ssxe" timestamp="1722051593"&gt;13&lt;/key&gt;&lt;/foreign-keys&gt;&lt;</w:instrText>
      </w:r>
      <w:r w:rsidR="009156F8">
        <w:rPr>
          <w:rFonts w:hint="eastAsia"/>
        </w:rPr>
        <w:instrText>ref-type name="Online Database"&gt;45&lt;/ref-type&gt;&lt;contributors&gt;&lt;authors&gt;&lt;author&gt;CSDN&lt;/author&gt;&lt;/authors&gt;&lt;/contributors&gt;&lt;titles&gt;&lt;title&gt;&lt;style face="normal" font="default" size="100%"&gt;python&lt;/style&gt;&lt;style face="normal" font="default" charset="134" size="100%"&gt;</w:instrText>
      </w:r>
      <w:r w:rsidR="009156F8">
        <w:rPr>
          <w:rFonts w:hint="eastAsia"/>
        </w:rPr>
        <w:instrText>深度学习库</w:instrText>
      </w:r>
      <w:r w:rsidR="009156F8">
        <w:rPr>
          <w:rFonts w:hint="eastAsia"/>
        </w:rPr>
        <w:instrText>tensorflow</w:instrText>
      </w:r>
      <w:r w:rsidR="009156F8">
        <w:rPr>
          <w:rFonts w:hint="eastAsia"/>
        </w:rPr>
        <w:instrText>——实现</w:instrText>
      </w:r>
      <w:r w:rsidR="009156F8">
        <w:rPr>
          <w:rFonts w:hint="eastAsia"/>
        </w:rPr>
        <w:instrText>FC</w:instrText>
      </w:r>
      <w:r w:rsidR="009156F8">
        <w:rPr>
          <w:rFonts w:hint="eastAsia"/>
        </w:rPr>
        <w:instrText>卷积神经网络识别</w:instrText>
      </w:r>
      <w:r w:rsidR="009156F8">
        <w:rPr>
          <w:rFonts w:hint="eastAsia"/>
        </w:rPr>
        <w:instrText>mnist</w:instrText>
      </w:r>
      <w:r w:rsidR="009156F8">
        <w:rPr>
          <w:rFonts w:hint="eastAsia"/>
        </w:rPr>
        <w:instrText>手写体</w:instrText>
      </w:r>
      <w:r w:rsidR="009156F8">
        <w:rPr>
          <w:rFonts w:hint="eastAsia"/>
        </w:rPr>
        <w:instrText>&lt;/style&gt;&lt;/title&gt;&lt;/titles&gt;&lt;dates&gt;&lt;/dates&gt;&lt;urls&gt;&lt;related-urls&gt;&lt;url&gt;https://blog.csdn.net/luanpeng825485697/article/details/79100008&lt;/url&gt;&lt;/related-urls&gt;&lt;/urls&gt;&lt;/record&gt;&lt;/Cite&gt;&lt;/EndNote&gt;</w:instrText>
      </w:r>
      <w:r w:rsidR="00E05A16">
        <w:fldChar w:fldCharType="separate"/>
      </w:r>
      <w:r w:rsidR="00E05A16">
        <w:rPr>
          <w:noProof/>
        </w:rPr>
        <w:t>[1]</w:t>
      </w:r>
      <w:r w:rsidR="00E05A16">
        <w:fldChar w:fldCharType="end"/>
      </w:r>
      <w:r w:rsidR="00E05A16">
        <w:rPr>
          <w:rFonts w:hint="eastAsia"/>
        </w:rPr>
        <w:t>。记录运行结果中识别的正确率。</w:t>
      </w:r>
    </w:p>
    <w:p w14:paraId="6034ACCC" w14:textId="64836047" w:rsidR="00E05A16" w:rsidRDefault="005B6BCB" w:rsidP="005B6BCB">
      <w:pPr>
        <w:spacing w:line="264"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7</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4</w:instrText>
      </w:r>
      <w:r>
        <w:fldChar w:fldCharType="end"/>
      </w:r>
      <w:r>
        <w:instrText xml:space="preserve">"]" </w:instrText>
      </w:r>
      <w:r>
        <w:fldChar w:fldCharType="separate"/>
      </w:r>
      <w:r w:rsidR="0055207A">
        <w:t>[</w:t>
      </w:r>
      <w:r w:rsidR="0055207A">
        <w:rPr>
          <w:noProof/>
        </w:rPr>
        <w:t>7</w:t>
      </w:r>
      <w:r w:rsidR="0055207A">
        <w:t>-</w:t>
      </w:r>
      <w:r w:rsidR="0055207A">
        <w:rPr>
          <w:noProof/>
        </w:rPr>
        <w:t>4</w:t>
      </w:r>
      <w:r w:rsidR="0055207A">
        <w:t>]</w:t>
      </w:r>
      <w:r>
        <w:fldChar w:fldCharType="end"/>
      </w:r>
      <w:r>
        <w:t xml:space="preserve"> </w:t>
      </w:r>
      <w:r w:rsidR="00E05A16">
        <w:t>阅读并运行</w:t>
      </w:r>
      <w:r w:rsidR="00E05A16" w:rsidRPr="00C93E22">
        <w:t>Mnist-generate-tensorFlow-model</w:t>
      </w:r>
      <w:r w:rsidR="00E05A16">
        <w:t>子目录中的另外两个</w:t>
      </w:r>
      <w:r w:rsidR="00E05A16">
        <w:t>Python</w:t>
      </w:r>
      <w:r w:rsidR="00E05A16">
        <w:t>文件。其中</w:t>
      </w:r>
      <w:r w:rsidR="00E05A16" w:rsidRPr="00C93E22">
        <w:t>mnist-prediction.py</w:t>
      </w:r>
      <w:r w:rsidR="00E05A16" w:rsidRPr="00C93E22">
        <w:rPr>
          <w:rFonts w:hint="eastAsia"/>
        </w:rPr>
        <w:t>利用</w:t>
      </w:r>
      <w:r w:rsidR="00E05A16" w:rsidRPr="00C93E22">
        <w:t>.py</w:t>
      </w:r>
      <w:r w:rsidR="00E05A16" w:rsidRPr="00C93E22">
        <w:rPr>
          <w:rFonts w:hint="eastAsia"/>
        </w:rPr>
        <w:t>利用</w:t>
      </w:r>
      <w:r w:rsidR="00E05A16" w:rsidRPr="00C93E22">
        <w:rPr>
          <w:rFonts w:hint="eastAsia"/>
        </w:rPr>
        <w:t>TensorFlow</w:t>
      </w:r>
      <w:r w:rsidR="00E05A16">
        <w:rPr>
          <w:rFonts w:hint="eastAsia"/>
        </w:rPr>
        <w:t>生成</w:t>
      </w:r>
      <w:r w:rsidR="00E05A16" w:rsidRPr="00C93E22">
        <w:rPr>
          <w:rFonts w:hint="eastAsia"/>
        </w:rPr>
        <w:t>MNIST</w:t>
      </w:r>
      <w:r w:rsidR="00E05A16" w:rsidRPr="00C93E22">
        <w:rPr>
          <w:rFonts w:hint="eastAsia"/>
        </w:rPr>
        <w:t>手写数字识别</w:t>
      </w:r>
      <w:r w:rsidR="00E05A16">
        <w:rPr>
          <w:rFonts w:hint="eastAsia"/>
        </w:rPr>
        <w:t>的模型文件（缺省存放为</w:t>
      </w:r>
      <w:r w:rsidR="00E05A16">
        <w:rPr>
          <w:rFonts w:hint="eastAsia"/>
        </w:rPr>
        <w:t>model</w:t>
      </w:r>
      <w:r w:rsidR="00E05A16">
        <w:t>\</w:t>
      </w:r>
      <w:r w:rsidR="00E05A16" w:rsidRPr="00286D31">
        <w:t>mnist.pb</w:t>
      </w:r>
      <w:r w:rsidR="00E05A16">
        <w:rPr>
          <w:rFonts w:hint="eastAsia"/>
        </w:rPr>
        <w:t>）；</w:t>
      </w:r>
      <w:r w:rsidR="00E05A16" w:rsidRPr="00C93E22">
        <w:t>mnist-prediction.py</w:t>
      </w:r>
      <w:r w:rsidR="00E05A16" w:rsidRPr="00C93E22">
        <w:rPr>
          <w:rFonts w:hint="eastAsia"/>
        </w:rPr>
        <w:t>利用</w:t>
      </w:r>
      <w:r w:rsidR="00E05A16">
        <w:rPr>
          <w:rFonts w:hint="eastAsia"/>
        </w:rPr>
        <w:t>已经生成的模型文件对测试图片进行数字识别。</w:t>
      </w:r>
    </w:p>
    <w:p w14:paraId="5FD60013" w14:textId="7141E910" w:rsidR="00E05A16" w:rsidRDefault="00E05A16" w:rsidP="00E05A16">
      <w:pPr>
        <w:pStyle w:val="30"/>
      </w:pPr>
      <w:bookmarkStart w:id="149" w:name="_Toc179417793"/>
      <w:r>
        <w:t>将</w:t>
      </w:r>
      <w:r>
        <w:t>Tensorflow</w:t>
      </w:r>
      <w:r>
        <w:t>下生成的模型集成到</w:t>
      </w:r>
      <w:r>
        <w:t>Android</w:t>
      </w:r>
      <w:r>
        <w:t>项目中</w:t>
      </w:r>
      <w:bookmarkEnd w:id="149"/>
    </w:p>
    <w:p w14:paraId="2FCDBD4F" w14:textId="03BD62B4" w:rsidR="00E05A16" w:rsidRDefault="005B6BCB" w:rsidP="005B6BCB">
      <w:pPr>
        <w:spacing w:line="264"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7</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5</w:instrText>
      </w:r>
      <w:r>
        <w:fldChar w:fldCharType="end"/>
      </w:r>
      <w:r>
        <w:instrText xml:space="preserve">"]" </w:instrText>
      </w:r>
      <w:r>
        <w:fldChar w:fldCharType="separate"/>
      </w:r>
      <w:r w:rsidR="0055207A">
        <w:t>[</w:t>
      </w:r>
      <w:r w:rsidR="0055207A">
        <w:rPr>
          <w:noProof/>
        </w:rPr>
        <w:t>7</w:t>
      </w:r>
      <w:r w:rsidR="0055207A">
        <w:t>-</w:t>
      </w:r>
      <w:r w:rsidR="0055207A">
        <w:rPr>
          <w:noProof/>
        </w:rPr>
        <w:t>5</w:t>
      </w:r>
      <w:r w:rsidR="0055207A">
        <w:t>]</w:t>
      </w:r>
      <w:r>
        <w:fldChar w:fldCharType="end"/>
      </w:r>
      <w:r>
        <w:t xml:space="preserve"> </w:t>
      </w:r>
      <w:r w:rsidR="00E05A16">
        <w:t>将上一步骤中生成的模型文件拷贝到</w:t>
      </w:r>
      <w:r w:rsidR="00E05A16">
        <w:t>Android</w:t>
      </w:r>
      <w:r w:rsidR="00E05A16">
        <w:t>项目</w:t>
      </w:r>
      <w:r w:rsidR="00E05A16" w:rsidRPr="00E60CE7">
        <w:t>Mnist-tensorFlow-AndroidDemo-master</w:t>
      </w:r>
      <w:r w:rsidR="00E05A16">
        <w:t>对应的子目录中（</w:t>
      </w:r>
      <w:r w:rsidR="00E05A16" w:rsidRPr="00E60CE7">
        <w:t>Mnist-tensorFlow-AndroidDemo-master\app\src\main\assets</w:t>
      </w:r>
      <w:r w:rsidR="00E05A16">
        <w:t>\</w:t>
      </w:r>
      <w:r w:rsidR="00E05A16" w:rsidRPr="00E60CE7">
        <w:t xml:space="preserve"> </w:t>
      </w:r>
      <w:r w:rsidR="00E05A16" w:rsidRPr="00286D31">
        <w:t>mnist.pb</w:t>
      </w:r>
      <w:r w:rsidR="00E05A16">
        <w:t>）</w:t>
      </w:r>
      <w:r w:rsidR="00E05A16">
        <w:rPr>
          <w:rFonts w:hint="eastAsia"/>
        </w:rPr>
        <w:t>；编译</w:t>
      </w:r>
      <w:r w:rsidR="00E05A16" w:rsidRPr="00E60CE7">
        <w:t>Mnist-tensorFlow-AndroidDemo-master</w:t>
      </w:r>
      <w:r w:rsidR="00E05A16">
        <w:t>项目。</w:t>
      </w:r>
    </w:p>
    <w:p w14:paraId="02E44277" w14:textId="7B91F318" w:rsidR="00E05A16" w:rsidRDefault="005B6BCB" w:rsidP="005B6BCB">
      <w:pPr>
        <w:spacing w:line="264"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7</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6</w:instrText>
      </w:r>
      <w:r>
        <w:fldChar w:fldCharType="end"/>
      </w:r>
      <w:r>
        <w:instrText xml:space="preserve">"]" </w:instrText>
      </w:r>
      <w:r>
        <w:fldChar w:fldCharType="separate"/>
      </w:r>
      <w:r w:rsidR="0055207A">
        <w:t>[</w:t>
      </w:r>
      <w:r w:rsidR="0055207A">
        <w:rPr>
          <w:noProof/>
        </w:rPr>
        <w:t>7</w:t>
      </w:r>
      <w:r w:rsidR="0055207A">
        <w:t>-</w:t>
      </w:r>
      <w:r w:rsidR="0055207A">
        <w:rPr>
          <w:noProof/>
        </w:rPr>
        <w:t>6</w:t>
      </w:r>
      <w:r w:rsidR="0055207A">
        <w:t>]</w:t>
      </w:r>
      <w:r>
        <w:fldChar w:fldCharType="end"/>
      </w:r>
      <w:r>
        <w:t xml:space="preserve"> </w:t>
      </w:r>
      <w:r w:rsidR="00E05A16">
        <w:t>将上一步骤中生成的</w:t>
      </w:r>
      <w:r w:rsidR="00E05A16">
        <w:t>APK</w:t>
      </w:r>
      <w:r w:rsidR="00E05A16">
        <w:t>文件在自己的</w:t>
      </w:r>
      <w:r w:rsidR="00E05A16">
        <w:t>Android</w:t>
      </w:r>
      <w:r w:rsidR="00E05A16">
        <w:t>手机上进行测试，类似</w:t>
      </w:r>
      <w:r w:rsidR="00E05A16">
        <w:fldChar w:fldCharType="begin"/>
      </w:r>
      <w:r w:rsidR="00E05A16">
        <w:instrText xml:space="preserve"> REF _Ref528012441 \h </w:instrText>
      </w:r>
      <w:r w:rsidR="00E05A16">
        <w:fldChar w:fldCharType="separate"/>
      </w:r>
      <w:r w:rsidR="0055207A">
        <w:rPr>
          <w:rFonts w:hint="eastAsia"/>
        </w:rPr>
        <w:t>图</w:t>
      </w:r>
      <w:r w:rsidR="0055207A">
        <w:rPr>
          <w:rFonts w:hint="eastAsia"/>
        </w:rPr>
        <w:t xml:space="preserve"> </w:t>
      </w:r>
      <w:r w:rsidR="0055207A">
        <w:rPr>
          <w:noProof/>
        </w:rPr>
        <w:t>7</w:t>
      </w:r>
      <w:r w:rsidR="0055207A">
        <w:noBreakHyphen/>
      </w:r>
      <w:r w:rsidR="0055207A">
        <w:rPr>
          <w:noProof/>
        </w:rPr>
        <w:t>2</w:t>
      </w:r>
      <w:r w:rsidR="00E05A16">
        <w:fldChar w:fldCharType="end"/>
      </w:r>
      <w:r w:rsidR="00E05A16">
        <w:t>的界面效果。</w:t>
      </w:r>
    </w:p>
    <w:p w14:paraId="09D67CA4" w14:textId="77777777" w:rsidR="00E05A16" w:rsidRDefault="00E05A16" w:rsidP="00E05A16">
      <w:pPr>
        <w:jc w:val="center"/>
      </w:pPr>
      <w:r>
        <w:rPr>
          <w:rFonts w:hint="eastAsia"/>
          <w:noProof/>
        </w:rPr>
        <w:drawing>
          <wp:inline distT="0" distB="0" distL="0" distR="0" wp14:anchorId="0B92E3E5" wp14:editId="1D3D77EC">
            <wp:extent cx="1315871" cy="27296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25910" cy="2750445"/>
                    </a:xfrm>
                    <a:prstGeom prst="rect">
                      <a:avLst/>
                    </a:prstGeom>
                    <a:noFill/>
                    <a:ln>
                      <a:noFill/>
                    </a:ln>
                  </pic:spPr>
                </pic:pic>
              </a:graphicData>
            </a:graphic>
          </wp:inline>
        </w:drawing>
      </w:r>
    </w:p>
    <w:p w14:paraId="047855E8" w14:textId="73F08F90" w:rsidR="00E05A16" w:rsidRDefault="00E05A16" w:rsidP="00E05A16">
      <w:pPr>
        <w:pStyle w:val="aa"/>
        <w:spacing w:before="163"/>
        <w:jc w:val="center"/>
      </w:pPr>
      <w:bookmarkStart w:id="150" w:name="_Ref528012441"/>
      <w:r>
        <w:rPr>
          <w:rFonts w:hint="eastAsia"/>
        </w:rPr>
        <w:t>图</w:t>
      </w:r>
      <w:r>
        <w:rPr>
          <w:rFonts w:hint="eastAsia"/>
        </w:rPr>
        <w:t xml:space="preserve"> </w:t>
      </w:r>
      <w:r w:rsidR="004A5AB5">
        <w:fldChar w:fldCharType="begin"/>
      </w:r>
      <w:r w:rsidR="004A5AB5">
        <w:instrText xml:space="preserve"> </w:instrText>
      </w:r>
      <w:r w:rsidR="004A5AB5">
        <w:rPr>
          <w:rFonts w:hint="eastAsia"/>
        </w:rPr>
        <w:instrText>STYLEREF 1 \s</w:instrText>
      </w:r>
      <w:r w:rsidR="004A5AB5">
        <w:instrText xml:space="preserve"> </w:instrText>
      </w:r>
      <w:r w:rsidR="004A5AB5">
        <w:fldChar w:fldCharType="separate"/>
      </w:r>
      <w:r w:rsidR="0055207A">
        <w:rPr>
          <w:noProof/>
        </w:rPr>
        <w:t>7</w:t>
      </w:r>
      <w:r w:rsidR="004A5AB5">
        <w:fldChar w:fldCharType="end"/>
      </w:r>
      <w:r w:rsidR="004A5AB5">
        <w:noBreakHyphen/>
      </w:r>
      <w:r w:rsidR="004A5AB5">
        <w:fldChar w:fldCharType="begin"/>
      </w:r>
      <w:r w:rsidR="004A5AB5">
        <w:instrText xml:space="preserve"> </w:instrText>
      </w:r>
      <w:r w:rsidR="004A5AB5">
        <w:rPr>
          <w:rFonts w:hint="eastAsia"/>
        </w:rPr>
        <w:instrText xml:space="preserve">SEQ </w:instrText>
      </w:r>
      <w:r w:rsidR="004A5AB5">
        <w:rPr>
          <w:rFonts w:hint="eastAsia"/>
        </w:rPr>
        <w:instrText>图</w:instrText>
      </w:r>
      <w:r w:rsidR="004A5AB5">
        <w:rPr>
          <w:rFonts w:hint="eastAsia"/>
        </w:rPr>
        <w:instrText xml:space="preserve"> \* ARABIC \s 1</w:instrText>
      </w:r>
      <w:r w:rsidR="004A5AB5">
        <w:instrText xml:space="preserve"> </w:instrText>
      </w:r>
      <w:r w:rsidR="004A5AB5">
        <w:fldChar w:fldCharType="separate"/>
      </w:r>
      <w:r w:rsidR="0055207A">
        <w:rPr>
          <w:noProof/>
        </w:rPr>
        <w:t>2</w:t>
      </w:r>
      <w:r w:rsidR="004A5AB5">
        <w:fldChar w:fldCharType="end"/>
      </w:r>
      <w:bookmarkEnd w:id="150"/>
      <w:r>
        <w:t xml:space="preserve">  </w:t>
      </w:r>
      <w:r w:rsidR="00DF5EDE">
        <w:t>2018</w:t>
      </w:r>
      <w:r w:rsidR="00DF5EDE">
        <w:rPr>
          <w:rFonts w:hint="eastAsia"/>
        </w:rPr>
        <w:t>版</w:t>
      </w:r>
      <w:r>
        <w:t>APK</w:t>
      </w:r>
      <w:r>
        <w:t>运行界面示意</w:t>
      </w:r>
    </w:p>
    <w:p w14:paraId="591A2AA7" w14:textId="77777777" w:rsidR="005B6BCB" w:rsidRDefault="005B6BCB" w:rsidP="005B6BCB">
      <w:pPr>
        <w:spacing w:line="264" w:lineRule="auto"/>
      </w:pPr>
    </w:p>
    <w:p w14:paraId="178463D7" w14:textId="6DB65F90" w:rsidR="00E05A16" w:rsidDel="003D5ECC" w:rsidRDefault="005B6BCB" w:rsidP="005B6BCB">
      <w:pPr>
        <w:spacing w:line="264" w:lineRule="auto"/>
        <w:rPr>
          <w:del w:id="151" w:author="陈晓辉" w:date="2024-10-07T02:58:00Z"/>
        </w:rPr>
      </w:pPr>
      <w:del w:id="152" w:author="陈晓辉" w:date="2024-10-07T02:58:00Z">
        <w:r w:rsidDel="003D5ECC">
          <w:fldChar w:fldCharType="begin"/>
        </w:r>
        <w:r w:rsidDel="003D5ECC">
          <w:delInstrText xml:space="preserve"> QUOTE "["</w:delInstrText>
        </w:r>
        <w:r w:rsidR="0042422F" w:rsidDel="003D5ECC">
          <w:fldChar w:fldCharType="begin"/>
        </w:r>
        <w:r w:rsidR="0042422F" w:rsidDel="003D5ECC">
          <w:delInstrText xml:space="preserve"> STYLEREF 1 \s </w:delInstrText>
        </w:r>
        <w:r w:rsidR="0042422F" w:rsidDel="003D5ECC">
          <w:fldChar w:fldCharType="separate"/>
        </w:r>
        <w:r w:rsidR="003D5ECC" w:rsidDel="003D5ECC">
          <w:rPr>
            <w:noProof/>
          </w:rPr>
          <w:delInstrText>7</w:delInstrText>
        </w:r>
        <w:r w:rsidR="0042422F" w:rsidDel="003D5ECC">
          <w:rPr>
            <w:noProof/>
          </w:rPr>
          <w:fldChar w:fldCharType="end"/>
        </w:r>
        <w:r w:rsidDel="003D5ECC">
          <w:delInstrText>-</w:delInstrText>
        </w:r>
        <w:r w:rsidDel="003D5ECC">
          <w:fldChar w:fldCharType="begin"/>
        </w:r>
        <w:r w:rsidDel="003D5ECC">
          <w:delInstrText xml:space="preserve"> SEQ </w:delInstrText>
        </w:r>
        <w:r w:rsidDel="003D5ECC">
          <w:rPr>
            <w:rFonts w:hint="eastAsia"/>
          </w:rPr>
          <w:delInstrText>上机</w:delInstrText>
        </w:r>
        <w:r w:rsidDel="003D5ECC">
          <w:delInstrText xml:space="preserve"> \@ \* ARABIC \s 1 </w:delInstrText>
        </w:r>
        <w:r w:rsidDel="003D5ECC">
          <w:fldChar w:fldCharType="separate"/>
        </w:r>
        <w:r w:rsidR="003D5ECC" w:rsidDel="003D5ECC">
          <w:rPr>
            <w:noProof/>
          </w:rPr>
          <w:delInstrText>7</w:delInstrText>
        </w:r>
        <w:r w:rsidDel="003D5ECC">
          <w:fldChar w:fldCharType="end"/>
        </w:r>
        <w:r w:rsidDel="003D5ECC">
          <w:delInstrText xml:space="preserve">"]" </w:delInstrText>
        </w:r>
        <w:r w:rsidDel="003D5ECC">
          <w:fldChar w:fldCharType="separate"/>
        </w:r>
        <w:r w:rsidR="003D5ECC" w:rsidDel="003D5ECC">
          <w:delText>[</w:delText>
        </w:r>
        <w:r w:rsidR="003D5ECC" w:rsidDel="003D5ECC">
          <w:rPr>
            <w:noProof/>
          </w:rPr>
          <w:delText>7</w:delText>
        </w:r>
        <w:r w:rsidR="003D5ECC" w:rsidDel="003D5ECC">
          <w:delText>-</w:delText>
        </w:r>
        <w:r w:rsidR="003D5ECC" w:rsidDel="003D5ECC">
          <w:rPr>
            <w:noProof/>
          </w:rPr>
          <w:delText>7</w:delText>
        </w:r>
        <w:r w:rsidR="003D5ECC" w:rsidDel="003D5ECC">
          <w:delText>]</w:delText>
        </w:r>
        <w:r w:rsidDel="003D5ECC">
          <w:fldChar w:fldCharType="end"/>
        </w:r>
        <w:r w:rsidDel="003D5ECC">
          <w:delText xml:space="preserve"> </w:delText>
        </w:r>
        <w:r w:rsidR="00E05A16" w:rsidDel="003D5ECC">
          <w:delText>阅读</w:delText>
        </w:r>
        <w:r w:rsidR="00E05A16" w:rsidDel="003D5ECC">
          <w:delText>Android</w:delText>
        </w:r>
        <w:r w:rsidR="00E05A16" w:rsidDel="003D5ECC">
          <w:delText>项目</w:delText>
        </w:r>
        <w:r w:rsidR="00E05A16" w:rsidRPr="00E60CE7" w:rsidDel="003D5ECC">
          <w:delText>Mnist-tensorFlow-AndroidDemo-master</w:delText>
        </w:r>
        <w:r w:rsidR="00E05A16" w:rsidDel="003D5ECC">
          <w:delText>中的文件：</w:delText>
        </w:r>
      </w:del>
    </w:p>
    <w:p w14:paraId="4CF6ED06" w14:textId="4A223E0C" w:rsidR="00E05A16" w:rsidDel="003D5ECC" w:rsidRDefault="00E05A16" w:rsidP="00E05A16">
      <w:pPr>
        <w:pStyle w:val="afa"/>
        <w:numPr>
          <w:ilvl w:val="1"/>
          <w:numId w:val="10"/>
        </w:numPr>
        <w:spacing w:line="264" w:lineRule="auto"/>
        <w:ind w:firstLineChars="0"/>
        <w:rPr>
          <w:del w:id="153" w:author="陈晓辉" w:date="2024-10-07T02:58:00Z"/>
        </w:rPr>
      </w:pPr>
      <w:del w:id="154" w:author="陈晓辉" w:date="2024-10-07T02:58:00Z">
        <w:r w:rsidRPr="00974477" w:rsidDel="003D5ECC">
          <w:delText>Mnist-tensorFlow-AndroidDemo-master\app</w:delText>
        </w:r>
        <w:r w:rsidDel="003D5ECC">
          <w:delText>\</w:delText>
        </w:r>
        <w:r w:rsidRPr="00974477" w:rsidDel="003D5ECC">
          <w:delText>build.gradle</w:delText>
        </w:r>
        <w:r w:rsidDel="003D5ECC">
          <w:delText>，找出其中关于</w:delText>
        </w:r>
        <w:r w:rsidDel="003D5ECC">
          <w:delText>C++</w:delText>
        </w:r>
        <w:r w:rsidDel="003D5ECC">
          <w:delText>库支持的配置信息。</w:delText>
        </w:r>
      </w:del>
    </w:p>
    <w:p w14:paraId="37EFE1C9" w14:textId="78518775" w:rsidR="00E05A16" w:rsidDel="003D5ECC" w:rsidRDefault="00E05A16" w:rsidP="00E05A16">
      <w:pPr>
        <w:pStyle w:val="afa"/>
        <w:numPr>
          <w:ilvl w:val="1"/>
          <w:numId w:val="10"/>
        </w:numPr>
        <w:spacing w:line="264" w:lineRule="auto"/>
        <w:ind w:firstLineChars="0"/>
        <w:rPr>
          <w:del w:id="155" w:author="陈晓辉" w:date="2024-10-07T02:58:00Z"/>
        </w:rPr>
      </w:pPr>
      <w:del w:id="156" w:author="陈晓辉" w:date="2024-10-07T02:58:00Z">
        <w:r w:rsidRPr="00974477" w:rsidDel="003D5ECC">
          <w:delText>Mnist-tensorFlow-AndroidDemo-master\app</w:delText>
        </w:r>
        <w:r w:rsidDel="003D5ECC">
          <w:delText>\</w:delText>
        </w:r>
        <w:r w:rsidRPr="00974477" w:rsidDel="003D5ECC">
          <w:delText xml:space="preserve"> CMakeLists.txt</w:delText>
        </w:r>
        <w:r w:rsidDel="003D5ECC">
          <w:delText>，找出其中关于</w:delText>
        </w:r>
        <w:r w:rsidDel="003D5ECC">
          <w:delText>C++</w:delText>
        </w:r>
        <w:r w:rsidDel="003D5ECC">
          <w:delText>库支持的配置信息。</w:delText>
        </w:r>
      </w:del>
    </w:p>
    <w:p w14:paraId="45A0FAB2" w14:textId="77777777" w:rsidR="00D15048" w:rsidRDefault="00D15048" w:rsidP="00D15048"/>
    <w:p w14:paraId="08B5B75C" w14:textId="77777777" w:rsidR="00E05A16" w:rsidRDefault="00E05A16" w:rsidP="00E05A16">
      <w:pPr>
        <w:pStyle w:val="2"/>
      </w:pPr>
      <w:bookmarkStart w:id="157" w:name="_Toc179417794"/>
      <w:r>
        <w:rPr>
          <w:rFonts w:hint="eastAsia"/>
        </w:rPr>
        <w:t>思考题</w:t>
      </w:r>
      <w:bookmarkEnd w:id="157"/>
    </w:p>
    <w:p w14:paraId="3E480802" w14:textId="74B3EB87" w:rsidR="00E05A16" w:rsidRDefault="005B6BCB" w:rsidP="005B6BCB">
      <w:pPr>
        <w:spacing w:line="264"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7</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7</w:instrText>
      </w:r>
      <w:r>
        <w:fldChar w:fldCharType="end"/>
      </w:r>
      <w:r>
        <w:instrText xml:space="preserve">"]" </w:instrText>
      </w:r>
      <w:r>
        <w:fldChar w:fldCharType="separate"/>
      </w:r>
      <w:r w:rsidR="0055207A">
        <w:t>[</w:t>
      </w:r>
      <w:r w:rsidR="0055207A">
        <w:rPr>
          <w:noProof/>
        </w:rPr>
        <w:t>7</w:t>
      </w:r>
      <w:r w:rsidR="0055207A">
        <w:t>-</w:t>
      </w:r>
      <w:r w:rsidR="0055207A">
        <w:rPr>
          <w:noProof/>
        </w:rPr>
        <w:t>7</w:t>
      </w:r>
      <w:r w:rsidR="0055207A">
        <w:t>]</w:t>
      </w:r>
      <w:r>
        <w:fldChar w:fldCharType="end"/>
      </w:r>
      <w:r>
        <w:t xml:space="preserve"> </w:t>
      </w:r>
      <w:r w:rsidR="00E05A16">
        <w:rPr>
          <w:rFonts w:hint="eastAsia"/>
        </w:rPr>
        <w:t>做扩展文献调研，分析</w:t>
      </w:r>
      <w:r w:rsidR="00E05A16">
        <w:rPr>
          <w:rFonts w:hint="eastAsia"/>
        </w:rPr>
        <w:t>TensorFlow</w:t>
      </w:r>
      <w:r w:rsidR="00E05A16">
        <w:rPr>
          <w:rFonts w:hint="eastAsia"/>
        </w:rPr>
        <w:t>下生成的模型文件包含哪些信息？</w:t>
      </w:r>
    </w:p>
    <w:p w14:paraId="6C68086B" w14:textId="72D231DB" w:rsidR="00E05A16" w:rsidRDefault="005B6BCB" w:rsidP="005B6BCB">
      <w:pPr>
        <w:spacing w:line="264"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7</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8</w:instrText>
      </w:r>
      <w:r>
        <w:fldChar w:fldCharType="end"/>
      </w:r>
      <w:r>
        <w:instrText xml:space="preserve">"]" </w:instrText>
      </w:r>
      <w:r>
        <w:fldChar w:fldCharType="separate"/>
      </w:r>
      <w:r w:rsidR="0055207A">
        <w:t>[</w:t>
      </w:r>
      <w:r w:rsidR="0055207A">
        <w:rPr>
          <w:noProof/>
        </w:rPr>
        <w:t>7</w:t>
      </w:r>
      <w:r w:rsidR="0055207A">
        <w:t>-</w:t>
      </w:r>
      <w:r w:rsidR="0055207A">
        <w:rPr>
          <w:noProof/>
        </w:rPr>
        <w:t>8</w:t>
      </w:r>
      <w:r w:rsidR="0055207A">
        <w:t>]</w:t>
      </w:r>
      <w:r>
        <w:fldChar w:fldCharType="end"/>
      </w:r>
      <w:r>
        <w:t xml:space="preserve">  </w:t>
      </w:r>
      <w:r w:rsidR="00E05A16">
        <w:rPr>
          <w:rFonts w:hint="eastAsia"/>
        </w:rPr>
        <w:t>Android</w:t>
      </w:r>
      <w:r w:rsidR="00E05A16">
        <w:rPr>
          <w:rFonts w:hint="eastAsia"/>
        </w:rPr>
        <w:t>下</w:t>
      </w:r>
      <w:r w:rsidR="00E05A16">
        <w:rPr>
          <w:rFonts w:hint="eastAsia"/>
        </w:rPr>
        <w:t>JNI</w:t>
      </w:r>
      <w:r w:rsidR="00E05A16">
        <w:rPr>
          <w:rFonts w:hint="eastAsia"/>
        </w:rPr>
        <w:t>的作用是什么？</w:t>
      </w:r>
    </w:p>
    <w:p w14:paraId="6E17ECF3" w14:textId="0581E120" w:rsidR="00E05A16" w:rsidRDefault="005B6BCB" w:rsidP="005B6BCB">
      <w:pPr>
        <w:spacing w:line="264" w:lineRule="auto"/>
      </w:pPr>
      <w:r>
        <w:fldChar w:fldCharType="begin"/>
      </w:r>
      <w:r>
        <w:instrText xml:space="preserve"> QUOTE "["</w:instrText>
      </w:r>
      <w:r w:rsidR="00B3597E">
        <w:fldChar w:fldCharType="begin"/>
      </w:r>
      <w:r w:rsidR="00B3597E">
        <w:instrText xml:space="preserve"> STYLEREF 1 \s </w:instrText>
      </w:r>
      <w:r w:rsidR="00B3597E">
        <w:fldChar w:fldCharType="separate"/>
      </w:r>
      <w:r w:rsidR="0055207A">
        <w:rPr>
          <w:noProof/>
        </w:rPr>
        <w:instrText>7</w:instrText>
      </w:r>
      <w:r w:rsidR="00B3597E">
        <w:rPr>
          <w:noProof/>
        </w:rPr>
        <w:fldChar w:fldCharType="end"/>
      </w:r>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9</w:instrText>
      </w:r>
      <w:r>
        <w:fldChar w:fldCharType="end"/>
      </w:r>
      <w:r>
        <w:instrText xml:space="preserve">"]" </w:instrText>
      </w:r>
      <w:r>
        <w:fldChar w:fldCharType="separate"/>
      </w:r>
      <w:r w:rsidR="0055207A">
        <w:t>[</w:t>
      </w:r>
      <w:r w:rsidR="0055207A">
        <w:rPr>
          <w:noProof/>
        </w:rPr>
        <w:t>7</w:t>
      </w:r>
      <w:r w:rsidR="0055207A">
        <w:t>-</w:t>
      </w:r>
      <w:r w:rsidR="0055207A">
        <w:rPr>
          <w:noProof/>
        </w:rPr>
        <w:t>9</w:t>
      </w:r>
      <w:r w:rsidR="0055207A">
        <w:t>]</w:t>
      </w:r>
      <w:r>
        <w:fldChar w:fldCharType="end"/>
      </w:r>
      <w:r>
        <w:t xml:space="preserve">  </w:t>
      </w:r>
      <w:r w:rsidR="00E05A16">
        <w:t>Armeabi-v7a</w:t>
      </w:r>
      <w:r w:rsidR="00E05A16">
        <w:t>指的是什么？</w:t>
      </w:r>
    </w:p>
    <w:p w14:paraId="26EA1EB0" w14:textId="77777777" w:rsidR="00E05A16" w:rsidRDefault="00E05A16" w:rsidP="00E05A16">
      <w:pPr>
        <w:widowControl/>
        <w:adjustRightInd/>
        <w:snapToGrid/>
        <w:jc w:val="left"/>
      </w:pPr>
    </w:p>
    <w:p w14:paraId="7EA81BE0" w14:textId="77777777" w:rsidR="00E05A16" w:rsidRDefault="00E05A16" w:rsidP="00E05A16"/>
    <w:p w14:paraId="12426DB1" w14:textId="77777777" w:rsidR="00E05A16" w:rsidRDefault="00E05A16" w:rsidP="00EB2ECD">
      <w:pPr>
        <w:pStyle w:val="2"/>
      </w:pPr>
      <w:bookmarkStart w:id="158" w:name="_Toc179417795"/>
      <w:r>
        <w:rPr>
          <w:rFonts w:hint="eastAsia"/>
        </w:rPr>
        <w:t>参考文献</w:t>
      </w:r>
      <w:bookmarkEnd w:id="158"/>
    </w:p>
    <w:p w14:paraId="5483A255" w14:textId="77777777" w:rsidR="009156F8" w:rsidRDefault="009156F8" w:rsidP="00432709"/>
    <w:p w14:paraId="28C5C7D8" w14:textId="77777777" w:rsidR="009156F8" w:rsidRDefault="009156F8" w:rsidP="00432709"/>
    <w:p w14:paraId="41AC25BF" w14:textId="6E339366" w:rsidR="002D6046" w:rsidRPr="002D6046" w:rsidRDefault="009156F8" w:rsidP="002D6046">
      <w:pPr>
        <w:pStyle w:val="EndNoteBibliography"/>
        <w:ind w:left="720" w:hanging="720"/>
      </w:pPr>
      <w:r>
        <w:fldChar w:fldCharType="begin"/>
      </w:r>
      <w:r>
        <w:instrText xml:space="preserve"> ADDIN EN.SECTION.REFLIST </w:instrText>
      </w:r>
      <w:r>
        <w:fldChar w:fldCharType="separate"/>
      </w:r>
      <w:r w:rsidR="002D6046" w:rsidRPr="002D6046">
        <w:rPr>
          <w:rFonts w:hint="eastAsia"/>
        </w:rPr>
        <w:t>[1]</w:t>
      </w:r>
      <w:r w:rsidR="002D6046" w:rsidRPr="002D6046">
        <w:rPr>
          <w:rFonts w:hint="eastAsia"/>
        </w:rPr>
        <w:tab/>
        <w:t>CSDN. python</w:t>
      </w:r>
      <w:r w:rsidR="002D6046" w:rsidRPr="002D6046">
        <w:rPr>
          <w:rFonts w:hint="eastAsia"/>
        </w:rPr>
        <w:t>深度学习库</w:t>
      </w:r>
      <w:r w:rsidR="002D6046" w:rsidRPr="002D6046">
        <w:rPr>
          <w:rFonts w:hint="eastAsia"/>
        </w:rPr>
        <w:t>tensorflow</w:t>
      </w:r>
      <w:r w:rsidR="002D6046" w:rsidRPr="002D6046">
        <w:rPr>
          <w:rFonts w:hint="eastAsia"/>
        </w:rPr>
        <w:t>——实现</w:t>
      </w:r>
      <w:r w:rsidR="002D6046" w:rsidRPr="002D6046">
        <w:rPr>
          <w:rFonts w:hint="eastAsia"/>
        </w:rPr>
        <w:t>FC</w:t>
      </w:r>
      <w:r w:rsidR="002D6046" w:rsidRPr="002D6046">
        <w:rPr>
          <w:rFonts w:hint="eastAsia"/>
        </w:rPr>
        <w:t>卷积神经网络识别</w:t>
      </w:r>
      <w:r w:rsidR="002D6046" w:rsidRPr="002D6046">
        <w:rPr>
          <w:rFonts w:hint="eastAsia"/>
        </w:rPr>
        <w:t>mnist</w:t>
      </w:r>
      <w:r w:rsidR="002D6046" w:rsidRPr="002D6046">
        <w:rPr>
          <w:rFonts w:hint="eastAsia"/>
        </w:rPr>
        <w:t>手写体</w:t>
      </w:r>
      <w:r w:rsidR="002D6046" w:rsidRPr="002D6046">
        <w:rPr>
          <w:rFonts w:hint="eastAsia"/>
        </w:rPr>
        <w:t xml:space="preserve"> [Online] Available: </w:t>
      </w:r>
      <w:hyperlink r:id="rId222" w:history="1">
        <w:r w:rsidR="002D6046" w:rsidRPr="002D6046">
          <w:rPr>
            <w:rStyle w:val="ae"/>
            <w:rFonts w:hint="eastAsia"/>
          </w:rPr>
          <w:t>https://blog.csdn.net/luanpeng825485697/article/details/79100008</w:t>
        </w:r>
      </w:hyperlink>
    </w:p>
    <w:p w14:paraId="60B6A5D9" w14:textId="4BAAAD2F" w:rsidR="002D6046" w:rsidRPr="002D6046" w:rsidRDefault="002D6046" w:rsidP="002D6046">
      <w:pPr>
        <w:pStyle w:val="EndNoteBibliography"/>
        <w:ind w:left="720" w:hanging="720"/>
      </w:pPr>
      <w:r w:rsidRPr="002D6046">
        <w:rPr>
          <w:rFonts w:hint="eastAsia"/>
        </w:rPr>
        <w:t>[2]</w:t>
      </w:r>
      <w:r w:rsidRPr="002D6046">
        <w:rPr>
          <w:rFonts w:hint="eastAsia"/>
        </w:rPr>
        <w:tab/>
      </w:r>
      <w:r w:rsidRPr="002D6046">
        <w:rPr>
          <w:rFonts w:hint="eastAsia"/>
        </w:rPr>
        <w:t>简书</w:t>
      </w:r>
      <w:r w:rsidRPr="002D6046">
        <w:rPr>
          <w:rFonts w:hint="eastAsia"/>
        </w:rPr>
        <w:t>. Android NDK</w:t>
      </w:r>
      <w:r w:rsidRPr="002D6046">
        <w:rPr>
          <w:rFonts w:hint="eastAsia"/>
        </w:rPr>
        <w:t>开发：</w:t>
      </w:r>
      <w:r w:rsidRPr="002D6046">
        <w:rPr>
          <w:rFonts w:hint="eastAsia"/>
        </w:rPr>
        <w:t>JNI</w:t>
      </w:r>
      <w:r w:rsidRPr="002D6046">
        <w:rPr>
          <w:rFonts w:hint="eastAsia"/>
        </w:rPr>
        <w:t>基础篇</w:t>
      </w:r>
      <w:r w:rsidRPr="002D6046">
        <w:rPr>
          <w:rFonts w:hint="eastAsia"/>
        </w:rPr>
        <w:t xml:space="preserve"> [Online] Available: </w:t>
      </w:r>
      <w:hyperlink r:id="rId223" w:history="1">
        <w:r w:rsidRPr="002D6046">
          <w:rPr>
            <w:rStyle w:val="ae"/>
            <w:rFonts w:hint="eastAsia"/>
          </w:rPr>
          <w:t>https://www.jianshu.com/p/ac00d59993aa</w:t>
        </w:r>
      </w:hyperlink>
    </w:p>
    <w:p w14:paraId="6DE97F96" w14:textId="6DC2CB19" w:rsidR="002D6046" w:rsidRPr="002D6046" w:rsidRDefault="002D6046" w:rsidP="002D6046">
      <w:pPr>
        <w:pStyle w:val="EndNoteBibliography"/>
        <w:ind w:left="720" w:hanging="720"/>
      </w:pPr>
      <w:r w:rsidRPr="002D6046">
        <w:rPr>
          <w:rFonts w:hint="eastAsia"/>
        </w:rPr>
        <w:t>[3]</w:t>
      </w:r>
      <w:r w:rsidRPr="002D6046">
        <w:rPr>
          <w:rFonts w:hint="eastAsia"/>
        </w:rPr>
        <w:tab/>
        <w:t>CSDN. Android JNI</w:t>
      </w:r>
      <w:r w:rsidRPr="002D6046">
        <w:rPr>
          <w:rFonts w:hint="eastAsia"/>
        </w:rPr>
        <w:t>基础篇</w:t>
      </w:r>
      <w:r w:rsidRPr="002D6046">
        <w:rPr>
          <w:rFonts w:hint="eastAsia"/>
        </w:rPr>
        <w:t xml:space="preserve"> [On</w:t>
      </w:r>
      <w:r w:rsidRPr="002D6046">
        <w:t xml:space="preserve">line] Available: </w:t>
      </w:r>
      <w:hyperlink r:id="rId224" w:history="1">
        <w:r w:rsidRPr="002D6046">
          <w:rPr>
            <w:rStyle w:val="ae"/>
          </w:rPr>
          <w:t>https://blog.csdn.net/kgdwbb/article/details/72810251</w:t>
        </w:r>
      </w:hyperlink>
    </w:p>
    <w:p w14:paraId="264AE085" w14:textId="64F674EB" w:rsidR="002D6046" w:rsidRPr="002D6046" w:rsidRDefault="002D6046" w:rsidP="002D6046">
      <w:pPr>
        <w:pStyle w:val="EndNoteBibliography"/>
        <w:ind w:left="720" w:hanging="720"/>
      </w:pPr>
      <w:r w:rsidRPr="002D6046">
        <w:rPr>
          <w:rFonts w:hint="eastAsia"/>
        </w:rPr>
        <w:t>[4]</w:t>
      </w:r>
      <w:r w:rsidRPr="002D6046">
        <w:rPr>
          <w:rFonts w:hint="eastAsia"/>
        </w:rPr>
        <w:tab/>
        <w:t xml:space="preserve">CSDN. </w:t>
      </w:r>
      <w:r w:rsidRPr="002D6046">
        <w:rPr>
          <w:rFonts w:hint="eastAsia"/>
        </w:rPr>
        <w:t>将</w:t>
      </w:r>
      <w:r w:rsidRPr="002D6046">
        <w:rPr>
          <w:rFonts w:hint="eastAsia"/>
        </w:rPr>
        <w:t>tensorflow</w:t>
      </w:r>
      <w:r w:rsidRPr="002D6046">
        <w:rPr>
          <w:rFonts w:hint="eastAsia"/>
        </w:rPr>
        <w:t>训练好的模型移植到</w:t>
      </w:r>
      <w:r w:rsidRPr="002D6046">
        <w:rPr>
          <w:rFonts w:hint="eastAsia"/>
        </w:rPr>
        <w:t>android</w:t>
      </w:r>
      <w:r w:rsidRPr="002D6046">
        <w:rPr>
          <w:rFonts w:hint="eastAsia"/>
        </w:rPr>
        <w:t>上</w:t>
      </w:r>
      <w:r w:rsidRPr="002D6046">
        <w:rPr>
          <w:rFonts w:hint="eastAsia"/>
        </w:rPr>
        <w:t xml:space="preserve"> [Online] Available: </w:t>
      </w:r>
      <w:hyperlink r:id="rId225" w:history="1">
        <w:r w:rsidRPr="002D6046">
          <w:rPr>
            <w:rStyle w:val="ae"/>
            <w:rFonts w:hint="eastAsia"/>
          </w:rPr>
          <w:t>https://blog.csdn.net/cxq234843654/article/details/71171293</w:t>
        </w:r>
      </w:hyperlink>
    </w:p>
    <w:p w14:paraId="15DD49B3" w14:textId="5DF03881" w:rsidR="002D6046" w:rsidRPr="002D6046" w:rsidRDefault="002D6046" w:rsidP="002D6046">
      <w:pPr>
        <w:pStyle w:val="EndNoteBibliography"/>
        <w:ind w:left="720" w:hanging="720"/>
      </w:pPr>
      <w:r w:rsidRPr="002D6046">
        <w:rPr>
          <w:rFonts w:hint="eastAsia"/>
        </w:rPr>
        <w:t>[5]</w:t>
      </w:r>
      <w:r w:rsidRPr="002D6046">
        <w:rPr>
          <w:rFonts w:hint="eastAsia"/>
        </w:rPr>
        <w:tab/>
        <w:t xml:space="preserve">CSDN. </w:t>
      </w:r>
      <w:r w:rsidRPr="002D6046">
        <w:rPr>
          <w:rFonts w:hint="eastAsia"/>
        </w:rPr>
        <w:t>将</w:t>
      </w:r>
      <w:r w:rsidRPr="002D6046">
        <w:rPr>
          <w:rFonts w:hint="eastAsia"/>
        </w:rPr>
        <w:t>tensorflow</w:t>
      </w:r>
      <w:r w:rsidRPr="002D6046">
        <w:rPr>
          <w:rFonts w:hint="eastAsia"/>
        </w:rPr>
        <w:t>训练好的模型移植到</w:t>
      </w:r>
      <w:r w:rsidRPr="002D6046">
        <w:rPr>
          <w:rFonts w:hint="eastAsia"/>
        </w:rPr>
        <w:t>Android (MNIST</w:t>
      </w:r>
      <w:r w:rsidRPr="002D6046">
        <w:rPr>
          <w:rFonts w:hint="eastAsia"/>
        </w:rPr>
        <w:t>手写数字识别</w:t>
      </w:r>
      <w:r w:rsidRPr="002D6046">
        <w:rPr>
          <w:rFonts w:hint="eastAsia"/>
        </w:rPr>
        <w:t>) [Online] Avai</w:t>
      </w:r>
      <w:r w:rsidRPr="002D6046">
        <w:t xml:space="preserve">lable: </w:t>
      </w:r>
      <w:hyperlink r:id="rId226" w:history="1">
        <w:r w:rsidRPr="002D6046">
          <w:rPr>
            <w:rStyle w:val="ae"/>
          </w:rPr>
          <w:t>https://blog.csdn.net/guyuealian/article/details/79672257</w:t>
        </w:r>
      </w:hyperlink>
    </w:p>
    <w:p w14:paraId="58DA9053" w14:textId="63B4A499" w:rsidR="002D6046" w:rsidRPr="002D6046" w:rsidRDefault="002D6046" w:rsidP="002D6046">
      <w:pPr>
        <w:pStyle w:val="EndNoteBibliography"/>
        <w:ind w:left="720" w:hanging="720"/>
      </w:pPr>
      <w:r w:rsidRPr="002D6046">
        <w:t>[6]</w:t>
      </w:r>
      <w:r w:rsidRPr="002D6046">
        <w:tab/>
        <w:t xml:space="preserve">Google. Building TensorFlow on Android [Online] Available: </w:t>
      </w:r>
      <w:hyperlink r:id="rId227" w:history="1">
        <w:r w:rsidRPr="002D6046">
          <w:rPr>
            <w:rStyle w:val="ae"/>
          </w:rPr>
          <w:t>https://www.tensorflow.org/lite/tfmobile/android_build</w:t>
        </w:r>
      </w:hyperlink>
    </w:p>
    <w:p w14:paraId="77D99287" w14:textId="241B6577" w:rsidR="002D6046" w:rsidRPr="002D6046" w:rsidRDefault="002D6046" w:rsidP="002D6046">
      <w:pPr>
        <w:pStyle w:val="EndNoteBibliography"/>
        <w:ind w:left="720" w:hanging="720"/>
      </w:pPr>
      <w:r w:rsidRPr="002D6046">
        <w:rPr>
          <w:rFonts w:hint="eastAsia"/>
        </w:rPr>
        <w:t>[7]</w:t>
      </w:r>
      <w:r w:rsidRPr="002D6046">
        <w:rPr>
          <w:rFonts w:hint="eastAsia"/>
        </w:rPr>
        <w:tab/>
        <w:t>JobBole. Anaconda</w:t>
      </w:r>
      <w:r w:rsidRPr="002D6046">
        <w:rPr>
          <w:rFonts w:hint="eastAsia"/>
        </w:rPr>
        <w:t>使用总结</w:t>
      </w:r>
      <w:r w:rsidRPr="002D6046">
        <w:rPr>
          <w:rFonts w:hint="eastAsia"/>
        </w:rPr>
        <w:t xml:space="preserve"> [Online] Available: </w:t>
      </w:r>
      <w:hyperlink r:id="rId228" w:history="1">
        <w:r w:rsidRPr="002D6046">
          <w:rPr>
            <w:rStyle w:val="ae"/>
            <w:rFonts w:hint="eastAsia"/>
          </w:rPr>
          <w:t>http://python.jobbole.com/</w:t>
        </w:r>
        <w:r w:rsidRPr="002D6046">
          <w:rPr>
            <w:rStyle w:val="ae"/>
          </w:rPr>
          <w:t>86236/</w:t>
        </w:r>
      </w:hyperlink>
    </w:p>
    <w:p w14:paraId="0AF61154" w14:textId="4A103E94" w:rsidR="002D6046" w:rsidRPr="002D6046" w:rsidRDefault="002D6046" w:rsidP="002D6046">
      <w:pPr>
        <w:pStyle w:val="EndNoteBibliography"/>
        <w:ind w:left="720" w:hanging="720"/>
      </w:pPr>
      <w:r w:rsidRPr="002D6046">
        <w:rPr>
          <w:rFonts w:hint="eastAsia"/>
        </w:rPr>
        <w:t>[8]</w:t>
      </w:r>
      <w:r w:rsidRPr="002D6046">
        <w:rPr>
          <w:rFonts w:hint="eastAsia"/>
        </w:rPr>
        <w:tab/>
        <w:t xml:space="preserve">CSDN. </w:t>
      </w:r>
      <w:r w:rsidRPr="002D6046">
        <w:rPr>
          <w:rFonts w:hint="eastAsia"/>
        </w:rPr>
        <w:t>手把手教你如何安装</w:t>
      </w:r>
      <w:r w:rsidRPr="002D6046">
        <w:rPr>
          <w:rFonts w:hint="eastAsia"/>
        </w:rPr>
        <w:t>Tensorflow</w:t>
      </w:r>
      <w:r w:rsidRPr="002D6046">
        <w:rPr>
          <w:rFonts w:hint="eastAsia"/>
        </w:rPr>
        <w:t>（</w:t>
      </w:r>
      <w:r w:rsidRPr="002D6046">
        <w:rPr>
          <w:rFonts w:hint="eastAsia"/>
        </w:rPr>
        <w:t>Windows</w:t>
      </w:r>
      <w:r w:rsidRPr="002D6046">
        <w:rPr>
          <w:rFonts w:hint="eastAsia"/>
        </w:rPr>
        <w:t>和</w:t>
      </w:r>
      <w:r w:rsidRPr="002D6046">
        <w:rPr>
          <w:rFonts w:hint="eastAsia"/>
        </w:rPr>
        <w:t>Linux</w:t>
      </w:r>
      <w:r w:rsidRPr="002D6046">
        <w:rPr>
          <w:rFonts w:hint="eastAsia"/>
        </w:rPr>
        <w:t>两种版本）</w:t>
      </w:r>
      <w:r w:rsidRPr="002D6046">
        <w:rPr>
          <w:rFonts w:hint="eastAsia"/>
        </w:rPr>
        <w:t xml:space="preserve"> [Online] Available: </w:t>
      </w:r>
      <w:hyperlink r:id="rId229" w:history="1">
        <w:r w:rsidRPr="002D6046">
          <w:rPr>
            <w:rStyle w:val="ae"/>
            <w:rFonts w:hint="eastAsia"/>
          </w:rPr>
          <w:t>https://blog.csdn.net/cs_hnu_scw/article/details/79695347</w:t>
        </w:r>
      </w:hyperlink>
    </w:p>
    <w:p w14:paraId="03CDCE28" w14:textId="70D73416" w:rsidR="009156F8" w:rsidRDefault="009156F8" w:rsidP="00432709">
      <w:r>
        <w:fldChar w:fldCharType="end"/>
      </w:r>
    </w:p>
    <w:p w14:paraId="0E96D979" w14:textId="4B5B2CAD" w:rsidR="00BB7D36" w:rsidRDefault="00BB7D36" w:rsidP="00432709">
      <w:pPr>
        <w:sectPr w:rsidR="00BB7D36" w:rsidSect="00DB070C">
          <w:pgSz w:w="11906" w:h="16838"/>
          <w:pgMar w:top="1440" w:right="1800" w:bottom="1440" w:left="1800" w:header="851" w:footer="992" w:gutter="0"/>
          <w:cols w:space="425"/>
          <w:titlePg/>
          <w:docGrid w:type="lines" w:linePitch="312"/>
        </w:sectPr>
      </w:pPr>
    </w:p>
    <w:p w14:paraId="201E6F53" w14:textId="31575152" w:rsidR="00356347" w:rsidRDefault="00356347" w:rsidP="000B2E41">
      <w:pPr>
        <w:pStyle w:val="1"/>
      </w:pPr>
      <w:bookmarkStart w:id="159" w:name="_Toc179417796"/>
      <w:r>
        <w:rPr>
          <w:rFonts w:hint="eastAsia"/>
        </w:rPr>
        <w:lastRenderedPageBreak/>
        <w:t>SDL+ffmpeg</w:t>
      </w:r>
      <w:r>
        <w:rPr>
          <w:rFonts w:hint="eastAsia"/>
        </w:rPr>
        <w:t>播放</w:t>
      </w:r>
      <w:r>
        <w:rPr>
          <w:rFonts w:hint="eastAsia"/>
        </w:rPr>
        <w:t>mp</w:t>
      </w:r>
      <w:r>
        <w:t>4</w:t>
      </w:r>
      <w:bookmarkEnd w:id="159"/>
    </w:p>
    <w:p w14:paraId="4AA19905" w14:textId="77777777" w:rsidR="00356347" w:rsidRDefault="00356347" w:rsidP="000B2E41">
      <w:pPr>
        <w:pStyle w:val="2"/>
      </w:pPr>
      <w:bookmarkStart w:id="160" w:name="_Toc179417797"/>
      <w:r>
        <w:rPr>
          <w:rFonts w:hint="eastAsia"/>
        </w:rPr>
        <w:t>实验目的</w:t>
      </w:r>
      <w:bookmarkEnd w:id="160"/>
    </w:p>
    <w:p w14:paraId="347834CD" w14:textId="77777777" w:rsidR="00356347" w:rsidRDefault="00356347" w:rsidP="00FA689F">
      <w:pPr>
        <w:pStyle w:val="afa"/>
        <w:numPr>
          <w:ilvl w:val="0"/>
          <w:numId w:val="15"/>
        </w:numPr>
        <w:spacing w:line="264" w:lineRule="auto"/>
        <w:ind w:firstLineChars="0"/>
      </w:pPr>
      <w:r>
        <w:rPr>
          <w:rFonts w:hint="eastAsia"/>
        </w:rPr>
        <w:t>学习</w:t>
      </w:r>
      <w:r>
        <w:rPr>
          <w:rFonts w:hint="eastAsia"/>
        </w:rPr>
        <w:t>Visual</w:t>
      </w:r>
      <w:r>
        <w:t xml:space="preserve"> </w:t>
      </w:r>
      <w:r>
        <w:rPr>
          <w:rFonts w:hint="eastAsia"/>
        </w:rPr>
        <w:t>Studio</w:t>
      </w:r>
      <w:r>
        <w:rPr>
          <w:rFonts w:hint="eastAsia"/>
        </w:rPr>
        <w:t>中</w:t>
      </w:r>
      <w:r>
        <w:rPr>
          <w:rFonts w:hint="eastAsia"/>
        </w:rPr>
        <w:t>SDL</w:t>
      </w:r>
      <w:r>
        <w:rPr>
          <w:rFonts w:hint="eastAsia"/>
        </w:rPr>
        <w:t>编程的流程</w:t>
      </w:r>
      <w:r>
        <w:t>。</w:t>
      </w:r>
    </w:p>
    <w:p w14:paraId="028E6A1A" w14:textId="77777777" w:rsidR="00356347" w:rsidRDefault="00356347" w:rsidP="00FA689F">
      <w:pPr>
        <w:pStyle w:val="afa"/>
        <w:numPr>
          <w:ilvl w:val="0"/>
          <w:numId w:val="15"/>
        </w:numPr>
        <w:spacing w:line="264" w:lineRule="auto"/>
        <w:ind w:firstLineChars="0"/>
      </w:pPr>
      <w:r>
        <w:rPr>
          <w:rFonts w:hint="eastAsia"/>
        </w:rPr>
        <w:t>了解</w:t>
      </w:r>
      <w:r>
        <w:rPr>
          <w:rFonts w:hint="eastAsia"/>
        </w:rPr>
        <w:t>ffmpeg</w:t>
      </w:r>
      <w:r>
        <w:rPr>
          <w:rFonts w:hint="eastAsia"/>
        </w:rPr>
        <w:t>工具包作用。</w:t>
      </w:r>
    </w:p>
    <w:p w14:paraId="2C8921D1" w14:textId="77777777" w:rsidR="00356347" w:rsidRDefault="00356347" w:rsidP="00FA689F">
      <w:pPr>
        <w:pStyle w:val="afa"/>
        <w:numPr>
          <w:ilvl w:val="0"/>
          <w:numId w:val="15"/>
        </w:numPr>
        <w:spacing w:line="264" w:lineRule="auto"/>
        <w:ind w:firstLineChars="0"/>
      </w:pPr>
      <w:r>
        <w:rPr>
          <w:rFonts w:hint="eastAsia"/>
        </w:rPr>
        <w:t>学习</w:t>
      </w:r>
      <w:r>
        <w:rPr>
          <w:rFonts w:hint="eastAsia"/>
        </w:rPr>
        <w:t>ffmpeg</w:t>
      </w:r>
      <w:r>
        <w:rPr>
          <w:rFonts w:hint="eastAsia"/>
        </w:rPr>
        <w:t>工具包中命令行的使用。</w:t>
      </w:r>
    </w:p>
    <w:p w14:paraId="23E31583" w14:textId="77777777" w:rsidR="00356347" w:rsidRDefault="00356347" w:rsidP="00FA689F">
      <w:pPr>
        <w:pStyle w:val="afa"/>
        <w:numPr>
          <w:ilvl w:val="0"/>
          <w:numId w:val="15"/>
        </w:numPr>
        <w:spacing w:line="264" w:lineRule="auto"/>
        <w:ind w:firstLineChars="0"/>
      </w:pPr>
      <w:r>
        <w:rPr>
          <w:rFonts w:hint="eastAsia"/>
        </w:rPr>
        <w:t>学习</w:t>
      </w:r>
      <w:r>
        <w:rPr>
          <w:rFonts w:hint="eastAsia"/>
        </w:rPr>
        <w:t>Visual</w:t>
      </w:r>
      <w:r>
        <w:t xml:space="preserve"> </w:t>
      </w:r>
      <w:r>
        <w:rPr>
          <w:rFonts w:hint="eastAsia"/>
        </w:rPr>
        <w:t>Studio</w:t>
      </w:r>
      <w:r>
        <w:rPr>
          <w:rFonts w:hint="eastAsia"/>
        </w:rPr>
        <w:t>中基于</w:t>
      </w:r>
      <w:r>
        <w:rPr>
          <w:rFonts w:hint="eastAsia"/>
        </w:rPr>
        <w:t>ffmpeg</w:t>
      </w:r>
      <w:r>
        <w:rPr>
          <w:rFonts w:hint="eastAsia"/>
        </w:rPr>
        <w:t>库编程的流程。</w:t>
      </w:r>
    </w:p>
    <w:p w14:paraId="59BD111D" w14:textId="77777777" w:rsidR="00356347" w:rsidRDefault="00356347" w:rsidP="000B2E41">
      <w:pPr>
        <w:pStyle w:val="2"/>
      </w:pPr>
      <w:bookmarkStart w:id="161" w:name="_Toc179417798"/>
      <w:r>
        <w:rPr>
          <w:rFonts w:hint="eastAsia"/>
        </w:rPr>
        <w:t>实验原理</w:t>
      </w:r>
      <w:bookmarkEnd w:id="161"/>
    </w:p>
    <w:p w14:paraId="45466D29" w14:textId="447B6C74" w:rsidR="00356347" w:rsidRPr="00B52B36" w:rsidRDefault="00356347" w:rsidP="00356347">
      <w:pPr>
        <w:pStyle w:val="30"/>
      </w:pPr>
      <w:bookmarkStart w:id="162" w:name="_Toc179417799"/>
      <w:r>
        <w:rPr>
          <w:rFonts w:hint="eastAsia"/>
        </w:rPr>
        <w:t>SDL</w:t>
      </w:r>
      <w:bookmarkEnd w:id="162"/>
    </w:p>
    <w:p w14:paraId="39D69FC0" w14:textId="77777777" w:rsidR="00356347" w:rsidRDefault="00356347" w:rsidP="00356347">
      <w:pPr>
        <w:ind w:firstLineChars="200" w:firstLine="420"/>
      </w:pPr>
      <w:r w:rsidRPr="005070C2">
        <w:rPr>
          <w:rFonts w:hint="eastAsia"/>
        </w:rPr>
        <w:t>SDL</w:t>
      </w:r>
      <w:r w:rsidRPr="005070C2">
        <w:rPr>
          <w:rFonts w:hint="eastAsia"/>
        </w:rPr>
        <w:t>（</w:t>
      </w:r>
      <w:r w:rsidRPr="005070C2">
        <w:rPr>
          <w:rFonts w:hint="eastAsia"/>
        </w:rPr>
        <w:t>Simple DirectMedia Layer</w:t>
      </w:r>
      <w:r w:rsidRPr="005070C2">
        <w:rPr>
          <w:rFonts w:hint="eastAsia"/>
        </w:rPr>
        <w:t>）是一套开放源代码的跨平台多媒体开发库，使用</w:t>
      </w:r>
      <w:r w:rsidRPr="005070C2">
        <w:rPr>
          <w:rFonts w:hint="eastAsia"/>
        </w:rPr>
        <w:t>C</w:t>
      </w:r>
      <w:r w:rsidRPr="005070C2">
        <w:rPr>
          <w:rFonts w:hint="eastAsia"/>
        </w:rPr>
        <w:t>语言写成。</w:t>
      </w:r>
      <w:r w:rsidRPr="005070C2">
        <w:rPr>
          <w:rFonts w:hint="eastAsia"/>
        </w:rPr>
        <w:t>SDL</w:t>
      </w:r>
      <w:r w:rsidRPr="005070C2">
        <w:rPr>
          <w:rFonts w:hint="eastAsia"/>
        </w:rPr>
        <w:t>提供了数种控制图像、声音、输出入的函数，让开发者只要用相同或是相似的代码就可以开发出跨多个平台（</w:t>
      </w:r>
      <w:r w:rsidRPr="005070C2">
        <w:rPr>
          <w:rFonts w:hint="eastAsia"/>
        </w:rPr>
        <w:t>Linux</w:t>
      </w:r>
      <w:r w:rsidRPr="005070C2">
        <w:rPr>
          <w:rFonts w:hint="eastAsia"/>
        </w:rPr>
        <w:t>、</w:t>
      </w:r>
      <w:r w:rsidRPr="005070C2">
        <w:rPr>
          <w:rFonts w:hint="eastAsia"/>
        </w:rPr>
        <w:t>Windows</w:t>
      </w:r>
      <w:r w:rsidRPr="005070C2">
        <w:rPr>
          <w:rFonts w:hint="eastAsia"/>
        </w:rPr>
        <w:t>、</w:t>
      </w:r>
      <w:r w:rsidRPr="005070C2">
        <w:rPr>
          <w:rFonts w:hint="eastAsia"/>
        </w:rPr>
        <w:t>Mac OS X</w:t>
      </w:r>
      <w:r w:rsidRPr="005070C2">
        <w:rPr>
          <w:rFonts w:hint="eastAsia"/>
        </w:rPr>
        <w:t>等）的应用软件。目前</w:t>
      </w:r>
      <w:r w:rsidRPr="005070C2">
        <w:rPr>
          <w:rFonts w:hint="eastAsia"/>
        </w:rPr>
        <w:t>SDL</w:t>
      </w:r>
      <w:r w:rsidRPr="005070C2">
        <w:rPr>
          <w:rFonts w:hint="eastAsia"/>
        </w:rPr>
        <w:t>多用于开发游戏、模拟器、媒体播放器等多媒体应用领域。</w:t>
      </w:r>
    </w:p>
    <w:p w14:paraId="79BB6B21" w14:textId="6C3D7E04" w:rsidR="00356347" w:rsidRDefault="00356347" w:rsidP="00356347">
      <w:pPr>
        <w:ind w:firstLineChars="200" w:firstLine="420"/>
        <w:rPr>
          <w:rStyle w:val="ae"/>
        </w:rPr>
      </w:pPr>
      <w:r>
        <w:t>官网：</w:t>
      </w:r>
      <w:hyperlink r:id="rId230" w:history="1">
        <w:r w:rsidRPr="002A68B2">
          <w:rPr>
            <w:rStyle w:val="ae"/>
          </w:rPr>
          <w:t>http://libsdl.org/</w:t>
        </w:r>
      </w:hyperlink>
    </w:p>
    <w:p w14:paraId="2609BDC9" w14:textId="0E185FE2" w:rsidR="00356347" w:rsidRDefault="00356347" w:rsidP="00356347">
      <w:pPr>
        <w:ind w:firstLineChars="200" w:firstLine="420"/>
      </w:pPr>
      <w:r>
        <w:rPr>
          <w:rFonts w:hint="eastAsia"/>
        </w:rPr>
        <w:t>官方文档：</w:t>
      </w:r>
      <w:hyperlink r:id="rId231" w:history="1">
        <w:r w:rsidRPr="00A40D59">
          <w:rPr>
            <w:rStyle w:val="ae"/>
          </w:rPr>
          <w:t>http://wiki.libsdl.org/FrontPage</w:t>
        </w:r>
      </w:hyperlink>
    </w:p>
    <w:p w14:paraId="5EC297F7" w14:textId="0FDA442B" w:rsidR="00356347" w:rsidRDefault="00356347" w:rsidP="00356347">
      <w:pPr>
        <w:ind w:firstLineChars="200" w:firstLine="420"/>
      </w:pPr>
      <w:r>
        <w:t>在</w:t>
      </w:r>
      <w:r>
        <w:t>SDL2.0</w:t>
      </w:r>
      <w:r>
        <w:t>中，提供了如下不同类别的函数</w:t>
      </w:r>
      <w:r>
        <w:fldChar w:fldCharType="begin"/>
      </w:r>
      <w:r w:rsidR="00EA461A">
        <w:instrText xml:space="preserve"> ADDIN EN.CITE &lt;EndNote&gt;&lt;Cite&gt;&lt;Author&gt;Wiki&lt;/Author&gt;&lt;RecNum&gt;1&lt;/RecNum&gt;&lt;DisplayText&gt;[1]&lt;/DisplayText&gt;&lt;record&gt;&lt;rec-number&gt;1&lt;/rec-number&gt;&lt;foreign-keys&gt;&lt;key app="EN" db-id="2vwdz022kt5w2beedx5pdsru920tfpw0ssxe" timestamp="1721889178"&gt;1&lt;/key&gt;&lt;/foreign-keys&gt;&lt;ref-type name="Web Page"&gt;12&lt;/ref-type&gt;&lt;contributors&gt;&lt;authors&gt;&lt;author&gt;SDL Wiki&lt;/author&gt;&lt;/authors&gt;&lt;/contributors&gt;&lt;titles&gt;&lt;title&gt;SDL 2.0 API by Category&lt;/title&gt;&lt;/titles&gt;&lt;volume&gt;20240725&lt;/volume&gt;&lt;dates&gt;&lt;/dates&gt;&lt;urls&gt;&lt;related-urls&gt;&lt;url&gt;http://wiki.libsdl.org/APIByCategory&lt;/url&gt;&lt;/related-urls&gt;&lt;/urls&gt;&lt;/record&gt;&lt;/Cite&gt;&lt;/EndNote&gt;</w:instrText>
      </w:r>
      <w:r>
        <w:fldChar w:fldCharType="separate"/>
      </w:r>
      <w:r>
        <w:rPr>
          <w:noProof/>
        </w:rPr>
        <w:t>[1]</w:t>
      </w:r>
      <w:r>
        <w:fldChar w:fldCharType="end"/>
      </w:r>
      <w:r>
        <w:t>：</w:t>
      </w:r>
      <w:r>
        <w:t>Basics</w:t>
      </w:r>
      <w:r>
        <w:t>、</w:t>
      </w:r>
      <w:r>
        <w:t>Video</w:t>
      </w:r>
      <w:r>
        <w:t>、</w:t>
      </w:r>
      <w:r>
        <w:t>Input Events</w:t>
      </w:r>
      <w:r>
        <w:t>、</w:t>
      </w:r>
      <w:r>
        <w:t>Force Feedback</w:t>
      </w:r>
      <w:r>
        <w:t>、</w:t>
      </w:r>
      <w:r>
        <w:t>Audio</w:t>
      </w:r>
      <w:r>
        <w:t>、</w:t>
      </w:r>
      <w:r>
        <w:t>Threads</w:t>
      </w:r>
      <w:r>
        <w:t>、</w:t>
      </w:r>
      <w:r>
        <w:t>Timers</w:t>
      </w:r>
      <w:r>
        <w:t>、</w:t>
      </w:r>
      <w:r>
        <w:t>File Abstraction</w:t>
      </w:r>
      <w:r>
        <w:t>、</w:t>
      </w:r>
      <w:r>
        <w:t>Shared Object Support</w:t>
      </w:r>
      <w:r>
        <w:t>、</w:t>
      </w:r>
      <w:r>
        <w:t>Platform and CPU Information</w:t>
      </w:r>
      <w:r>
        <w:t>、</w:t>
      </w:r>
      <w:r>
        <w:t>Power Management</w:t>
      </w:r>
      <w:r>
        <w:t>、</w:t>
      </w:r>
      <w:r>
        <w:t>Additional Functionality</w:t>
      </w:r>
      <w:r>
        <w:t>。</w:t>
      </w:r>
    </w:p>
    <w:p w14:paraId="6A4CD7AA" w14:textId="6A57210F" w:rsidR="00356347" w:rsidRDefault="00356347" w:rsidP="00356347">
      <w:pPr>
        <w:pStyle w:val="30"/>
      </w:pPr>
      <w:bookmarkStart w:id="163" w:name="t0"/>
      <w:bookmarkStart w:id="164" w:name="_Toc179417800"/>
      <w:bookmarkEnd w:id="163"/>
      <w:r>
        <w:rPr>
          <w:rFonts w:hint="eastAsia"/>
        </w:rPr>
        <w:t>ffmpeg</w:t>
      </w:r>
      <w:bookmarkEnd w:id="164"/>
    </w:p>
    <w:p w14:paraId="20FA750B" w14:textId="77777777" w:rsidR="00356347" w:rsidRDefault="00356347" w:rsidP="00356347">
      <w:pPr>
        <w:ind w:firstLineChars="200" w:firstLine="420"/>
      </w:pPr>
      <w:r w:rsidRPr="00BB0BD8">
        <w:rPr>
          <w:rFonts w:hint="eastAsia"/>
        </w:rPr>
        <w:t>FFmpeg</w:t>
      </w:r>
      <w:r w:rsidRPr="00BB0BD8">
        <w:rPr>
          <w:rFonts w:hint="eastAsia"/>
        </w:rPr>
        <w:t>是一个开源免费跨平台的视频和音频流方案，属于自由软件，采用</w:t>
      </w:r>
      <w:r w:rsidRPr="00BB0BD8">
        <w:rPr>
          <w:rFonts w:hint="eastAsia"/>
        </w:rPr>
        <w:t>LGPL</w:t>
      </w:r>
      <w:r w:rsidRPr="00BB0BD8">
        <w:rPr>
          <w:rFonts w:hint="eastAsia"/>
        </w:rPr>
        <w:t>或</w:t>
      </w:r>
      <w:r w:rsidRPr="00BB0BD8">
        <w:rPr>
          <w:rFonts w:hint="eastAsia"/>
        </w:rPr>
        <w:t>GPL</w:t>
      </w:r>
      <w:r w:rsidRPr="00BB0BD8">
        <w:rPr>
          <w:rFonts w:hint="eastAsia"/>
        </w:rPr>
        <w:t>许可证。它提供了录制、转换以及流化音视频的完整解决方案。</w:t>
      </w:r>
      <w:r w:rsidRPr="00BB0BD8">
        <w:rPr>
          <w:rFonts w:hint="eastAsia"/>
        </w:rPr>
        <w:t>FFmpeg</w:t>
      </w:r>
      <w:r w:rsidRPr="00BB0BD8">
        <w:rPr>
          <w:rFonts w:hint="eastAsia"/>
        </w:rPr>
        <w:t>在</w:t>
      </w:r>
      <w:r w:rsidRPr="00BB0BD8">
        <w:rPr>
          <w:rFonts w:hint="eastAsia"/>
        </w:rPr>
        <w:t>Linux</w:t>
      </w:r>
      <w:r w:rsidRPr="00BB0BD8">
        <w:rPr>
          <w:rFonts w:hint="eastAsia"/>
        </w:rPr>
        <w:t>平台下开发，但它同样也可以在其它操作系统环境中编译运行，包括</w:t>
      </w:r>
      <w:r w:rsidRPr="00BB0BD8">
        <w:rPr>
          <w:rFonts w:hint="eastAsia"/>
        </w:rPr>
        <w:t>Windows</w:t>
      </w:r>
      <w:r w:rsidRPr="00BB0BD8">
        <w:rPr>
          <w:rFonts w:hint="eastAsia"/>
        </w:rPr>
        <w:t>、</w:t>
      </w:r>
      <w:r w:rsidRPr="00BB0BD8">
        <w:rPr>
          <w:rFonts w:hint="eastAsia"/>
        </w:rPr>
        <w:t>Mac OS X</w:t>
      </w:r>
      <w:r w:rsidRPr="00BB0BD8">
        <w:rPr>
          <w:rFonts w:hint="eastAsia"/>
        </w:rPr>
        <w:t>等。</w:t>
      </w:r>
      <w:r w:rsidRPr="00BB0BD8">
        <w:rPr>
          <w:rFonts w:hint="eastAsia"/>
        </w:rPr>
        <w:t>FFmpeg</w:t>
      </w:r>
      <w:r w:rsidRPr="00BB0BD8">
        <w:rPr>
          <w:rFonts w:hint="eastAsia"/>
        </w:rPr>
        <w:t>有非常强大的功能包括视频采集功能、视频格式转换、视频抓图、给视频加水印等。</w:t>
      </w:r>
    </w:p>
    <w:p w14:paraId="4368EA22" w14:textId="77777777" w:rsidR="00356347" w:rsidRPr="0091334C" w:rsidRDefault="00356347" w:rsidP="00356347">
      <w:pPr>
        <w:ind w:firstLineChars="200" w:firstLine="420"/>
      </w:pPr>
      <w:r>
        <w:rPr>
          <w:rFonts w:hint="eastAsia"/>
        </w:rPr>
        <w:t>FFmpeg</w:t>
      </w:r>
      <w:r>
        <w:rPr>
          <w:rFonts w:hint="eastAsia"/>
        </w:rPr>
        <w:t>有三种版本。</w:t>
      </w:r>
      <w:r w:rsidRPr="00EA3CC0">
        <w:rPr>
          <w:rFonts w:hint="eastAsia"/>
          <w:b/>
        </w:rPr>
        <w:t>静态库（</w:t>
      </w:r>
      <w:r w:rsidRPr="00EA3CC0">
        <w:rPr>
          <w:rFonts w:hint="eastAsia"/>
          <w:b/>
        </w:rPr>
        <w:t>static</w:t>
      </w:r>
      <w:r w:rsidRPr="00EA3CC0">
        <w:rPr>
          <w:rFonts w:hint="eastAsia"/>
          <w:b/>
        </w:rPr>
        <w:t>）版本</w:t>
      </w:r>
      <w:r>
        <w:rPr>
          <w:rFonts w:hint="eastAsia"/>
        </w:rPr>
        <w:t>里面有</w:t>
      </w:r>
      <w:r>
        <w:rPr>
          <w:rFonts w:hint="eastAsia"/>
        </w:rPr>
        <w:t>3</w:t>
      </w:r>
      <w:r>
        <w:rPr>
          <w:rFonts w:hint="eastAsia"/>
        </w:rPr>
        <w:t>个</w:t>
      </w:r>
      <w:r>
        <w:rPr>
          <w:rFonts w:hint="eastAsia"/>
        </w:rPr>
        <w:t>exe</w:t>
      </w:r>
      <w:r>
        <w:rPr>
          <w:rFonts w:hint="eastAsia"/>
        </w:rPr>
        <w:t>：</w:t>
      </w:r>
      <w:r>
        <w:rPr>
          <w:rFonts w:hint="eastAsia"/>
        </w:rPr>
        <w:t xml:space="preserve"> ffmpeg.exe</w:t>
      </w:r>
      <w:r>
        <w:rPr>
          <w:rFonts w:hint="eastAsia"/>
        </w:rPr>
        <w:t>，</w:t>
      </w:r>
      <w:r>
        <w:rPr>
          <w:rFonts w:hint="eastAsia"/>
        </w:rPr>
        <w:t xml:space="preserve"> ffplay.exe</w:t>
      </w:r>
      <w:r>
        <w:rPr>
          <w:rFonts w:hint="eastAsia"/>
        </w:rPr>
        <w:t>，</w:t>
      </w:r>
      <w:r>
        <w:rPr>
          <w:rFonts w:hint="eastAsia"/>
        </w:rPr>
        <w:t xml:space="preserve"> ffprobe.exe</w:t>
      </w:r>
      <w:r>
        <w:rPr>
          <w:rFonts w:hint="eastAsia"/>
        </w:rPr>
        <w:t>，每个</w:t>
      </w:r>
      <w:r>
        <w:rPr>
          <w:rFonts w:hint="eastAsia"/>
        </w:rPr>
        <w:t>exe</w:t>
      </w:r>
      <w:r>
        <w:rPr>
          <w:rFonts w:hint="eastAsia"/>
        </w:rPr>
        <w:t>体积很大，因为相关的</w:t>
      </w:r>
      <w:r>
        <w:rPr>
          <w:rFonts w:hint="eastAsia"/>
        </w:rPr>
        <w:t>dll</w:t>
      </w:r>
      <w:r>
        <w:rPr>
          <w:rFonts w:hint="eastAsia"/>
        </w:rPr>
        <w:t>已经被编译到</w:t>
      </w:r>
      <w:r>
        <w:rPr>
          <w:rFonts w:hint="eastAsia"/>
        </w:rPr>
        <w:t xml:space="preserve">exe </w:t>
      </w:r>
      <w:r>
        <w:rPr>
          <w:rFonts w:hint="eastAsia"/>
        </w:rPr>
        <w:t>里面去了。作为工具而言此版本就可以满足一般应用的需求。</w:t>
      </w:r>
      <w:r w:rsidRPr="00EA3CC0">
        <w:rPr>
          <w:rFonts w:hint="eastAsia"/>
          <w:b/>
        </w:rPr>
        <w:t>动态库（</w:t>
      </w:r>
      <w:r w:rsidRPr="00EA3CC0">
        <w:rPr>
          <w:rFonts w:hint="eastAsia"/>
          <w:b/>
        </w:rPr>
        <w:t>shared</w:t>
      </w:r>
      <w:r w:rsidRPr="00EA3CC0">
        <w:rPr>
          <w:rFonts w:hint="eastAsia"/>
          <w:b/>
        </w:rPr>
        <w:t>）版本</w:t>
      </w:r>
      <w:r>
        <w:rPr>
          <w:rFonts w:hint="eastAsia"/>
        </w:rPr>
        <w:t>，里面有</w:t>
      </w:r>
      <w:r>
        <w:rPr>
          <w:rFonts w:hint="eastAsia"/>
        </w:rPr>
        <w:t>3</w:t>
      </w:r>
      <w:r>
        <w:rPr>
          <w:rFonts w:hint="eastAsia"/>
        </w:rPr>
        <w:t>个</w:t>
      </w:r>
      <w:r>
        <w:rPr>
          <w:rFonts w:hint="eastAsia"/>
        </w:rPr>
        <w:t>exe</w:t>
      </w:r>
      <w:r>
        <w:rPr>
          <w:rFonts w:hint="eastAsia"/>
        </w:rPr>
        <w:t>：</w:t>
      </w:r>
      <w:r>
        <w:rPr>
          <w:rFonts w:hint="eastAsia"/>
        </w:rPr>
        <w:t>ffmpeg.exe</w:t>
      </w:r>
      <w:r>
        <w:rPr>
          <w:rFonts w:hint="eastAsia"/>
        </w:rPr>
        <w:t>，</w:t>
      </w:r>
      <w:r>
        <w:rPr>
          <w:rFonts w:hint="eastAsia"/>
        </w:rPr>
        <w:t>ffplay.exe</w:t>
      </w:r>
      <w:r>
        <w:rPr>
          <w:rFonts w:hint="eastAsia"/>
        </w:rPr>
        <w:t>，</w:t>
      </w:r>
      <w:r>
        <w:rPr>
          <w:rFonts w:hint="eastAsia"/>
        </w:rPr>
        <w:t>ffprobe.exe</w:t>
      </w:r>
      <w:r>
        <w:rPr>
          <w:rFonts w:hint="eastAsia"/>
        </w:rPr>
        <w:t>，还有一些</w:t>
      </w:r>
      <w:r>
        <w:rPr>
          <w:rFonts w:hint="eastAsia"/>
        </w:rPr>
        <w:t>dll</w:t>
      </w:r>
      <w:r>
        <w:rPr>
          <w:rFonts w:hint="eastAsia"/>
        </w:rPr>
        <w:t>。</w:t>
      </w:r>
      <w:r>
        <w:t>S</w:t>
      </w:r>
      <w:r>
        <w:rPr>
          <w:rFonts w:hint="eastAsia"/>
        </w:rPr>
        <w:t>hared</w:t>
      </w:r>
      <w:r>
        <w:t>版本</w:t>
      </w:r>
      <w:r>
        <w:rPr>
          <w:rFonts w:hint="eastAsia"/>
        </w:rPr>
        <w:t>里面的</w:t>
      </w:r>
      <w:r>
        <w:rPr>
          <w:rFonts w:hint="eastAsia"/>
        </w:rPr>
        <w:t>exe</w:t>
      </w:r>
      <w:r>
        <w:rPr>
          <w:rFonts w:hint="eastAsia"/>
        </w:rPr>
        <w:t>体积很小，这些</w:t>
      </w:r>
      <w:r>
        <w:rPr>
          <w:rFonts w:hint="eastAsia"/>
        </w:rPr>
        <w:t>exe</w:t>
      </w:r>
      <w:r>
        <w:rPr>
          <w:rFonts w:hint="eastAsia"/>
        </w:rPr>
        <w:t>在运行的时候，到相应的</w:t>
      </w:r>
      <w:r>
        <w:rPr>
          <w:rFonts w:hint="eastAsia"/>
        </w:rPr>
        <w:t>dll</w:t>
      </w:r>
      <w:r>
        <w:rPr>
          <w:rFonts w:hint="eastAsia"/>
        </w:rPr>
        <w:t>中调用功能。程序运行过程必须依赖于提供的</w:t>
      </w:r>
      <w:r>
        <w:rPr>
          <w:rFonts w:hint="eastAsia"/>
        </w:rPr>
        <w:t>dll</w:t>
      </w:r>
      <w:r>
        <w:rPr>
          <w:rFonts w:hint="eastAsia"/>
        </w:rPr>
        <w:t>文件。</w:t>
      </w:r>
      <w:r w:rsidRPr="00EA3CC0">
        <w:rPr>
          <w:rFonts w:hint="eastAsia"/>
          <w:b/>
        </w:rPr>
        <w:t>开发者（</w:t>
      </w:r>
      <w:r w:rsidRPr="00EA3CC0">
        <w:rPr>
          <w:rFonts w:hint="eastAsia"/>
          <w:b/>
        </w:rPr>
        <w:t>dev</w:t>
      </w:r>
      <w:r w:rsidRPr="00EA3CC0">
        <w:rPr>
          <w:rFonts w:hint="eastAsia"/>
          <w:b/>
        </w:rPr>
        <w:t>）版本</w:t>
      </w:r>
      <w:r>
        <w:rPr>
          <w:rFonts w:hint="eastAsia"/>
        </w:rPr>
        <w:t>，是用于开发的，里面包含了库文件</w:t>
      </w:r>
      <w:r>
        <w:rPr>
          <w:rFonts w:hint="eastAsia"/>
        </w:rPr>
        <w:t xml:space="preserve"> xxx.lib </w:t>
      </w:r>
      <w:r>
        <w:rPr>
          <w:rFonts w:hint="eastAsia"/>
        </w:rPr>
        <w:t>以及头文件</w:t>
      </w:r>
      <w:r>
        <w:rPr>
          <w:rFonts w:hint="eastAsia"/>
        </w:rPr>
        <w:t xml:space="preserve"> xxx.h</w:t>
      </w:r>
      <w:r>
        <w:rPr>
          <w:rFonts w:hint="eastAsia"/>
        </w:rPr>
        <w:t>，这个版本不包含</w:t>
      </w:r>
      <w:r>
        <w:rPr>
          <w:rFonts w:hint="eastAsia"/>
        </w:rPr>
        <w:t>exe</w:t>
      </w:r>
      <w:r>
        <w:rPr>
          <w:rFonts w:hint="eastAsia"/>
        </w:rPr>
        <w:t>文件。</w:t>
      </w:r>
    </w:p>
    <w:p w14:paraId="2AEAEA9A" w14:textId="77777777" w:rsidR="00356347" w:rsidRPr="00B7322E" w:rsidRDefault="00356347" w:rsidP="00356347"/>
    <w:p w14:paraId="1136DE08" w14:textId="77777777" w:rsidR="00356347" w:rsidRDefault="00356347" w:rsidP="000B2E41">
      <w:pPr>
        <w:pStyle w:val="2"/>
      </w:pPr>
      <w:bookmarkStart w:id="165" w:name="_Toc179417801"/>
      <w:r>
        <w:rPr>
          <w:rFonts w:hint="eastAsia"/>
        </w:rPr>
        <w:t>示例说明</w:t>
      </w:r>
      <w:bookmarkEnd w:id="165"/>
    </w:p>
    <w:p w14:paraId="4C19FB85" w14:textId="1BD30B17" w:rsidR="002A044B" w:rsidRDefault="002A044B" w:rsidP="002A044B"/>
    <w:tbl>
      <w:tblPr>
        <w:tblStyle w:val="a9"/>
        <w:tblW w:w="0" w:type="auto"/>
        <w:tblLook w:val="04A0" w:firstRow="1" w:lastRow="0" w:firstColumn="1" w:lastColumn="0" w:noHBand="0" w:noVBand="1"/>
      </w:tblPr>
      <w:tblGrid>
        <w:gridCol w:w="4148"/>
        <w:gridCol w:w="4148"/>
      </w:tblGrid>
      <w:tr w:rsidR="002A044B" w14:paraId="3DF112CD" w14:textId="77777777" w:rsidTr="002A044B">
        <w:tc>
          <w:tcPr>
            <w:tcW w:w="4148" w:type="dxa"/>
          </w:tcPr>
          <w:p w14:paraId="0C83EB3D" w14:textId="052884F0" w:rsidR="002A044B" w:rsidRDefault="002A044B" w:rsidP="002A044B">
            <w:r>
              <w:rPr>
                <w:rFonts w:hint="eastAsia"/>
              </w:rPr>
              <w:t>示例代码</w:t>
            </w:r>
          </w:p>
        </w:tc>
        <w:tc>
          <w:tcPr>
            <w:tcW w:w="4148" w:type="dxa"/>
          </w:tcPr>
          <w:p w14:paraId="3BE43C7B" w14:textId="4D4C0100" w:rsidR="002A044B" w:rsidRDefault="002A044B" w:rsidP="002A044B">
            <w:r>
              <w:rPr>
                <w:rFonts w:cstheme="minorBidi"/>
                <w:kern w:val="2"/>
                <w:sz w:val="21"/>
              </w:rPr>
              <w:object w:dxaOrig="2430" w:dyaOrig="820" w14:anchorId="67539D74">
                <v:shape id="_x0000_i1039" type="#_x0000_t75" style="width:121.45pt;height:41pt" o:ole="">
                  <v:imagedata r:id="rId232" o:title=""/>
                </v:shape>
                <o:OLEObject Type="Embed" ProgID="Package" ShapeID="_x0000_i1039" DrawAspect="Content" ObjectID="_1791811297" r:id="rId233"/>
              </w:object>
            </w:r>
          </w:p>
        </w:tc>
      </w:tr>
      <w:tr w:rsidR="002A044B" w14:paraId="4A821D8E" w14:textId="77777777" w:rsidTr="002A044B">
        <w:tc>
          <w:tcPr>
            <w:tcW w:w="4148" w:type="dxa"/>
          </w:tcPr>
          <w:p w14:paraId="646B0D53" w14:textId="26A1ADEA" w:rsidR="002A044B" w:rsidRDefault="00C576D0" w:rsidP="002A044B">
            <w:r>
              <w:rPr>
                <w:rFonts w:hint="eastAsia"/>
              </w:rPr>
              <w:t>开发包等</w:t>
            </w:r>
          </w:p>
        </w:tc>
        <w:tc>
          <w:tcPr>
            <w:tcW w:w="4148" w:type="dxa"/>
          </w:tcPr>
          <w:p w14:paraId="6F260F4B" w14:textId="77777777" w:rsidR="009842F2" w:rsidRDefault="009842F2" w:rsidP="002A044B"/>
          <w:p w14:paraId="38918E86" w14:textId="58232177" w:rsidR="002A044B" w:rsidRDefault="00B3597E" w:rsidP="002A044B">
            <w:hyperlink r:id="rId234" w:history="1">
              <w:r w:rsidR="009842F2" w:rsidRPr="003D6865">
                <w:rPr>
                  <w:rStyle w:val="ae"/>
                </w:rPr>
                <w:t>https://rec.ustc.edu.cn/share/fec97780-11b5-11eb-bb2f-854bc28a6a11</w:t>
              </w:r>
            </w:hyperlink>
          </w:p>
          <w:p w14:paraId="79EB1499" w14:textId="741A85F2" w:rsidR="005250CA" w:rsidRPr="005250CA" w:rsidRDefault="005250CA" w:rsidP="002A044B"/>
        </w:tc>
      </w:tr>
    </w:tbl>
    <w:p w14:paraId="0A5D28CE" w14:textId="32F32A33" w:rsidR="002A044B" w:rsidRDefault="002A044B" w:rsidP="002A044B"/>
    <w:p w14:paraId="35A6A551" w14:textId="77777777" w:rsidR="002A044B" w:rsidRDefault="002A044B" w:rsidP="002A044B"/>
    <w:p w14:paraId="775A1180" w14:textId="56C7AD31" w:rsidR="00CC476F" w:rsidRDefault="00CC476F" w:rsidP="00CC476F">
      <w:r>
        <w:rPr>
          <w:rFonts w:hint="eastAsia"/>
        </w:rPr>
        <w:t>实验示例代码：</w:t>
      </w:r>
      <w:hyperlink r:id="rId235" w:history="1">
        <w:r w:rsidRPr="008A0347">
          <w:rPr>
            <w:rStyle w:val="ae"/>
          </w:rPr>
          <w:t>http://staff.ustc.edu.cn/~network/mmt/SDL_ffmpeg_player.rar</w:t>
        </w:r>
      </w:hyperlink>
    </w:p>
    <w:p w14:paraId="69793920" w14:textId="103AA1FE" w:rsidR="00CC476F" w:rsidRDefault="00CC476F" w:rsidP="00CC476F">
      <w:r>
        <w:rPr>
          <w:rFonts w:hint="eastAsia"/>
        </w:rPr>
        <w:t>实验示例代码配套</w:t>
      </w:r>
      <w:r w:rsidR="00BC60BC">
        <w:rPr>
          <w:rFonts w:hint="eastAsia"/>
        </w:rPr>
        <w:t>开发包</w:t>
      </w:r>
      <w:r>
        <w:rPr>
          <w:rFonts w:hint="eastAsia"/>
        </w:rPr>
        <w:t>：</w:t>
      </w:r>
      <w:r w:rsidR="00BC60BC" w:rsidRPr="00BC60BC">
        <w:t>https://rec.ustc.edu.cn/share/fec97780-11b5-11eb-bb2f-854bc28a6a11</w:t>
      </w:r>
    </w:p>
    <w:p w14:paraId="2A70E648" w14:textId="77777777" w:rsidR="00B81BF5" w:rsidRPr="00CC476F" w:rsidRDefault="00B81BF5" w:rsidP="00B81BF5"/>
    <w:p w14:paraId="483F19F1" w14:textId="77777777" w:rsidR="00B81BF5" w:rsidRDefault="00B81BF5" w:rsidP="00B81BF5">
      <w:pPr>
        <w:spacing w:beforeLines="50" w:before="156"/>
      </w:pPr>
      <w:r>
        <w:rPr>
          <w:rFonts w:hint="eastAsia"/>
        </w:rPr>
        <w:t>*</w:t>
      </w:r>
      <w:r>
        <w:rPr>
          <w:rFonts w:hint="eastAsia"/>
        </w:rPr>
        <w:t>实验相关示例代码也可以从睿客网下载</w:t>
      </w:r>
    </w:p>
    <w:p w14:paraId="37D31ED3" w14:textId="454C1E45" w:rsidR="00B81BF5" w:rsidRDefault="00B81BF5" w:rsidP="00B81BF5">
      <w:r w:rsidRPr="00EA0C51">
        <w:rPr>
          <w:rFonts w:hint="eastAsia"/>
        </w:rPr>
        <w:t>链接：</w:t>
      </w:r>
      <w:hyperlink r:id="rId236" w:history="1">
        <w:r w:rsidRPr="00D56045">
          <w:rPr>
            <w:rStyle w:val="ae"/>
            <w:rFonts w:hint="eastAsia"/>
          </w:rPr>
          <w:t>https://rec.ustc.edu.cn/share/089d4b60-4bfd-11ef-a003-293c134b1311</w:t>
        </w:r>
      </w:hyperlink>
    </w:p>
    <w:p w14:paraId="39524A30" w14:textId="77777777" w:rsidR="00B81BF5" w:rsidRDefault="00B81BF5" w:rsidP="00B81BF5">
      <w:r w:rsidRPr="00EA0C51">
        <w:rPr>
          <w:rFonts w:hint="eastAsia"/>
        </w:rPr>
        <w:t>密码：</w:t>
      </w:r>
      <w:r w:rsidRPr="00EA0C51">
        <w:rPr>
          <w:rFonts w:hint="eastAsia"/>
        </w:rPr>
        <w:t>eeis@ustc</w:t>
      </w:r>
    </w:p>
    <w:p w14:paraId="7600859E" w14:textId="77777777" w:rsidR="00B81BF5" w:rsidRPr="00B81BF5" w:rsidRDefault="00B81BF5" w:rsidP="002A044B"/>
    <w:p w14:paraId="00F08259" w14:textId="4E025F97" w:rsidR="00356347" w:rsidRDefault="00356347" w:rsidP="00356347">
      <w:pPr>
        <w:ind w:firstLineChars="200" w:firstLine="420"/>
      </w:pPr>
      <w:r>
        <w:rPr>
          <w:rFonts w:hint="eastAsia"/>
        </w:rPr>
        <w:t>实验示例由</w:t>
      </w:r>
      <w:r>
        <w:fldChar w:fldCharType="begin"/>
      </w:r>
      <w:r w:rsidR="00EA461A">
        <w:rPr>
          <w:rFonts w:hint="eastAsia"/>
        </w:rPr>
        <w:instrText xml:space="preserve"> ADDIN EN.CITE &lt;EndNote&gt;&lt;Cite&gt;&lt;Author&gt;</w:instrText>
      </w:r>
      <w:r w:rsidR="00EA461A">
        <w:rPr>
          <w:rFonts w:hint="eastAsia"/>
        </w:rPr>
        <w:instrText>简书</w:instrText>
      </w:r>
      <w:r w:rsidR="00EA461A">
        <w:rPr>
          <w:rFonts w:hint="eastAsia"/>
        </w:rPr>
        <w:instrText>-MzDavid&lt;/Author&gt;&lt;Year&gt;2019&lt;/Year&gt;&lt;RecNum&gt;2&lt;/RecNum&gt;&lt;DisplayText&gt;[2]&lt;/DisplayText&gt;&lt;record&gt;&lt;rec-number&gt;2&lt;/rec-number&gt;&lt;foreign-keys&gt;&lt;key app="EN" db-id="2vwdz022kt5w2beedx5pdsru920tfpw0ssxe" timestamp="1721889178"&gt;2&lt;/key&gt;&lt;/foreign-keys&gt;&lt;ref-type name="Web Page"&gt;12&lt;/ref-type&gt;&lt;contributors&gt;&lt;authors&gt;&lt;author&gt;&lt;style face="normal" font="default" charset="134" size="100%"&gt;</w:instrText>
      </w:r>
      <w:r w:rsidR="00EA461A">
        <w:rPr>
          <w:rFonts w:hint="eastAsia"/>
        </w:rPr>
        <w:instrText>简书</w:instrText>
      </w:r>
      <w:r w:rsidR="00EA461A">
        <w:rPr>
          <w:rFonts w:hint="eastAsia"/>
        </w:rPr>
        <w:instrText>&lt;/style&gt;&lt;style face="normal" font="default" size="100%"&gt;-MzDavid&lt;/style&gt;&lt;/author&gt;&lt;/authors&gt;&lt;/contributors&gt;&lt;titles&gt;&lt;title&gt;&lt;style face="normal" font="default" charset="134" size="100%"&gt;FFmpeg+SDL2</w:instrText>
      </w:r>
      <w:r w:rsidR="00EA461A">
        <w:rPr>
          <w:rFonts w:hint="eastAsia"/>
        </w:rPr>
        <w:instrText>实现视频流播放</w:instrText>
      </w:r>
      <w:r w:rsidR="00EA461A">
        <w:rPr>
          <w:rFonts w:hint="eastAsia"/>
        </w:rPr>
        <w:instrText>&lt;/style&gt;&lt;/title&gt;&lt;/titles&gt;&lt;volume&gt;20240725&lt;/volume&gt;&lt;dates&gt;&lt;year&gt;2019&lt;/year&gt;&lt;/dates&gt;&lt;urls&gt;&lt;related-urls&gt;&lt;url&gt;https://www.jianshu.com/p/002060731418&lt;/url&gt;&lt;/rel</w:instrText>
      </w:r>
      <w:r w:rsidR="00EA461A">
        <w:instrText>ated-urls&gt;&lt;/urls&gt;&lt;/record&gt;&lt;/Cite&gt;&lt;/EndNote&gt;</w:instrText>
      </w:r>
      <w:r>
        <w:fldChar w:fldCharType="separate"/>
      </w:r>
      <w:r>
        <w:rPr>
          <w:noProof/>
        </w:rPr>
        <w:t>[2]</w:t>
      </w:r>
      <w:r>
        <w:fldChar w:fldCharType="end"/>
      </w:r>
      <w:r>
        <w:rPr>
          <w:rFonts w:hint="eastAsia"/>
        </w:rPr>
        <w:t>例子改编而来</w:t>
      </w:r>
      <w:r w:rsidR="00FA689F">
        <w:rPr>
          <w:rFonts w:hint="eastAsia"/>
        </w:rPr>
        <w:t>（如下嵌入文件）</w:t>
      </w:r>
      <w:r>
        <w:rPr>
          <w:rFonts w:hint="eastAsia"/>
        </w:rPr>
        <w:t>。在</w:t>
      </w:r>
      <w:r>
        <w:rPr>
          <w:rFonts w:hint="eastAsia"/>
        </w:rPr>
        <w:t>Visual Studio 2017</w:t>
      </w:r>
      <w:r>
        <w:rPr>
          <w:rFonts w:hint="eastAsia"/>
        </w:rPr>
        <w:t>环境测试通过。代码中需要阅读的源文件是</w:t>
      </w:r>
      <w:r w:rsidRPr="00891CFA">
        <w:t>SDL_ffmpeg_player.cpp</w:t>
      </w:r>
      <w:r>
        <w:t>，</w:t>
      </w:r>
      <w:r>
        <w:rPr>
          <w:rFonts w:hint="eastAsia"/>
        </w:rPr>
        <w:t>使用前请阅读源代码中注释信息。</w:t>
      </w:r>
    </w:p>
    <w:p w14:paraId="345158F8" w14:textId="20FEBADE" w:rsidR="00FA689F" w:rsidRDefault="00FA689F" w:rsidP="00356347">
      <w:pPr>
        <w:ind w:firstLineChars="200" w:firstLine="420"/>
      </w:pPr>
    </w:p>
    <w:p w14:paraId="5FDE2B71" w14:textId="77777777" w:rsidR="00FA689F" w:rsidRDefault="00FA689F" w:rsidP="00356347">
      <w:pPr>
        <w:ind w:firstLineChars="200" w:firstLine="420"/>
      </w:pPr>
    </w:p>
    <w:p w14:paraId="25C52E9B" w14:textId="77777777" w:rsidR="00356347" w:rsidRDefault="00356347" w:rsidP="00356347">
      <w:pPr>
        <w:ind w:firstLineChars="200" w:firstLine="420"/>
      </w:pPr>
      <w:r>
        <w:rPr>
          <w:rFonts w:hint="eastAsia"/>
        </w:rPr>
        <w:t>示例代码编译连接前需要修改项目属性中：</w:t>
      </w:r>
    </w:p>
    <w:p w14:paraId="1899B279" w14:textId="77777777" w:rsidR="00356347" w:rsidRDefault="00356347" w:rsidP="00FA689F">
      <w:pPr>
        <w:pStyle w:val="afa"/>
        <w:numPr>
          <w:ilvl w:val="0"/>
          <w:numId w:val="16"/>
        </w:numPr>
        <w:spacing w:line="264" w:lineRule="auto"/>
        <w:ind w:firstLineChars="0"/>
      </w:pPr>
      <w:r>
        <w:rPr>
          <w:rFonts w:hint="eastAsia"/>
        </w:rPr>
        <w:t>头文件包含路径，含</w:t>
      </w:r>
      <w:r>
        <w:rPr>
          <w:rFonts w:hint="eastAsia"/>
        </w:rPr>
        <w:t>SDL</w:t>
      </w:r>
      <w:r>
        <w:rPr>
          <w:rFonts w:hint="eastAsia"/>
        </w:rPr>
        <w:t>和</w:t>
      </w:r>
      <w:r>
        <w:rPr>
          <w:rFonts w:hint="eastAsia"/>
        </w:rPr>
        <w:t>ffmpeg</w:t>
      </w:r>
    </w:p>
    <w:p w14:paraId="5B6099D8" w14:textId="77777777" w:rsidR="00356347" w:rsidRDefault="00356347" w:rsidP="00FA689F">
      <w:pPr>
        <w:pStyle w:val="afa"/>
        <w:numPr>
          <w:ilvl w:val="0"/>
          <w:numId w:val="16"/>
        </w:numPr>
        <w:spacing w:line="264" w:lineRule="auto"/>
        <w:ind w:firstLineChars="0"/>
      </w:pPr>
      <w:r>
        <w:rPr>
          <w:rFonts w:hint="eastAsia"/>
        </w:rPr>
        <w:t>库文件包含路径，含</w:t>
      </w:r>
      <w:r>
        <w:rPr>
          <w:rFonts w:hint="eastAsia"/>
        </w:rPr>
        <w:t>SDL</w:t>
      </w:r>
      <w:r>
        <w:rPr>
          <w:rFonts w:hint="eastAsia"/>
        </w:rPr>
        <w:t>和</w:t>
      </w:r>
      <w:r>
        <w:rPr>
          <w:rFonts w:hint="eastAsia"/>
        </w:rPr>
        <w:t>ffmpeg</w:t>
      </w:r>
    </w:p>
    <w:p w14:paraId="23FAD969" w14:textId="77777777" w:rsidR="00356347" w:rsidRDefault="00356347" w:rsidP="00FA689F">
      <w:pPr>
        <w:pStyle w:val="afa"/>
        <w:numPr>
          <w:ilvl w:val="0"/>
          <w:numId w:val="16"/>
        </w:numPr>
        <w:spacing w:line="264" w:lineRule="auto"/>
        <w:ind w:firstLineChars="0"/>
      </w:pPr>
      <w:r>
        <w:rPr>
          <w:rFonts w:hint="eastAsia"/>
        </w:rPr>
        <w:t>需要输入的库文件，</w:t>
      </w:r>
      <w:r>
        <w:rPr>
          <w:rFonts w:hint="eastAsia"/>
        </w:rPr>
        <w:t>*.lib</w:t>
      </w:r>
    </w:p>
    <w:p w14:paraId="69735C85" w14:textId="77777777" w:rsidR="00356347" w:rsidRDefault="00356347" w:rsidP="00356347">
      <w:pPr>
        <w:ind w:firstLineChars="200" w:firstLine="420"/>
      </w:pPr>
      <w:r>
        <w:rPr>
          <w:rFonts w:hint="eastAsia"/>
        </w:rPr>
        <w:t>另外需要修改代码中：拟播放的</w:t>
      </w:r>
      <w:r>
        <w:rPr>
          <w:rFonts w:hint="eastAsia"/>
        </w:rPr>
        <w:t>mp4</w:t>
      </w:r>
      <w:r>
        <w:rPr>
          <w:rFonts w:hint="eastAsia"/>
        </w:rPr>
        <w:t>文件名称。需要的</w:t>
      </w:r>
      <w:r>
        <w:rPr>
          <w:rFonts w:hint="eastAsia"/>
        </w:rPr>
        <w:t>MP4</w:t>
      </w:r>
      <w:r>
        <w:rPr>
          <w:rFonts w:hint="eastAsia"/>
        </w:rPr>
        <w:t>测试文件，自行下载，如可从以下链接下载：</w:t>
      </w:r>
    </w:p>
    <w:p w14:paraId="09B1502F" w14:textId="77777777" w:rsidR="00356347" w:rsidRDefault="00356347" w:rsidP="00356347">
      <w:pPr>
        <w:ind w:leftChars="200" w:left="420"/>
      </w:pPr>
      <w:r>
        <w:t>http://clips.vorwaerts-gmbh.de/big_buck_bunny.mp4</w:t>
      </w:r>
    </w:p>
    <w:p w14:paraId="725DC3D5" w14:textId="77777777" w:rsidR="00356347" w:rsidRDefault="00356347" w:rsidP="00356347">
      <w:pPr>
        <w:ind w:leftChars="200" w:left="420"/>
      </w:pPr>
      <w:r>
        <w:t>http://vjs.zencdn.net/v/oceans.mp4</w:t>
      </w:r>
    </w:p>
    <w:p w14:paraId="122EBB64" w14:textId="77777777" w:rsidR="00356347" w:rsidRDefault="00356347" w:rsidP="00356347">
      <w:pPr>
        <w:ind w:leftChars="200" w:left="420"/>
      </w:pPr>
      <w:r>
        <w:t>https://media.w3.org/2010/05/sintel/trailer.mp4</w:t>
      </w:r>
    </w:p>
    <w:p w14:paraId="25D7AC4B" w14:textId="77777777" w:rsidR="00356347" w:rsidRDefault="00356347" w:rsidP="00356347">
      <w:pPr>
        <w:ind w:leftChars="200" w:left="420"/>
      </w:pPr>
      <w:r>
        <w:t>http://mirror.aarnet.edu.au/pub/TED-talks/</w:t>
      </w:r>
    </w:p>
    <w:p w14:paraId="5DF97F3A" w14:textId="77777777" w:rsidR="00356347" w:rsidRDefault="00356347" w:rsidP="00356347">
      <w:pPr>
        <w:ind w:firstLineChars="200" w:firstLine="420"/>
      </w:pPr>
      <w:r>
        <w:rPr>
          <w:rFonts w:hint="eastAsia"/>
        </w:rPr>
        <w:t>示例代码生成</w:t>
      </w:r>
      <w:r>
        <w:rPr>
          <w:rFonts w:hint="eastAsia"/>
        </w:rPr>
        <w:t>EXE</w:t>
      </w:r>
      <w:r>
        <w:rPr>
          <w:rFonts w:hint="eastAsia"/>
        </w:rPr>
        <w:t>后，需要拷贝有关的</w:t>
      </w:r>
      <w:r>
        <w:rPr>
          <w:rFonts w:hint="eastAsia"/>
        </w:rPr>
        <w:t>DLL</w:t>
      </w:r>
      <w:r>
        <w:rPr>
          <w:rFonts w:hint="eastAsia"/>
        </w:rPr>
        <w:t>至</w:t>
      </w:r>
      <w:r>
        <w:rPr>
          <w:rFonts w:hint="eastAsia"/>
        </w:rPr>
        <w:t>EXE</w:t>
      </w:r>
      <w:r>
        <w:rPr>
          <w:rFonts w:hint="eastAsia"/>
        </w:rPr>
        <w:t>文件所在目录。具体需要拷贝的</w:t>
      </w:r>
      <w:r>
        <w:rPr>
          <w:rFonts w:hint="eastAsia"/>
        </w:rPr>
        <w:t>DLL</w:t>
      </w:r>
      <w:r>
        <w:rPr>
          <w:rFonts w:hint="eastAsia"/>
        </w:rPr>
        <w:t>名称参见上级内容部分说明。</w:t>
      </w:r>
    </w:p>
    <w:p w14:paraId="4792C6EF" w14:textId="77777777" w:rsidR="00356347" w:rsidRPr="008B0962" w:rsidRDefault="00356347" w:rsidP="00356347"/>
    <w:p w14:paraId="64E6AA1F" w14:textId="77777777" w:rsidR="00356347" w:rsidRDefault="00356347" w:rsidP="000B2E41">
      <w:pPr>
        <w:pStyle w:val="2"/>
      </w:pPr>
      <w:bookmarkStart w:id="166" w:name="_Toc179417802"/>
      <w:r>
        <w:rPr>
          <w:rFonts w:hint="eastAsia"/>
        </w:rPr>
        <w:t>上机内容</w:t>
      </w:r>
      <w:bookmarkEnd w:id="166"/>
    </w:p>
    <w:p w14:paraId="0019454D" w14:textId="21FDF94B" w:rsidR="00356347" w:rsidRPr="005535AF" w:rsidRDefault="00356347" w:rsidP="00356347">
      <w:pPr>
        <w:pStyle w:val="30"/>
      </w:pPr>
      <w:bookmarkStart w:id="167" w:name="_Toc179417803"/>
      <w:r>
        <w:rPr>
          <w:rFonts w:hint="eastAsia"/>
        </w:rPr>
        <w:t>SDL</w:t>
      </w:r>
      <w:r>
        <w:rPr>
          <w:rFonts w:hint="eastAsia"/>
        </w:rPr>
        <w:t>环境配置</w:t>
      </w:r>
      <w:bookmarkEnd w:id="167"/>
    </w:p>
    <w:p w14:paraId="64844CDF" w14:textId="3470FC7C" w:rsidR="00356347" w:rsidRDefault="002F5347" w:rsidP="002F5347">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w:instrText>
      </w:r>
      <w:r>
        <w:fldChar w:fldCharType="end"/>
      </w:r>
      <w:r>
        <w:instrText xml:space="preserve">"]" </w:instrText>
      </w:r>
      <w:r>
        <w:fldChar w:fldCharType="separate"/>
      </w:r>
      <w:r w:rsidR="0055207A">
        <w:t>[</w:t>
      </w:r>
      <w:r w:rsidR="0055207A">
        <w:rPr>
          <w:noProof/>
        </w:rPr>
        <w:t>8</w:t>
      </w:r>
      <w:r w:rsidR="0055207A">
        <w:t>-</w:t>
      </w:r>
      <w:r w:rsidR="0055207A">
        <w:rPr>
          <w:noProof/>
        </w:rPr>
        <w:t>1</w:t>
      </w:r>
      <w:r w:rsidR="0055207A">
        <w:t>]</w:t>
      </w:r>
      <w:r>
        <w:fldChar w:fldCharType="end"/>
      </w:r>
      <w:r>
        <w:t xml:space="preserve"> </w:t>
      </w:r>
      <w:r w:rsidR="00356347">
        <w:t>下载</w:t>
      </w:r>
      <w:r w:rsidR="00356347">
        <w:t>SDL</w:t>
      </w:r>
      <w:r w:rsidR="00356347">
        <w:t>软件包</w:t>
      </w:r>
    </w:p>
    <w:p w14:paraId="4286062B" w14:textId="3CF5F6F7" w:rsidR="00356347" w:rsidRDefault="00356347" w:rsidP="00356347">
      <w:pPr>
        <w:ind w:firstLineChars="200" w:firstLine="420"/>
      </w:pPr>
      <w:r>
        <w:t>从</w:t>
      </w:r>
      <w:hyperlink r:id="rId237" w:history="1">
        <w:r w:rsidRPr="00A40D59">
          <w:rPr>
            <w:rStyle w:val="ae"/>
          </w:rPr>
          <w:t>http://libsdl.org/</w:t>
        </w:r>
      </w:hyperlink>
      <w:r>
        <w:t>下载</w:t>
      </w:r>
      <w:r w:rsidRPr="00E93FAA">
        <w:t>Development Lib</w:t>
      </w:r>
      <w:r>
        <w:t>raries</w:t>
      </w:r>
      <w:r>
        <w:t>中</w:t>
      </w:r>
      <w:r>
        <w:t>VC</w:t>
      </w:r>
      <w:r>
        <w:t>对应的版本。实验示例编写时（</w:t>
      </w:r>
      <w:r>
        <w:rPr>
          <w:rFonts w:hint="eastAsia"/>
        </w:rPr>
        <w:t>2020.</w:t>
      </w:r>
      <w:r>
        <w:t>10.19</w:t>
      </w:r>
      <w:r>
        <w:t>）最新版本为</w:t>
      </w:r>
      <w:hyperlink r:id="rId238" w:history="1">
        <w:r w:rsidRPr="00E93FAA">
          <w:rPr>
            <w:rStyle w:val="ae"/>
          </w:rPr>
          <w:t>SDL2-devel-2.0.12-VC.zip</w:t>
        </w:r>
      </w:hyperlink>
      <w:r w:rsidRPr="00E93FAA">
        <w:t xml:space="preserve"> (Visual C++ 32/64-bit)</w:t>
      </w:r>
      <w:r>
        <w:t>。下载后的软件包解压后备用。</w:t>
      </w:r>
    </w:p>
    <w:p w14:paraId="267742EC" w14:textId="77777777" w:rsidR="0005129C" w:rsidRDefault="0005129C" w:rsidP="00356347">
      <w:pPr>
        <w:ind w:firstLineChars="200" w:firstLine="420"/>
      </w:pPr>
    </w:p>
    <w:p w14:paraId="2AA76A1A" w14:textId="3A92D9FD" w:rsidR="00356347" w:rsidRDefault="002F5347" w:rsidP="002F5347">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2</w:instrText>
      </w:r>
      <w:r>
        <w:fldChar w:fldCharType="end"/>
      </w:r>
      <w:r>
        <w:instrText xml:space="preserve">"]" </w:instrText>
      </w:r>
      <w:r>
        <w:fldChar w:fldCharType="separate"/>
      </w:r>
      <w:r w:rsidR="0055207A">
        <w:t>[</w:t>
      </w:r>
      <w:r w:rsidR="0055207A">
        <w:rPr>
          <w:noProof/>
        </w:rPr>
        <w:t>8</w:t>
      </w:r>
      <w:r w:rsidR="0055207A">
        <w:t>-</w:t>
      </w:r>
      <w:r w:rsidR="0055207A">
        <w:rPr>
          <w:noProof/>
        </w:rPr>
        <w:t>2</w:t>
      </w:r>
      <w:r w:rsidR="0055207A">
        <w:t>]</w:t>
      </w:r>
      <w:r>
        <w:fldChar w:fldCharType="end"/>
      </w:r>
      <w:r>
        <w:t xml:space="preserve"> </w:t>
      </w:r>
      <w:r w:rsidR="00356347">
        <w:t>阅读</w:t>
      </w:r>
      <w:r w:rsidR="00356347">
        <w:t>SDL</w:t>
      </w:r>
      <w:r w:rsidR="00356347">
        <w:t>文档</w:t>
      </w:r>
      <w:r w:rsidR="00356347">
        <w:fldChar w:fldCharType="begin"/>
      </w:r>
      <w:r w:rsidR="00EA461A">
        <w:instrText xml:space="preserve"> ADDIN EN.CITE &lt;EndNote&gt;&lt;Cite&gt;&lt;Author&gt;Wiki&lt;/Author&gt;&lt;RecNum&gt;3&lt;/RecNum&gt;&lt;DisplayText&gt;[3]&lt;/DisplayText&gt;&lt;record&gt;&lt;rec-number&gt;3&lt;/rec-number&gt;&lt;foreign-keys&gt;&lt;key app="EN" db-id="2vwdz022kt5w2beedx5pdsru920tfpw0ssxe" timestamp="1721889178"&gt;3&lt;/key&gt;&lt;/foreign-keys&gt;&lt;ref-type name="Web Page"&gt;12&lt;/ref-type&gt;&lt;contributors&gt;&lt;authors&gt;&lt;author&gt;SDL Wiki&lt;/author&gt;&lt;/authors&gt;&lt;/contributors&gt;&lt;titles&gt;&lt;title&gt;Simple DirectMedia Layer: SDL Tutorials&lt;/title&gt;&lt;/titles&gt;&lt;volume&gt;20240725&lt;/volume&gt;&lt;dates&gt;&lt;/dates&gt;&lt;urls&gt;&lt;related-urls&gt;&lt;url&gt;http://wiki.libsdl.org/ &amp;amp; http://wiki.libsdl.org/Tutorials&lt;/url&gt;&lt;/related-urls&gt;&lt;/urls&gt;&lt;/record&gt;&lt;/Cite&gt;&lt;/EndNote&gt;</w:instrText>
      </w:r>
      <w:r w:rsidR="00356347">
        <w:fldChar w:fldCharType="separate"/>
      </w:r>
      <w:r w:rsidR="00356347">
        <w:rPr>
          <w:noProof/>
        </w:rPr>
        <w:t>[3]</w:t>
      </w:r>
      <w:r w:rsidR="00356347">
        <w:fldChar w:fldCharType="end"/>
      </w:r>
      <w:r w:rsidR="00356347">
        <w:t>。</w:t>
      </w:r>
    </w:p>
    <w:p w14:paraId="20E00991" w14:textId="77777777" w:rsidR="0005129C" w:rsidRDefault="0005129C" w:rsidP="002F5347">
      <w:pPr>
        <w:spacing w:line="264" w:lineRule="auto"/>
      </w:pPr>
    </w:p>
    <w:p w14:paraId="739E300C" w14:textId="725573EF" w:rsidR="00356347" w:rsidRDefault="002F5347" w:rsidP="002F5347">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3</w:instrText>
      </w:r>
      <w:r>
        <w:fldChar w:fldCharType="end"/>
      </w:r>
      <w:r>
        <w:instrText xml:space="preserve">"]" </w:instrText>
      </w:r>
      <w:r>
        <w:fldChar w:fldCharType="separate"/>
      </w:r>
      <w:r w:rsidR="0055207A">
        <w:t>[</w:t>
      </w:r>
      <w:r w:rsidR="0055207A">
        <w:rPr>
          <w:noProof/>
        </w:rPr>
        <w:t>8</w:t>
      </w:r>
      <w:r w:rsidR="0055207A">
        <w:t>-</w:t>
      </w:r>
      <w:r w:rsidR="0055207A">
        <w:rPr>
          <w:noProof/>
        </w:rPr>
        <w:t>3</w:t>
      </w:r>
      <w:r w:rsidR="0055207A">
        <w:t>]</w:t>
      </w:r>
      <w:r>
        <w:fldChar w:fldCharType="end"/>
      </w:r>
      <w:r>
        <w:t xml:space="preserve"> </w:t>
      </w:r>
      <w:r w:rsidR="00356347">
        <w:t>Visual Studio</w:t>
      </w:r>
      <w:r w:rsidR="00356347">
        <w:t>下测试</w:t>
      </w:r>
      <w:r w:rsidR="00356347">
        <w:t>SDL</w:t>
      </w:r>
    </w:p>
    <w:p w14:paraId="16A63CF0" w14:textId="5F9950FD" w:rsidR="00356347" w:rsidRDefault="00356347" w:rsidP="00356347">
      <w:pPr>
        <w:ind w:firstLineChars="200" w:firstLine="420"/>
      </w:pPr>
      <w:r>
        <w:t>依据</w:t>
      </w:r>
      <w:r>
        <w:fldChar w:fldCharType="begin"/>
      </w:r>
      <w:r w:rsidR="00EA461A">
        <w:instrText xml:space="preserve"> ADDIN EN.CITE &lt;EndNote&gt;&lt;Cite&gt;&lt;Author&gt;Will Usher&lt;/Author&gt;&lt;RecNum&gt;4&lt;/RecNum&gt;&lt;DisplayText&gt;[4]&lt;/DisplayText&gt;&lt;record&gt;&lt;rec-number&gt;4&lt;/rec-number&gt;&lt;foreign-keys&gt;&lt;key app="EN" db-id="2vwdz022kt5w2beedx5pdsru920tfpw0ssxe" timestamp="1721889178"&gt;4&lt;/key&gt;&lt;/foreign-keys&gt;&lt;ref-type name="Web Page"&gt;12&lt;/ref-type&gt;&lt;contributors&gt;&lt;authors&gt;&lt;author&gt;Will Usher, SCI Institute, University of Utah&lt;/author&gt;&lt;/authors&gt;&lt;/contributors&gt;&lt;titles&gt;&lt;title&gt;TwinklebearDev SDL 2.0 Tutorial, Lesson 0: Setting up SDL&lt;/title&gt;&lt;/titles&gt;&lt;volume&gt;20240725&lt;/volume&gt;&lt;dates&gt;&lt;/dates&gt;&lt;urls&gt;&lt;related-urls&gt;&lt;url&gt;https://www.willusher.io/pages/sdl2/ &amp;amp; https://www.willusher.io/sdl2%20tutorials/2013/08/15/lesson-0-visual-studio&lt;/url&gt;&lt;/related-urls&gt;&lt;/urls&gt;&lt;/record&gt;&lt;/Cite&gt;&lt;/EndNote&gt;</w:instrText>
      </w:r>
      <w:r>
        <w:fldChar w:fldCharType="separate"/>
      </w:r>
      <w:r>
        <w:rPr>
          <w:noProof/>
        </w:rPr>
        <w:t>[4]</w:t>
      </w:r>
      <w:r>
        <w:fldChar w:fldCharType="end"/>
      </w:r>
      <w:r>
        <w:t>教程，在</w:t>
      </w:r>
      <w:r>
        <w:t>Visual Studio</w:t>
      </w:r>
      <w:r>
        <w:t>下新建一个项目（</w:t>
      </w:r>
      <w:r>
        <w:t>Console</w:t>
      </w:r>
      <w:r>
        <w:t>类型的项目），设置项目属性。需要配置：</w:t>
      </w:r>
    </w:p>
    <w:p w14:paraId="027C9157" w14:textId="77777777" w:rsidR="00356347" w:rsidRPr="002C3704" w:rsidRDefault="00356347" w:rsidP="00FA689F">
      <w:pPr>
        <w:pStyle w:val="afa"/>
        <w:numPr>
          <w:ilvl w:val="0"/>
          <w:numId w:val="11"/>
        </w:numPr>
        <w:spacing w:line="264" w:lineRule="auto"/>
        <w:ind w:firstLineChars="0"/>
      </w:pPr>
      <w:r w:rsidRPr="002C3704">
        <w:t>Setting the Include Path</w:t>
      </w:r>
      <w:r>
        <w:t>，例如</w:t>
      </w:r>
      <w:r w:rsidRPr="002C3704">
        <w:t>E:\project_2020\SDL2-2.0.12\include;</w:t>
      </w:r>
    </w:p>
    <w:p w14:paraId="7FE07B63" w14:textId="77777777" w:rsidR="00356347" w:rsidRPr="002C3704" w:rsidRDefault="00356347" w:rsidP="00FA689F">
      <w:pPr>
        <w:pStyle w:val="afa"/>
        <w:numPr>
          <w:ilvl w:val="0"/>
          <w:numId w:val="11"/>
        </w:numPr>
        <w:spacing w:line="264" w:lineRule="auto"/>
        <w:ind w:firstLineChars="0"/>
      </w:pPr>
      <w:r w:rsidRPr="002C3704">
        <w:t>Setting the Library Path</w:t>
      </w:r>
      <w:r>
        <w:t>，例如</w:t>
      </w:r>
      <w:r w:rsidRPr="002C3704">
        <w:t>E:\</w:t>
      </w:r>
      <w:r>
        <w:t>project_2020\SDL2-2.0.12\lib</w:t>
      </w:r>
      <w:r w:rsidRPr="002C3704">
        <w:t>;</w:t>
      </w:r>
    </w:p>
    <w:p w14:paraId="61EA7B6D" w14:textId="77777777" w:rsidR="00356347" w:rsidRPr="002C3704" w:rsidRDefault="00356347" w:rsidP="00FA689F">
      <w:pPr>
        <w:pStyle w:val="afa"/>
        <w:numPr>
          <w:ilvl w:val="0"/>
          <w:numId w:val="11"/>
        </w:numPr>
        <w:spacing w:line="264" w:lineRule="auto"/>
        <w:ind w:firstLineChars="0"/>
      </w:pPr>
      <w:r w:rsidRPr="002C3704">
        <w:t>Adding the Library Dependencies</w:t>
      </w:r>
      <w:r w:rsidRPr="002C3704">
        <w:rPr>
          <w:rFonts w:hint="eastAsia"/>
        </w:rPr>
        <w:t>，</w:t>
      </w:r>
      <w:r w:rsidRPr="002C3704">
        <w:t xml:space="preserve"> SDL2.lib; SDL2main.lib;</w:t>
      </w:r>
    </w:p>
    <w:p w14:paraId="7C8FE5DA" w14:textId="77777777" w:rsidR="0005129C" w:rsidRDefault="0005129C" w:rsidP="002F5347">
      <w:pPr>
        <w:spacing w:line="264" w:lineRule="auto"/>
      </w:pPr>
    </w:p>
    <w:p w14:paraId="7B8DFC1B" w14:textId="11E0F823" w:rsidR="00356347" w:rsidRDefault="002F5347" w:rsidP="002F5347">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4</w:instrText>
      </w:r>
      <w:r>
        <w:fldChar w:fldCharType="end"/>
      </w:r>
      <w:r>
        <w:instrText xml:space="preserve">"]" </w:instrText>
      </w:r>
      <w:r>
        <w:fldChar w:fldCharType="separate"/>
      </w:r>
      <w:r w:rsidR="0055207A">
        <w:t>[</w:t>
      </w:r>
      <w:r w:rsidR="0055207A">
        <w:rPr>
          <w:noProof/>
        </w:rPr>
        <w:t>8</w:t>
      </w:r>
      <w:r w:rsidR="0055207A">
        <w:t>-</w:t>
      </w:r>
      <w:r w:rsidR="0055207A">
        <w:rPr>
          <w:noProof/>
        </w:rPr>
        <w:t>4</w:t>
      </w:r>
      <w:r w:rsidR="0055207A">
        <w:t>]</w:t>
      </w:r>
      <w:r>
        <w:fldChar w:fldCharType="end"/>
      </w:r>
      <w:r>
        <w:t xml:space="preserve"> </w:t>
      </w:r>
      <w:r w:rsidR="00356347">
        <w:rPr>
          <w:rFonts w:hint="eastAsia"/>
        </w:rPr>
        <w:t>测试如下代码，</w:t>
      </w:r>
      <w:r w:rsidR="00356347">
        <w:t xml:space="preserve"> </w:t>
      </w:r>
    </w:p>
    <w:p w14:paraId="110D8D26" w14:textId="77777777" w:rsidR="00356347" w:rsidRPr="00F51171" w:rsidRDefault="00356347" w:rsidP="00356347">
      <w:pPr>
        <w:rPr>
          <w:color w:val="002060"/>
        </w:rPr>
      </w:pPr>
      <w:r w:rsidRPr="00F51171">
        <w:rPr>
          <w:color w:val="002060"/>
        </w:rPr>
        <w:t>#include &lt;iostream&gt;</w:t>
      </w:r>
    </w:p>
    <w:p w14:paraId="4FECAFAA" w14:textId="77777777" w:rsidR="00356347" w:rsidRPr="00F51171" w:rsidRDefault="00356347" w:rsidP="00356347">
      <w:pPr>
        <w:rPr>
          <w:color w:val="002060"/>
        </w:rPr>
      </w:pPr>
      <w:r w:rsidRPr="00F51171">
        <w:rPr>
          <w:color w:val="002060"/>
        </w:rPr>
        <w:t>#include &lt;SDL.h&gt;</w:t>
      </w:r>
    </w:p>
    <w:p w14:paraId="461BE3D3" w14:textId="77777777" w:rsidR="00356347" w:rsidRPr="00F51171" w:rsidRDefault="00356347" w:rsidP="00356347">
      <w:pPr>
        <w:rPr>
          <w:color w:val="002060"/>
        </w:rPr>
      </w:pPr>
      <w:r w:rsidRPr="00F51171">
        <w:rPr>
          <w:color w:val="002060"/>
        </w:rPr>
        <w:t>int main(int, char**){</w:t>
      </w:r>
    </w:p>
    <w:p w14:paraId="36FFF20A" w14:textId="77777777" w:rsidR="00356347" w:rsidRPr="00F51171" w:rsidRDefault="00356347" w:rsidP="00356347">
      <w:pPr>
        <w:rPr>
          <w:color w:val="002060"/>
        </w:rPr>
      </w:pPr>
      <w:r w:rsidRPr="00F51171">
        <w:rPr>
          <w:color w:val="002060"/>
        </w:rPr>
        <w:tab/>
      </w:r>
      <w:r w:rsidRPr="00F51171">
        <w:rPr>
          <w:b/>
          <w:bCs/>
          <w:color w:val="002060"/>
        </w:rPr>
        <w:t>if</w:t>
      </w:r>
      <w:r w:rsidRPr="00F51171">
        <w:rPr>
          <w:color w:val="002060"/>
        </w:rPr>
        <w:t xml:space="preserve"> (SDL_Init(SDL_INIT_VIDEO) != 0){</w:t>
      </w:r>
    </w:p>
    <w:p w14:paraId="13F5420D" w14:textId="77777777" w:rsidR="00356347" w:rsidRPr="00F51171" w:rsidRDefault="00356347" w:rsidP="00356347">
      <w:pPr>
        <w:rPr>
          <w:color w:val="002060"/>
        </w:rPr>
      </w:pPr>
      <w:r w:rsidRPr="00F51171">
        <w:rPr>
          <w:color w:val="002060"/>
        </w:rPr>
        <w:tab/>
      </w:r>
      <w:r w:rsidRPr="00F51171">
        <w:rPr>
          <w:color w:val="002060"/>
        </w:rPr>
        <w:tab/>
        <w:t>std::cout &lt;&lt; "SDL_Init Error: " &lt;&lt; SDL_GetError() &lt;&lt; std::endl;</w:t>
      </w:r>
    </w:p>
    <w:p w14:paraId="42F3AD16" w14:textId="77777777" w:rsidR="00356347" w:rsidRPr="00F51171" w:rsidRDefault="00356347" w:rsidP="00356347">
      <w:pPr>
        <w:rPr>
          <w:color w:val="002060"/>
        </w:rPr>
      </w:pPr>
      <w:r w:rsidRPr="00F51171">
        <w:rPr>
          <w:color w:val="002060"/>
        </w:rPr>
        <w:lastRenderedPageBreak/>
        <w:tab/>
      </w:r>
      <w:r w:rsidRPr="00F51171">
        <w:rPr>
          <w:color w:val="002060"/>
        </w:rPr>
        <w:tab/>
      </w:r>
      <w:r w:rsidRPr="00F51171">
        <w:rPr>
          <w:b/>
          <w:bCs/>
          <w:color w:val="002060"/>
        </w:rPr>
        <w:t>return</w:t>
      </w:r>
      <w:r w:rsidRPr="00F51171">
        <w:rPr>
          <w:color w:val="002060"/>
        </w:rPr>
        <w:t xml:space="preserve"> 1;</w:t>
      </w:r>
    </w:p>
    <w:p w14:paraId="1943FFF5" w14:textId="77777777" w:rsidR="00356347" w:rsidRPr="00F51171" w:rsidRDefault="00356347" w:rsidP="00356347">
      <w:pPr>
        <w:rPr>
          <w:color w:val="002060"/>
        </w:rPr>
      </w:pPr>
      <w:r w:rsidRPr="00F51171">
        <w:rPr>
          <w:color w:val="002060"/>
        </w:rPr>
        <w:tab/>
        <w:t>}</w:t>
      </w:r>
    </w:p>
    <w:p w14:paraId="60BF211C" w14:textId="77777777" w:rsidR="00356347" w:rsidRPr="00F51171" w:rsidRDefault="00356347" w:rsidP="00356347">
      <w:pPr>
        <w:rPr>
          <w:color w:val="002060"/>
        </w:rPr>
      </w:pPr>
      <w:r w:rsidRPr="00F51171">
        <w:rPr>
          <w:color w:val="002060"/>
        </w:rPr>
        <w:tab/>
        <w:t>SDL_Quit();</w:t>
      </w:r>
    </w:p>
    <w:p w14:paraId="1F661779" w14:textId="77777777" w:rsidR="00356347" w:rsidRPr="00F51171" w:rsidRDefault="00356347" w:rsidP="00356347">
      <w:pPr>
        <w:rPr>
          <w:color w:val="002060"/>
        </w:rPr>
      </w:pPr>
      <w:r w:rsidRPr="00F51171">
        <w:rPr>
          <w:color w:val="002060"/>
        </w:rPr>
        <w:tab/>
      </w:r>
      <w:r w:rsidRPr="00F51171">
        <w:rPr>
          <w:b/>
          <w:bCs/>
          <w:color w:val="002060"/>
        </w:rPr>
        <w:t>return</w:t>
      </w:r>
      <w:r w:rsidRPr="00F51171">
        <w:rPr>
          <w:color w:val="002060"/>
        </w:rPr>
        <w:t xml:space="preserve"> 0;</w:t>
      </w:r>
    </w:p>
    <w:p w14:paraId="2A9F50CE" w14:textId="77777777" w:rsidR="00356347" w:rsidRDefault="00356347" w:rsidP="00356347">
      <w:pPr>
        <w:rPr>
          <w:color w:val="002060"/>
        </w:rPr>
      </w:pPr>
      <w:r w:rsidRPr="00F51171">
        <w:rPr>
          <w:color w:val="002060"/>
        </w:rPr>
        <w:t>}</w:t>
      </w:r>
    </w:p>
    <w:p w14:paraId="3CEBAC21" w14:textId="77777777" w:rsidR="00356347" w:rsidRPr="00C52222" w:rsidRDefault="00356347" w:rsidP="00356347">
      <w:pPr>
        <w:rPr>
          <w:color w:val="002060"/>
        </w:rPr>
      </w:pPr>
    </w:p>
    <w:p w14:paraId="383737CB" w14:textId="77777777" w:rsidR="00356347" w:rsidRDefault="00356347" w:rsidP="00356347">
      <w:r>
        <w:rPr>
          <w:rFonts w:hint="eastAsia"/>
        </w:rPr>
        <w:t>注意：生成</w:t>
      </w:r>
      <w:r>
        <w:rPr>
          <w:rFonts w:hint="eastAsia"/>
        </w:rPr>
        <w:t>EXE</w:t>
      </w:r>
      <w:r>
        <w:rPr>
          <w:rFonts w:hint="eastAsia"/>
        </w:rPr>
        <w:t>后，运行前需要把</w:t>
      </w:r>
      <w:r w:rsidRPr="00530890">
        <w:t>SDL2.DLL</w:t>
      </w:r>
      <w:r w:rsidRPr="00530890">
        <w:rPr>
          <w:rFonts w:hint="eastAsia"/>
        </w:rPr>
        <w:t>拷贝到和</w:t>
      </w:r>
      <w:r>
        <w:t>EXE</w:t>
      </w:r>
      <w:r>
        <w:t>文件</w:t>
      </w:r>
      <w:r w:rsidRPr="00530890">
        <w:rPr>
          <w:rFonts w:hint="eastAsia"/>
        </w:rPr>
        <w:t>相同的目录下</w:t>
      </w:r>
      <w:r>
        <w:rPr>
          <w:rFonts w:hint="eastAsia"/>
        </w:rPr>
        <w:t>。并且，依据</w:t>
      </w:r>
      <w:r>
        <w:rPr>
          <w:rFonts w:hint="eastAsia"/>
        </w:rPr>
        <w:t>Visual</w:t>
      </w:r>
      <w:r>
        <w:t xml:space="preserve"> Studio</w:t>
      </w:r>
      <w:r>
        <w:t>中配置是</w:t>
      </w:r>
      <w:r>
        <w:t>x64</w:t>
      </w:r>
      <w:r>
        <w:t>还是</w:t>
      </w:r>
      <w:r>
        <w:t>x86</w:t>
      </w:r>
      <w:r>
        <w:t>，要拷贝对应的</w:t>
      </w:r>
      <w:r>
        <w:t>DLL</w:t>
      </w:r>
      <w:r>
        <w:t>版本。</w:t>
      </w:r>
    </w:p>
    <w:p w14:paraId="39643D5D" w14:textId="77777777" w:rsidR="00356347" w:rsidRDefault="00356347" w:rsidP="00356347"/>
    <w:p w14:paraId="5592F1B9" w14:textId="7AF72203" w:rsidR="00356347" w:rsidRDefault="00356347" w:rsidP="00356347">
      <w:pPr>
        <w:pStyle w:val="30"/>
      </w:pPr>
      <w:bookmarkStart w:id="168" w:name="_Toc179417804"/>
      <w:r>
        <w:rPr>
          <w:rFonts w:hint="eastAsia"/>
        </w:rPr>
        <w:t>ffmpeg</w:t>
      </w:r>
      <w:r>
        <w:rPr>
          <w:rFonts w:hint="eastAsia"/>
        </w:rPr>
        <w:t>环境测试</w:t>
      </w:r>
      <w:bookmarkEnd w:id="168"/>
    </w:p>
    <w:p w14:paraId="0150375A" w14:textId="0BB01785" w:rsidR="00356347" w:rsidRDefault="0005129C" w:rsidP="0005129C">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5</w:instrText>
      </w:r>
      <w:r>
        <w:fldChar w:fldCharType="end"/>
      </w:r>
      <w:r>
        <w:instrText xml:space="preserve">"]" </w:instrText>
      </w:r>
      <w:r>
        <w:fldChar w:fldCharType="separate"/>
      </w:r>
      <w:r w:rsidR="0055207A">
        <w:t>[</w:t>
      </w:r>
      <w:r w:rsidR="0055207A">
        <w:rPr>
          <w:noProof/>
        </w:rPr>
        <w:t>8</w:t>
      </w:r>
      <w:r w:rsidR="0055207A">
        <w:t>-</w:t>
      </w:r>
      <w:r w:rsidR="0055207A">
        <w:rPr>
          <w:noProof/>
        </w:rPr>
        <w:t>5</w:t>
      </w:r>
      <w:r w:rsidR="0055207A">
        <w:t>]</w:t>
      </w:r>
      <w:r>
        <w:fldChar w:fldCharType="end"/>
      </w:r>
      <w:r>
        <w:t xml:space="preserve"> </w:t>
      </w:r>
      <w:r w:rsidR="00356347">
        <w:t>下载</w:t>
      </w:r>
      <w:r w:rsidR="00356347">
        <w:t>ffmpeg</w:t>
      </w:r>
      <w:r w:rsidR="00356347">
        <w:t>。目前官网（</w:t>
      </w:r>
      <w:r w:rsidR="00356347" w:rsidRPr="0098719E">
        <w:t>https://ffmpeg.org/download.html</w:t>
      </w:r>
      <w:r w:rsidR="00356347" w:rsidRPr="0098719E">
        <w:t>）给出</w:t>
      </w:r>
      <w:r w:rsidR="00356347" w:rsidRPr="0098719E">
        <w:t>2</w:t>
      </w:r>
      <w:r w:rsidR="00356347">
        <w:t>个可下载</w:t>
      </w:r>
      <w:r w:rsidR="00356347">
        <w:t>Windows</w:t>
      </w:r>
      <w:r w:rsidR="00356347">
        <w:t>用版本的网址：</w:t>
      </w:r>
    </w:p>
    <w:p w14:paraId="7D6835CF" w14:textId="368B42C4" w:rsidR="00356347" w:rsidRDefault="00B3597E" w:rsidP="00356347">
      <w:pPr>
        <w:pStyle w:val="afa"/>
        <w:ind w:left="720" w:firstLineChars="0" w:firstLine="0"/>
      </w:pPr>
      <w:hyperlink r:id="rId239" w:history="1">
        <w:r w:rsidR="00356347" w:rsidRPr="00A40D59">
          <w:rPr>
            <w:rStyle w:val="ae"/>
          </w:rPr>
          <w:t>https://www.gyan.dev/ffmpeg/builds/</w:t>
        </w:r>
      </w:hyperlink>
    </w:p>
    <w:p w14:paraId="21E5364C" w14:textId="178D299B" w:rsidR="00356347" w:rsidRDefault="00B3597E" w:rsidP="00356347">
      <w:pPr>
        <w:pStyle w:val="afa"/>
        <w:ind w:left="720" w:firstLineChars="0" w:firstLine="0"/>
      </w:pPr>
      <w:hyperlink r:id="rId240" w:history="1">
        <w:r w:rsidR="00356347" w:rsidRPr="00A40D59">
          <w:rPr>
            <w:rStyle w:val="ae"/>
          </w:rPr>
          <w:t>https://github.com/BtbN/FFmpeg-Builds/releases</w:t>
        </w:r>
      </w:hyperlink>
    </w:p>
    <w:p w14:paraId="7160B66E" w14:textId="18F3950F" w:rsidR="00356347" w:rsidRDefault="00356347" w:rsidP="00356347">
      <w:pPr>
        <w:pStyle w:val="afa"/>
        <w:ind w:left="720" w:firstLineChars="0" w:firstLine="0"/>
      </w:pPr>
      <w:r>
        <w:t>但是最新版本调试过程有问题，实验示例调试过程采用的是</w:t>
      </w:r>
      <w:r w:rsidRPr="007C5D6A">
        <w:t>ffmpeg-4.2.3-win64-dev</w:t>
      </w:r>
      <w:r>
        <w:t>和</w:t>
      </w:r>
      <w:r>
        <w:t>ffmpeg-4.2.3-win64-shared</w:t>
      </w:r>
      <w:r>
        <w:t>。</w:t>
      </w:r>
    </w:p>
    <w:p w14:paraId="53AA16B2" w14:textId="77777777" w:rsidR="0005129C" w:rsidRDefault="0005129C" w:rsidP="00356347">
      <w:pPr>
        <w:pStyle w:val="afa"/>
        <w:ind w:left="720" w:firstLineChars="0" w:firstLine="0"/>
      </w:pPr>
    </w:p>
    <w:p w14:paraId="26439C57" w14:textId="0F1E4EB0" w:rsidR="00356347" w:rsidRDefault="0005129C" w:rsidP="0005129C">
      <w:pPr>
        <w:spacing w:before="84"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6</w:instrText>
      </w:r>
      <w:r>
        <w:fldChar w:fldCharType="end"/>
      </w:r>
      <w:r>
        <w:instrText xml:space="preserve">"]" </w:instrText>
      </w:r>
      <w:r>
        <w:fldChar w:fldCharType="separate"/>
      </w:r>
      <w:r w:rsidR="0055207A">
        <w:t>[</w:t>
      </w:r>
      <w:r w:rsidR="0055207A">
        <w:rPr>
          <w:noProof/>
        </w:rPr>
        <w:t>8</w:t>
      </w:r>
      <w:r w:rsidR="0055207A">
        <w:t>-</w:t>
      </w:r>
      <w:r w:rsidR="0055207A">
        <w:rPr>
          <w:noProof/>
        </w:rPr>
        <w:t>6</w:t>
      </w:r>
      <w:r w:rsidR="0055207A">
        <w:t>]</w:t>
      </w:r>
      <w:r>
        <w:fldChar w:fldCharType="end"/>
      </w:r>
      <w:r>
        <w:t xml:space="preserve"> </w:t>
      </w:r>
      <w:r w:rsidR="00356347">
        <w:rPr>
          <w:rFonts w:hint="eastAsia"/>
        </w:rPr>
        <w:t>了解“</w:t>
      </w:r>
      <w:r w:rsidR="00356347" w:rsidRPr="004439E0">
        <w:t>FFmpeg Tools</w:t>
      </w:r>
      <w:r w:rsidR="00356347">
        <w:rPr>
          <w:rFonts w:hint="eastAsia"/>
        </w:rPr>
        <w:t>”中的三个程序的作用。阅读</w:t>
      </w:r>
      <w:r w:rsidR="00356347">
        <w:rPr>
          <w:rFonts w:hint="eastAsia"/>
        </w:rPr>
        <w:t>f</w:t>
      </w:r>
      <w:r w:rsidR="00356347">
        <w:t>fprobe</w:t>
      </w:r>
      <w:r w:rsidR="00356347">
        <w:rPr>
          <w:rFonts w:hint="eastAsia"/>
        </w:rPr>
        <w:t>帮助文档（</w:t>
      </w:r>
      <w:hyperlink r:id="rId241" w:history="1">
        <w:r w:rsidR="00356347" w:rsidRPr="002871A2">
          <w:rPr>
            <w:rStyle w:val="ae"/>
          </w:rPr>
          <w:t>https://ffmpeg.org/ffprobe.html</w:t>
        </w:r>
      </w:hyperlink>
      <w:r w:rsidR="00356347">
        <w:rPr>
          <w:rFonts w:hint="eastAsia"/>
        </w:rPr>
        <w:t>）；阅读</w:t>
      </w:r>
      <w:r w:rsidR="00356347">
        <w:rPr>
          <w:rFonts w:hint="eastAsia"/>
        </w:rPr>
        <w:t>f</w:t>
      </w:r>
      <w:r w:rsidR="00356347">
        <w:t>f</w:t>
      </w:r>
      <w:r w:rsidR="00356347">
        <w:rPr>
          <w:rFonts w:hint="eastAsia"/>
        </w:rPr>
        <w:t>mpeg</w:t>
      </w:r>
      <w:r w:rsidR="00356347">
        <w:rPr>
          <w:rFonts w:hint="eastAsia"/>
        </w:rPr>
        <w:t>帮助文档（</w:t>
      </w:r>
      <w:hyperlink r:id="rId242" w:history="1">
        <w:r w:rsidR="00356347" w:rsidRPr="002871A2">
          <w:rPr>
            <w:rStyle w:val="ae"/>
          </w:rPr>
          <w:t>https://ffmpeg.org/ffmpeg.html</w:t>
        </w:r>
      </w:hyperlink>
      <w:r w:rsidR="00356347">
        <w:rPr>
          <w:rFonts w:hint="eastAsia"/>
        </w:rPr>
        <w:t>）；阅读</w:t>
      </w:r>
      <w:r w:rsidR="00356347">
        <w:rPr>
          <w:rFonts w:hint="eastAsia"/>
        </w:rPr>
        <w:t>f</w:t>
      </w:r>
      <w:r w:rsidR="00356347">
        <w:t>fp</w:t>
      </w:r>
      <w:r w:rsidR="00356347">
        <w:rPr>
          <w:rFonts w:hint="eastAsia"/>
        </w:rPr>
        <w:t>lay</w:t>
      </w:r>
      <w:r w:rsidR="00356347">
        <w:rPr>
          <w:rFonts w:hint="eastAsia"/>
        </w:rPr>
        <w:t>帮助文档（</w:t>
      </w:r>
      <w:hyperlink r:id="rId243" w:history="1">
        <w:r w:rsidR="00356347" w:rsidRPr="002871A2">
          <w:rPr>
            <w:rStyle w:val="ae"/>
          </w:rPr>
          <w:t>https://ffmpeg.org/ffplay.html</w:t>
        </w:r>
      </w:hyperlink>
      <w:r w:rsidR="00356347">
        <w:rPr>
          <w:rFonts w:hint="eastAsia"/>
        </w:rPr>
        <w:t>）。</w:t>
      </w:r>
    </w:p>
    <w:p w14:paraId="1BB20EEF" w14:textId="77777777" w:rsidR="0005129C" w:rsidRDefault="0005129C" w:rsidP="0005129C">
      <w:pPr>
        <w:spacing w:before="84" w:line="264" w:lineRule="auto"/>
      </w:pPr>
    </w:p>
    <w:p w14:paraId="0AD16B2F" w14:textId="565E26DD" w:rsidR="00356347" w:rsidRDefault="0005129C" w:rsidP="0005129C">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7</w:instrText>
      </w:r>
      <w:r>
        <w:fldChar w:fldCharType="end"/>
      </w:r>
      <w:r>
        <w:instrText xml:space="preserve">"]" </w:instrText>
      </w:r>
      <w:r>
        <w:fldChar w:fldCharType="separate"/>
      </w:r>
      <w:r w:rsidR="0055207A">
        <w:t>[</w:t>
      </w:r>
      <w:r w:rsidR="0055207A">
        <w:rPr>
          <w:noProof/>
        </w:rPr>
        <w:t>8</w:t>
      </w:r>
      <w:r w:rsidR="0055207A">
        <w:t>-</w:t>
      </w:r>
      <w:r w:rsidR="0055207A">
        <w:rPr>
          <w:noProof/>
        </w:rPr>
        <w:t>7</w:t>
      </w:r>
      <w:r w:rsidR="0055207A">
        <w:t>]</w:t>
      </w:r>
      <w:r>
        <w:fldChar w:fldCharType="end"/>
      </w:r>
      <w:r>
        <w:t xml:space="preserve"> </w:t>
      </w:r>
      <w:r w:rsidR="00356347">
        <w:t>使用</w:t>
      </w:r>
      <w:r w:rsidR="00356347">
        <w:t>ffplay</w:t>
      </w:r>
      <w:r w:rsidR="00356347">
        <w:t>播放</w:t>
      </w:r>
      <w:r w:rsidR="00356347">
        <w:t>mp4</w:t>
      </w:r>
      <w:r w:rsidR="00356347">
        <w:t>文件。尝试</w:t>
      </w:r>
      <w:r w:rsidR="00356347">
        <w:rPr>
          <w:rFonts w:hint="eastAsia"/>
        </w:rPr>
        <w:t>播放过程中控制操作（暂停、继续、增加音量、减小音量</w:t>
      </w:r>
      <w:r w:rsidR="00356347">
        <w:t>…</w:t>
      </w:r>
      <w:r w:rsidR="00356347">
        <w:rPr>
          <w:rFonts w:hint="eastAsia"/>
        </w:rPr>
        <w:t>）；改变显示窗口的大小。</w:t>
      </w:r>
    </w:p>
    <w:p w14:paraId="6A1158DF" w14:textId="77777777" w:rsidR="0005129C" w:rsidRDefault="0005129C" w:rsidP="0005129C">
      <w:pPr>
        <w:spacing w:line="264" w:lineRule="auto"/>
      </w:pPr>
    </w:p>
    <w:p w14:paraId="1F0998AF" w14:textId="39D54E13" w:rsidR="00356347" w:rsidRDefault="0005129C" w:rsidP="0005129C">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8</w:instrText>
      </w:r>
      <w:r>
        <w:fldChar w:fldCharType="end"/>
      </w:r>
      <w:r>
        <w:instrText xml:space="preserve">"]" </w:instrText>
      </w:r>
      <w:r>
        <w:fldChar w:fldCharType="separate"/>
      </w:r>
      <w:r w:rsidR="0055207A">
        <w:t>[</w:t>
      </w:r>
      <w:r w:rsidR="0055207A">
        <w:rPr>
          <w:noProof/>
        </w:rPr>
        <w:t>8</w:t>
      </w:r>
      <w:r w:rsidR="0055207A">
        <w:t>-</w:t>
      </w:r>
      <w:r w:rsidR="0055207A">
        <w:rPr>
          <w:noProof/>
        </w:rPr>
        <w:t>8</w:t>
      </w:r>
      <w:r w:rsidR="0055207A">
        <w:t>]</w:t>
      </w:r>
      <w:r>
        <w:fldChar w:fldCharType="end"/>
      </w:r>
      <w:r>
        <w:t xml:space="preserve"> </w:t>
      </w:r>
      <w:r w:rsidR="00356347">
        <w:rPr>
          <w:rFonts w:hint="eastAsia"/>
        </w:rPr>
        <w:t>在使用</w:t>
      </w:r>
      <w:r w:rsidR="00356347">
        <w:rPr>
          <w:rFonts w:hint="eastAsia"/>
        </w:rPr>
        <w:t>ffmpeg</w:t>
      </w:r>
      <w:r w:rsidR="00356347">
        <w:rPr>
          <w:rFonts w:hint="eastAsia"/>
        </w:rPr>
        <w:t>前，需要配置</w:t>
      </w:r>
      <w:r w:rsidR="00356347">
        <w:rPr>
          <w:rFonts w:hint="eastAsia"/>
        </w:rPr>
        <w:t>Visual Studio</w:t>
      </w:r>
      <w:r w:rsidR="00356347">
        <w:rPr>
          <w:rFonts w:hint="eastAsia"/>
        </w:rPr>
        <w:t>，可参考</w:t>
      </w:r>
      <w:r w:rsidR="00356347">
        <w:fldChar w:fldCharType="begin"/>
      </w:r>
      <w:r w:rsidR="00EA461A">
        <w:rPr>
          <w:rFonts w:hint="eastAsia"/>
        </w:rPr>
        <w:instrText xml:space="preserve"> ADDIN EN.CITE &lt;EndNote&gt;&lt;Cite&gt;&lt;Author&gt;cnblogs-</w:instrText>
      </w:r>
      <w:r w:rsidR="00EA461A">
        <w:rPr>
          <w:rFonts w:hint="eastAsia"/>
        </w:rPr>
        <w:instrText>灰色飘零</w:instrText>
      </w:r>
      <w:r w:rsidR="00EA461A">
        <w:rPr>
          <w:rFonts w:hint="eastAsia"/>
        </w:rPr>
        <w:instrText>&lt;/Author&gt;&lt;Year&gt;2019&lt;/Year&gt;&lt;RecNum&gt;5&lt;/RecNum&gt;&lt;DisplayText&gt;[5]&lt;/DisplayText&gt;&lt;record&gt;&lt;rec-number&gt;5&lt;/rec-number&gt;&lt;foreign-keys&gt;&lt;key app="EN" db-id="2vwdz022kt5w2beedx5pdsru920tfpw0ssxe" timestamp="1721889178"&gt;5&lt;/key&gt;&lt;/foreign-keys&gt;&lt;ref-type name="Web Page"&gt;12&lt;/ref-type&gt;&lt;contributors&gt;&lt;authors&gt;&lt;author&gt;&lt;style face="normal" font="default" charset="134" size="100%"&gt;cnblogs-</w:instrText>
      </w:r>
      <w:r w:rsidR="00EA461A">
        <w:rPr>
          <w:rFonts w:hint="eastAsia"/>
        </w:rPr>
        <w:instrText>灰色飘零</w:instrText>
      </w:r>
      <w:r w:rsidR="00EA461A">
        <w:rPr>
          <w:rFonts w:hint="eastAsia"/>
        </w:rPr>
        <w:instrText>&lt;/style&gt;&lt;/author&gt;&lt;/authors&gt;&lt;/contributors&gt;&lt;titles&gt;&lt;title&gt;&lt;style face="normal" font="default" charset="134" size="100%"&gt;VS 2017</w:instrText>
      </w:r>
      <w:r w:rsidR="00EA461A">
        <w:rPr>
          <w:rFonts w:hint="eastAsia"/>
        </w:rPr>
        <w:instrText>配置</w:instrText>
      </w:r>
      <w:r w:rsidR="00EA461A">
        <w:rPr>
          <w:rFonts w:hint="eastAsia"/>
        </w:rPr>
        <w:instrText>FFmpeg</w:instrText>
      </w:r>
      <w:r w:rsidR="00EA461A">
        <w:rPr>
          <w:rFonts w:hint="eastAsia"/>
        </w:rPr>
        <w:instrText>开发环境</w:instrText>
      </w:r>
      <w:r w:rsidR="00EA461A">
        <w:rPr>
          <w:rFonts w:hint="eastAsia"/>
        </w:rPr>
        <w:instrText>&lt;/style&gt;&lt;/title&gt;&lt;/titles&gt;&lt;volume&gt;20240725&lt;/volume&gt;&lt;dates&gt;&lt;year&gt;2019&lt;/year&gt;&lt;/dates&gt;&lt;urls&gt;&lt;related-urls&gt;&lt;url&gt;https://www.cnblogs.com/renhui/p/10387764.html&lt;/url&gt;&lt;/related-urls&gt;&lt;/urls&gt;&lt;/record&gt;&lt;/Cite&gt;&lt;/EndNote&gt;</w:instrText>
      </w:r>
      <w:r w:rsidR="00356347">
        <w:fldChar w:fldCharType="separate"/>
      </w:r>
      <w:r w:rsidR="00356347">
        <w:rPr>
          <w:noProof/>
        </w:rPr>
        <w:t>[5]</w:t>
      </w:r>
      <w:r w:rsidR="00356347">
        <w:fldChar w:fldCharType="end"/>
      </w:r>
      <w:r w:rsidR="00356347">
        <w:t>。在</w:t>
      </w:r>
      <w:r w:rsidR="00356347">
        <w:t>Visual Studio</w:t>
      </w:r>
      <w:r w:rsidR="00356347">
        <w:t>下新建一个项目（</w:t>
      </w:r>
      <w:r w:rsidR="00356347">
        <w:t>Console</w:t>
      </w:r>
      <w:r w:rsidR="00356347">
        <w:t>类型），弄成如下配置：</w:t>
      </w:r>
    </w:p>
    <w:p w14:paraId="4E33244D" w14:textId="77777777" w:rsidR="00356347" w:rsidRPr="007A1F9C" w:rsidRDefault="00356347" w:rsidP="00FA689F">
      <w:pPr>
        <w:pStyle w:val="afa"/>
        <w:numPr>
          <w:ilvl w:val="1"/>
          <w:numId w:val="10"/>
        </w:numPr>
        <w:spacing w:line="264" w:lineRule="auto"/>
        <w:ind w:firstLineChars="0"/>
      </w:pPr>
      <w:r w:rsidRPr="007A1F9C">
        <w:rPr>
          <w:rFonts w:hint="eastAsia"/>
        </w:rPr>
        <w:t>添加头文件目录，</w:t>
      </w:r>
      <w:r w:rsidRPr="007A1F9C">
        <w:rPr>
          <w:rFonts w:hint="eastAsia"/>
        </w:rPr>
        <w:t>C</w:t>
      </w:r>
      <w:r w:rsidRPr="007A1F9C">
        <w:rPr>
          <w:rFonts w:hint="eastAsia"/>
        </w:rPr>
        <w:t>例如，</w:t>
      </w:r>
      <w:r w:rsidRPr="007A1F9C">
        <w:rPr>
          <w:rFonts w:hint="eastAsia"/>
        </w:rPr>
        <w:t>E:\cxh_work\FFmpeg\ffmpeg-4.2.3-win64-dev\include;</w:t>
      </w:r>
    </w:p>
    <w:p w14:paraId="1B0476B1" w14:textId="77777777" w:rsidR="00356347" w:rsidRPr="007A1F9C" w:rsidRDefault="00356347" w:rsidP="00FA689F">
      <w:pPr>
        <w:pStyle w:val="afa"/>
        <w:numPr>
          <w:ilvl w:val="1"/>
          <w:numId w:val="10"/>
        </w:numPr>
        <w:spacing w:line="264" w:lineRule="auto"/>
        <w:ind w:firstLineChars="0"/>
      </w:pPr>
      <w:r w:rsidRPr="007A1F9C">
        <w:rPr>
          <w:rFonts w:hint="eastAsia"/>
        </w:rPr>
        <w:t>添加库文件目录，例如，</w:t>
      </w:r>
      <w:r w:rsidRPr="007A1F9C">
        <w:rPr>
          <w:rFonts w:hint="eastAsia"/>
        </w:rPr>
        <w:t>E:\cxh_work\FFmpeg\ffmpeg-4.2.3-win64-dev\lib;</w:t>
      </w:r>
    </w:p>
    <w:p w14:paraId="154A1A2D" w14:textId="77777777" w:rsidR="00356347" w:rsidRDefault="00356347" w:rsidP="00FA689F">
      <w:pPr>
        <w:pStyle w:val="afa"/>
        <w:numPr>
          <w:ilvl w:val="1"/>
          <w:numId w:val="10"/>
        </w:numPr>
        <w:spacing w:line="264" w:lineRule="auto"/>
        <w:ind w:firstLineChars="0"/>
      </w:pPr>
      <w:r w:rsidRPr="007A1F9C">
        <w:rPr>
          <w:rFonts w:hint="eastAsia"/>
        </w:rPr>
        <w:t>添加附加依赖库，顺序为：</w:t>
      </w:r>
      <w:r w:rsidRPr="007A1F9C">
        <w:rPr>
          <w:rFonts w:hint="eastAsia"/>
        </w:rPr>
        <w:t>avcodec.lib; avformat.lib; avutil.lib; avdevice.lib; avfilter.lib;postproc.lib;swresample.lib; swscale.lib;</w:t>
      </w:r>
    </w:p>
    <w:p w14:paraId="4F689A1B" w14:textId="77777777" w:rsidR="0005129C" w:rsidRDefault="0005129C" w:rsidP="0005129C">
      <w:pPr>
        <w:spacing w:line="264" w:lineRule="auto"/>
      </w:pPr>
    </w:p>
    <w:p w14:paraId="56DAFAD3" w14:textId="138EB17D" w:rsidR="00356347" w:rsidRDefault="0005129C" w:rsidP="0005129C">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9</w:instrText>
      </w:r>
      <w:r>
        <w:fldChar w:fldCharType="end"/>
      </w:r>
      <w:r>
        <w:instrText xml:space="preserve">"]" </w:instrText>
      </w:r>
      <w:r>
        <w:fldChar w:fldCharType="separate"/>
      </w:r>
      <w:r w:rsidR="0055207A">
        <w:t>[</w:t>
      </w:r>
      <w:r w:rsidR="0055207A">
        <w:rPr>
          <w:noProof/>
        </w:rPr>
        <w:t>8</w:t>
      </w:r>
      <w:r w:rsidR="0055207A">
        <w:t>-</w:t>
      </w:r>
      <w:r w:rsidR="0055207A">
        <w:rPr>
          <w:noProof/>
        </w:rPr>
        <w:t>9</w:t>
      </w:r>
      <w:r w:rsidR="0055207A">
        <w:t>]</w:t>
      </w:r>
      <w:r>
        <w:fldChar w:fldCharType="end"/>
      </w:r>
      <w:r>
        <w:t xml:space="preserve"> </w:t>
      </w:r>
      <w:r w:rsidR="00356347">
        <w:rPr>
          <w:rFonts w:hint="eastAsia"/>
        </w:rPr>
        <w:t>测试如下代码，</w:t>
      </w:r>
      <w:r w:rsidR="00356347">
        <w:t xml:space="preserve"> </w:t>
      </w:r>
    </w:p>
    <w:p w14:paraId="29D55F9F" w14:textId="77777777" w:rsidR="00356347" w:rsidRPr="003662F0" w:rsidRDefault="00356347" w:rsidP="00356347">
      <w:pPr>
        <w:rPr>
          <w:color w:val="002060"/>
        </w:rPr>
      </w:pPr>
      <w:r w:rsidRPr="003662F0">
        <w:rPr>
          <w:color w:val="002060"/>
        </w:rPr>
        <w:t>#include "pch.h"</w:t>
      </w:r>
    </w:p>
    <w:p w14:paraId="79C230F9" w14:textId="77777777" w:rsidR="00356347" w:rsidRPr="003662F0" w:rsidRDefault="00356347" w:rsidP="00356347">
      <w:pPr>
        <w:rPr>
          <w:color w:val="002060"/>
        </w:rPr>
      </w:pPr>
      <w:r w:rsidRPr="003662F0">
        <w:rPr>
          <w:color w:val="002060"/>
        </w:rPr>
        <w:t>#include &lt;iostream&gt;</w:t>
      </w:r>
    </w:p>
    <w:p w14:paraId="29DDB4F9" w14:textId="77777777" w:rsidR="00356347" w:rsidRPr="003662F0" w:rsidRDefault="00356347" w:rsidP="00356347">
      <w:pPr>
        <w:rPr>
          <w:color w:val="002060"/>
        </w:rPr>
      </w:pPr>
      <w:r w:rsidRPr="003662F0">
        <w:rPr>
          <w:color w:val="002060"/>
        </w:rPr>
        <w:t>extern "C" {</w:t>
      </w:r>
    </w:p>
    <w:p w14:paraId="39747951" w14:textId="77777777" w:rsidR="00356347" w:rsidRPr="003662F0" w:rsidRDefault="00356347" w:rsidP="00356347">
      <w:pPr>
        <w:rPr>
          <w:color w:val="002060"/>
        </w:rPr>
      </w:pPr>
      <w:r w:rsidRPr="003662F0">
        <w:rPr>
          <w:color w:val="002060"/>
        </w:rPr>
        <w:t>#include "libavcodec/avcodec.h"</w:t>
      </w:r>
    </w:p>
    <w:p w14:paraId="445EEF7E" w14:textId="77777777" w:rsidR="00356347" w:rsidRPr="003662F0" w:rsidRDefault="00356347" w:rsidP="00356347">
      <w:pPr>
        <w:rPr>
          <w:color w:val="002060"/>
        </w:rPr>
      </w:pPr>
      <w:r w:rsidRPr="003662F0">
        <w:rPr>
          <w:color w:val="002060"/>
        </w:rPr>
        <w:t>#include "libavformat/avformat.h"</w:t>
      </w:r>
    </w:p>
    <w:p w14:paraId="0916912A" w14:textId="77777777" w:rsidR="00356347" w:rsidRPr="003662F0" w:rsidRDefault="00356347" w:rsidP="00356347">
      <w:pPr>
        <w:rPr>
          <w:color w:val="002060"/>
        </w:rPr>
      </w:pPr>
      <w:r w:rsidRPr="003662F0">
        <w:rPr>
          <w:color w:val="002060"/>
        </w:rPr>
        <w:t>}</w:t>
      </w:r>
    </w:p>
    <w:p w14:paraId="41CBAA4F" w14:textId="77777777" w:rsidR="00356347" w:rsidRPr="003662F0" w:rsidRDefault="00356347" w:rsidP="00356347">
      <w:pPr>
        <w:rPr>
          <w:color w:val="002060"/>
        </w:rPr>
      </w:pPr>
      <w:r w:rsidRPr="003662F0">
        <w:rPr>
          <w:color w:val="002060"/>
        </w:rPr>
        <w:t>int main(int argc, char* argv[]) {</w:t>
      </w:r>
    </w:p>
    <w:p w14:paraId="3D517F6D" w14:textId="77777777" w:rsidR="00356347" w:rsidRPr="003662F0" w:rsidRDefault="00356347" w:rsidP="00356347">
      <w:pPr>
        <w:rPr>
          <w:color w:val="002060"/>
        </w:rPr>
      </w:pPr>
      <w:r w:rsidRPr="003662F0">
        <w:rPr>
          <w:color w:val="002060"/>
        </w:rPr>
        <w:tab/>
        <w:t>printf("%s\nOK!", avcodec_configuration());</w:t>
      </w:r>
    </w:p>
    <w:p w14:paraId="7A92538F" w14:textId="77777777" w:rsidR="00356347" w:rsidRPr="003662F0" w:rsidRDefault="00356347" w:rsidP="00356347">
      <w:pPr>
        <w:rPr>
          <w:color w:val="002060"/>
        </w:rPr>
      </w:pPr>
      <w:r w:rsidRPr="003662F0">
        <w:rPr>
          <w:color w:val="002060"/>
        </w:rPr>
        <w:tab/>
        <w:t>return 0;</w:t>
      </w:r>
    </w:p>
    <w:p w14:paraId="5A9C826B" w14:textId="77777777" w:rsidR="00356347" w:rsidRPr="003662F0" w:rsidRDefault="00356347" w:rsidP="00356347">
      <w:pPr>
        <w:rPr>
          <w:color w:val="002060"/>
        </w:rPr>
      </w:pPr>
      <w:r w:rsidRPr="003662F0">
        <w:rPr>
          <w:color w:val="002060"/>
        </w:rPr>
        <w:t>}</w:t>
      </w:r>
    </w:p>
    <w:p w14:paraId="41442B3F" w14:textId="77777777" w:rsidR="00356347" w:rsidRPr="00F51171" w:rsidRDefault="00356347" w:rsidP="00356347">
      <w:pPr>
        <w:rPr>
          <w:color w:val="002060"/>
        </w:rPr>
      </w:pPr>
    </w:p>
    <w:p w14:paraId="6F3BEAB2" w14:textId="77777777" w:rsidR="00356347" w:rsidRDefault="00356347" w:rsidP="00356347">
      <w:r>
        <w:rPr>
          <w:rFonts w:hint="eastAsia"/>
        </w:rPr>
        <w:t>注意：生成</w:t>
      </w:r>
      <w:r>
        <w:rPr>
          <w:rFonts w:hint="eastAsia"/>
        </w:rPr>
        <w:t>EXE</w:t>
      </w:r>
      <w:r>
        <w:rPr>
          <w:rFonts w:hint="eastAsia"/>
        </w:rPr>
        <w:t>后，运行前需要把几个</w:t>
      </w:r>
      <w:r>
        <w:rPr>
          <w:rFonts w:hint="eastAsia"/>
        </w:rPr>
        <w:t>DLL</w:t>
      </w:r>
      <w:r>
        <w:rPr>
          <w:rFonts w:hint="eastAsia"/>
        </w:rPr>
        <w:t>（</w:t>
      </w:r>
      <w:r w:rsidRPr="00642A8E">
        <w:t>avcodec-58.dll  avdevice</w:t>
      </w:r>
      <w:r>
        <w:t>-</w:t>
      </w:r>
      <w:r w:rsidRPr="00642A8E">
        <w:t>58.dll  avfilter</w:t>
      </w:r>
      <w:r>
        <w:t>-</w:t>
      </w:r>
      <w:r w:rsidRPr="00642A8E">
        <w:t>7.dll  avformat</w:t>
      </w:r>
      <w:r>
        <w:t>-</w:t>
      </w:r>
      <w:r w:rsidRPr="00642A8E">
        <w:t>58.dll  avutil</w:t>
      </w:r>
      <w:r>
        <w:t>-</w:t>
      </w:r>
      <w:r w:rsidRPr="00642A8E">
        <w:t>56.dll   postproc</w:t>
      </w:r>
      <w:r>
        <w:t>-</w:t>
      </w:r>
      <w:r w:rsidRPr="00642A8E">
        <w:t>55.dll   swresample</w:t>
      </w:r>
      <w:r>
        <w:t>-</w:t>
      </w:r>
      <w:r w:rsidRPr="00642A8E">
        <w:t>3.dll  swscale</w:t>
      </w:r>
      <w:r>
        <w:t>-</w:t>
      </w:r>
      <w:r w:rsidRPr="00642A8E">
        <w:t>5.dll</w:t>
      </w:r>
      <w:r>
        <w:rPr>
          <w:rFonts w:hint="eastAsia"/>
        </w:rPr>
        <w:t>）</w:t>
      </w:r>
      <w:r w:rsidRPr="00530890">
        <w:rPr>
          <w:rFonts w:hint="eastAsia"/>
        </w:rPr>
        <w:t>拷贝到和</w:t>
      </w:r>
      <w:r>
        <w:t>EXE</w:t>
      </w:r>
      <w:r>
        <w:t>文件</w:t>
      </w:r>
      <w:r w:rsidRPr="00530890">
        <w:rPr>
          <w:rFonts w:hint="eastAsia"/>
        </w:rPr>
        <w:t>相同的目录下</w:t>
      </w:r>
      <w:r>
        <w:rPr>
          <w:rFonts w:hint="eastAsia"/>
        </w:rPr>
        <w:t>。并且，依据</w:t>
      </w:r>
      <w:r>
        <w:rPr>
          <w:rFonts w:hint="eastAsia"/>
        </w:rPr>
        <w:t>Visual</w:t>
      </w:r>
      <w:r>
        <w:t xml:space="preserve"> Studio</w:t>
      </w:r>
      <w:r>
        <w:t>中配置是</w:t>
      </w:r>
      <w:r>
        <w:t>x64</w:t>
      </w:r>
      <w:r>
        <w:t>还是</w:t>
      </w:r>
      <w:r>
        <w:t>x86</w:t>
      </w:r>
      <w:r>
        <w:t>，要拷贝对应的</w:t>
      </w:r>
      <w:r>
        <w:t>DLL</w:t>
      </w:r>
      <w:r>
        <w:t>版本。</w:t>
      </w:r>
    </w:p>
    <w:p w14:paraId="68A7B48F" w14:textId="77777777" w:rsidR="00356347" w:rsidRDefault="00356347" w:rsidP="00356347"/>
    <w:p w14:paraId="04C6C292" w14:textId="495668D7" w:rsidR="00356347" w:rsidRDefault="00356347" w:rsidP="00356347">
      <w:pPr>
        <w:pStyle w:val="30"/>
      </w:pPr>
      <w:bookmarkStart w:id="169" w:name="_Toc179417805"/>
      <w:r>
        <w:lastRenderedPageBreak/>
        <w:t>调试示例代码</w:t>
      </w:r>
      <w:bookmarkEnd w:id="169"/>
    </w:p>
    <w:p w14:paraId="58230EBD" w14:textId="5D77A0E6" w:rsidR="00356347" w:rsidRPr="00891CFA" w:rsidRDefault="0005129C" w:rsidP="0005129C">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10</w:instrText>
      </w:r>
      <w:r>
        <w:fldChar w:fldCharType="end"/>
      </w:r>
      <w:r>
        <w:instrText xml:space="preserve">"]" </w:instrText>
      </w:r>
      <w:r>
        <w:fldChar w:fldCharType="separate"/>
      </w:r>
      <w:r w:rsidR="0055207A">
        <w:t>[</w:t>
      </w:r>
      <w:r w:rsidR="0055207A">
        <w:rPr>
          <w:noProof/>
        </w:rPr>
        <w:t>8</w:t>
      </w:r>
      <w:r w:rsidR="0055207A">
        <w:t>-</w:t>
      </w:r>
      <w:r w:rsidR="0055207A">
        <w:rPr>
          <w:noProof/>
        </w:rPr>
        <w:t>10</w:t>
      </w:r>
      <w:r w:rsidR="0055207A">
        <w:t>]</w:t>
      </w:r>
      <w:r>
        <w:fldChar w:fldCharType="end"/>
      </w:r>
      <w:r>
        <w:t xml:space="preserve"> </w:t>
      </w:r>
      <w:r w:rsidR="00356347">
        <w:t>将示例</w:t>
      </w:r>
      <w:r w:rsidR="00356347" w:rsidRPr="00EB5590">
        <w:t>SDL_ffmpeg_player.rar</w:t>
      </w:r>
      <w:r w:rsidR="00356347">
        <w:t>解压后用</w:t>
      </w:r>
      <w:r w:rsidR="00356347">
        <w:t>Visual Studio</w:t>
      </w:r>
      <w:r w:rsidR="00356347">
        <w:t>打开项目。参考代码（</w:t>
      </w:r>
      <w:r w:rsidR="00356347" w:rsidRPr="00891CFA">
        <w:t>SDL_ffmpeg_player.cpp</w:t>
      </w:r>
      <w:r w:rsidR="00356347">
        <w:t>）中注释信息，修改项目属性的头文件包含目录、库文件包含目录、指定</w:t>
      </w:r>
      <w:r w:rsidR="00356347" w:rsidRPr="00891CFA">
        <w:rPr>
          <w:rFonts w:hint="eastAsia"/>
        </w:rPr>
        <w:t>需要输入的库文件</w:t>
      </w:r>
      <w:r w:rsidR="00356347">
        <w:rPr>
          <w:rFonts w:hint="eastAsia"/>
        </w:rPr>
        <w:t>（</w:t>
      </w:r>
      <w:r w:rsidR="00356347" w:rsidRPr="00891CFA">
        <w:rPr>
          <w:rFonts w:hint="eastAsia"/>
        </w:rPr>
        <w:t>*.lib</w:t>
      </w:r>
      <w:r w:rsidR="00356347">
        <w:rPr>
          <w:rFonts w:hint="eastAsia"/>
        </w:rPr>
        <w:t>）。</w:t>
      </w:r>
    </w:p>
    <w:p w14:paraId="53F94F3C" w14:textId="7A703F95" w:rsidR="00356347" w:rsidRDefault="0005129C" w:rsidP="0005129C">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11</w:instrText>
      </w:r>
      <w:r>
        <w:fldChar w:fldCharType="end"/>
      </w:r>
      <w:r>
        <w:instrText xml:space="preserve">"]" </w:instrText>
      </w:r>
      <w:r>
        <w:fldChar w:fldCharType="separate"/>
      </w:r>
      <w:r w:rsidR="0055207A">
        <w:t>[</w:t>
      </w:r>
      <w:r w:rsidR="0055207A">
        <w:rPr>
          <w:noProof/>
        </w:rPr>
        <w:t>8</w:t>
      </w:r>
      <w:r w:rsidR="0055207A">
        <w:t>-</w:t>
      </w:r>
      <w:r w:rsidR="0055207A">
        <w:rPr>
          <w:noProof/>
        </w:rPr>
        <w:t>11</w:t>
      </w:r>
      <w:r w:rsidR="0055207A">
        <w:t>]</w:t>
      </w:r>
      <w:r>
        <w:fldChar w:fldCharType="end"/>
      </w:r>
      <w:r>
        <w:t xml:space="preserve"> </w:t>
      </w:r>
      <w:r w:rsidR="00356347">
        <w:t>测试播放</w:t>
      </w:r>
      <w:r w:rsidR="00356347">
        <w:t>mp4</w:t>
      </w:r>
      <w:r w:rsidR="00356347">
        <w:t>文件的效果。</w:t>
      </w:r>
    </w:p>
    <w:p w14:paraId="1E61A430" w14:textId="77777777" w:rsidR="00356347" w:rsidRDefault="00356347" w:rsidP="00356347"/>
    <w:p w14:paraId="22E494CA" w14:textId="25568C53" w:rsidR="00356347" w:rsidRDefault="00356347" w:rsidP="00356347">
      <w:pPr>
        <w:pStyle w:val="30"/>
      </w:pPr>
      <w:bookmarkStart w:id="170" w:name="_Toc179417806"/>
      <w:r>
        <w:t>完善示例代码</w:t>
      </w:r>
      <w:r>
        <w:rPr>
          <w:rFonts w:hint="eastAsia"/>
        </w:rPr>
        <w:t>(</w:t>
      </w:r>
      <w:r>
        <w:t>*</w:t>
      </w:r>
      <w:r>
        <w:t>选作</w:t>
      </w:r>
      <w:r>
        <w:rPr>
          <w:rFonts w:hint="eastAsia"/>
        </w:rPr>
        <w:t>)</w:t>
      </w:r>
      <w:bookmarkEnd w:id="170"/>
    </w:p>
    <w:p w14:paraId="362CCA92" w14:textId="0F056579" w:rsidR="00356347" w:rsidRDefault="0005129C" w:rsidP="0005129C">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12</w:instrText>
      </w:r>
      <w:r>
        <w:fldChar w:fldCharType="end"/>
      </w:r>
      <w:r>
        <w:instrText xml:space="preserve">"]" </w:instrText>
      </w:r>
      <w:r>
        <w:fldChar w:fldCharType="separate"/>
      </w:r>
      <w:r w:rsidR="0055207A">
        <w:t>[</w:t>
      </w:r>
      <w:r w:rsidR="0055207A">
        <w:rPr>
          <w:noProof/>
        </w:rPr>
        <w:t>8</w:t>
      </w:r>
      <w:r w:rsidR="0055207A">
        <w:t>-</w:t>
      </w:r>
      <w:r w:rsidR="0055207A">
        <w:rPr>
          <w:noProof/>
        </w:rPr>
        <w:t>12</w:t>
      </w:r>
      <w:r w:rsidR="0055207A">
        <w:t>]</w:t>
      </w:r>
      <w:r>
        <w:fldChar w:fldCharType="end"/>
      </w:r>
      <w:r>
        <w:t xml:space="preserve"> </w:t>
      </w:r>
      <w:r w:rsidRPr="0005129C">
        <w:rPr>
          <w:color w:val="FF0000"/>
        </w:rPr>
        <w:t>*[</w:t>
      </w:r>
      <w:r w:rsidRPr="0005129C">
        <w:rPr>
          <w:rFonts w:hint="eastAsia"/>
          <w:color w:val="FF0000"/>
        </w:rPr>
        <w:t>选做</w:t>
      </w:r>
      <w:r w:rsidRPr="0005129C">
        <w:rPr>
          <w:color w:val="FF0000"/>
        </w:rPr>
        <w:t>]</w:t>
      </w:r>
      <w:r w:rsidR="00356347">
        <w:t>在示例代码上添加播放控制功能（如暂停、停止、视频适应窗口大小进行缩放）</w:t>
      </w:r>
      <w:r w:rsidR="00356347">
        <w:rPr>
          <w:rFonts w:hint="eastAsia"/>
        </w:rPr>
        <w:t>。</w:t>
      </w:r>
    </w:p>
    <w:p w14:paraId="6F641DED" w14:textId="77777777" w:rsidR="00356347" w:rsidRPr="00891CFA" w:rsidRDefault="00356347" w:rsidP="00356347"/>
    <w:p w14:paraId="6EDCF399" w14:textId="77777777" w:rsidR="00356347" w:rsidRDefault="00356347" w:rsidP="000B2E41">
      <w:pPr>
        <w:pStyle w:val="2"/>
      </w:pPr>
      <w:bookmarkStart w:id="171" w:name="_Toc179417807"/>
      <w:r>
        <w:rPr>
          <w:rFonts w:hint="eastAsia"/>
        </w:rPr>
        <w:t>思考题</w:t>
      </w:r>
      <w:bookmarkEnd w:id="171"/>
    </w:p>
    <w:p w14:paraId="2D7A2101" w14:textId="0B36FCDE" w:rsidR="00356347" w:rsidRDefault="0005129C" w:rsidP="0005129C">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13</w:instrText>
      </w:r>
      <w:r>
        <w:fldChar w:fldCharType="end"/>
      </w:r>
      <w:r>
        <w:instrText xml:space="preserve">"]" </w:instrText>
      </w:r>
      <w:r>
        <w:fldChar w:fldCharType="separate"/>
      </w:r>
      <w:r w:rsidR="0055207A">
        <w:t>[</w:t>
      </w:r>
      <w:r w:rsidR="0055207A">
        <w:rPr>
          <w:noProof/>
        </w:rPr>
        <w:t>8</w:t>
      </w:r>
      <w:r w:rsidR="0055207A">
        <w:t>-</w:t>
      </w:r>
      <w:r w:rsidR="0055207A">
        <w:rPr>
          <w:noProof/>
        </w:rPr>
        <w:t>13</w:t>
      </w:r>
      <w:r w:rsidR="0055207A">
        <w:t>]</w:t>
      </w:r>
      <w:r>
        <w:fldChar w:fldCharType="end"/>
      </w:r>
      <w:r>
        <w:t xml:space="preserve"> </w:t>
      </w:r>
      <w:r w:rsidR="00356347">
        <w:t>查阅</w:t>
      </w:r>
      <w:r w:rsidR="00356347">
        <w:t>SDL</w:t>
      </w:r>
      <w:r w:rsidR="00356347">
        <w:t>文档</w:t>
      </w:r>
      <w:r w:rsidR="00356347">
        <w:fldChar w:fldCharType="begin"/>
      </w:r>
      <w:r w:rsidR="00EA461A">
        <w:instrText xml:space="preserve"> ADDIN EN.CITE &lt;EndNote&gt;&lt;Cite&gt;&lt;Author&gt;Wiki&lt;/Author&gt;&lt;RecNum&gt;3&lt;/RecNum&gt;&lt;DisplayText&gt;[3]&lt;/DisplayText&gt;&lt;record&gt;&lt;rec-number&gt;3&lt;/rec-number&gt;&lt;foreign-keys&gt;&lt;key app="EN" db-id="2vwdz022kt5w2beedx5pdsru920tfpw0ssxe" timestamp="1721889178"&gt;3&lt;/key&gt;&lt;/foreign-keys&gt;&lt;ref-type name="Web Page"&gt;12&lt;/ref-type&gt;&lt;contributors&gt;&lt;authors&gt;&lt;author&gt;SDL Wiki&lt;/author&gt;&lt;/authors&gt;&lt;/contributors&gt;&lt;titles&gt;&lt;title&gt;Simple DirectMedia Layer: SDL Tutorials&lt;/title&gt;&lt;/titles&gt;&lt;volume&gt;20240725&lt;/volume&gt;&lt;dates&gt;&lt;/dates&gt;&lt;urls&gt;&lt;related-urls&gt;&lt;url&gt;http://wiki.libsdl.org/ &amp;amp; http://wiki.libsdl.org/Tutorials&lt;/url&gt;&lt;/related-urls&gt;&lt;/urls&gt;&lt;/record&gt;&lt;/Cite&gt;&lt;/EndNote&gt;</w:instrText>
      </w:r>
      <w:r w:rsidR="00356347">
        <w:fldChar w:fldCharType="separate"/>
      </w:r>
      <w:r w:rsidR="00356347">
        <w:rPr>
          <w:noProof/>
        </w:rPr>
        <w:t>[3]</w:t>
      </w:r>
      <w:r w:rsidR="00356347">
        <w:fldChar w:fldCharType="end"/>
      </w:r>
      <w:r w:rsidR="00356347">
        <w:t>，说明</w:t>
      </w:r>
      <w:r w:rsidR="00356347" w:rsidRPr="00452B4E">
        <w:t>SDL_CreateWindow</w:t>
      </w:r>
      <w:r w:rsidR="00356347">
        <w:rPr>
          <w:rFonts w:hint="eastAsia"/>
        </w:rPr>
        <w:t>的作用是什么？</w:t>
      </w:r>
    </w:p>
    <w:p w14:paraId="4150F6E9" w14:textId="75E44E29" w:rsidR="00356347" w:rsidRDefault="0005129C" w:rsidP="0005129C">
      <w:pPr>
        <w:spacing w:line="264" w:lineRule="auto"/>
      </w:pPr>
      <w:r>
        <w:fldChar w:fldCharType="begin"/>
      </w:r>
      <w:r>
        <w:instrText xml:space="preserve"> QUOTE "["</w:instrText>
      </w:r>
      <w:fldSimple w:instr=" STYLEREF 1 \s ">
        <w:r w:rsidR="0055207A">
          <w:rPr>
            <w:noProof/>
          </w:rPr>
          <w:instrText>8</w:instrText>
        </w:r>
      </w:fldSimple>
      <w:r>
        <w:instrText>-</w:instrText>
      </w:r>
      <w:r>
        <w:fldChar w:fldCharType="begin"/>
      </w:r>
      <w:r>
        <w:instrText xml:space="preserve"> SEQ </w:instrText>
      </w:r>
      <w:r>
        <w:rPr>
          <w:rFonts w:hint="eastAsia"/>
        </w:rPr>
        <w:instrText>上机</w:instrText>
      </w:r>
      <w:r>
        <w:instrText xml:space="preserve"> \@ \* ARABIC \s 1 </w:instrText>
      </w:r>
      <w:r>
        <w:fldChar w:fldCharType="separate"/>
      </w:r>
      <w:r w:rsidR="0055207A">
        <w:rPr>
          <w:noProof/>
        </w:rPr>
        <w:instrText>14</w:instrText>
      </w:r>
      <w:r>
        <w:fldChar w:fldCharType="end"/>
      </w:r>
      <w:r>
        <w:instrText xml:space="preserve">"]" </w:instrText>
      </w:r>
      <w:r>
        <w:fldChar w:fldCharType="separate"/>
      </w:r>
      <w:r w:rsidR="0055207A">
        <w:t>[</w:t>
      </w:r>
      <w:r w:rsidR="0055207A">
        <w:rPr>
          <w:noProof/>
        </w:rPr>
        <w:t>8</w:t>
      </w:r>
      <w:r w:rsidR="0055207A">
        <w:t>-</w:t>
      </w:r>
      <w:r w:rsidR="0055207A">
        <w:rPr>
          <w:noProof/>
        </w:rPr>
        <w:t>14</w:t>
      </w:r>
      <w:r w:rsidR="0055207A">
        <w:t>]</w:t>
      </w:r>
      <w:r>
        <w:fldChar w:fldCharType="end"/>
      </w:r>
      <w:r>
        <w:t xml:space="preserve"> </w:t>
      </w:r>
      <w:r w:rsidR="00356347">
        <w:rPr>
          <w:rFonts w:hint="eastAsia"/>
        </w:rPr>
        <w:t>示例程序只能播放连续的图像，不能播放声音。自行查询资料，如果在播放连续图像的同时还播放声音，需要做哪些扩展？</w:t>
      </w:r>
    </w:p>
    <w:p w14:paraId="5A1D106D" w14:textId="77777777" w:rsidR="00356347" w:rsidRDefault="00356347" w:rsidP="00356347"/>
    <w:p w14:paraId="2848378B" w14:textId="77777777" w:rsidR="00440A0E" w:rsidRDefault="00356347" w:rsidP="000B2E41">
      <w:pPr>
        <w:pStyle w:val="2"/>
      </w:pPr>
      <w:bookmarkStart w:id="172" w:name="_Toc179417808"/>
      <w:r>
        <w:rPr>
          <w:rFonts w:hint="eastAsia"/>
        </w:rPr>
        <w:t>参考文献</w:t>
      </w:r>
      <w:bookmarkEnd w:id="172"/>
    </w:p>
    <w:p w14:paraId="6FA92339" w14:textId="77777777" w:rsidR="00440A0E" w:rsidRDefault="00440A0E" w:rsidP="00440A0E"/>
    <w:p w14:paraId="47BE8F5F" w14:textId="5DA600CA" w:rsidR="002D6046" w:rsidRPr="002D6046" w:rsidRDefault="00440A0E" w:rsidP="002D6046">
      <w:pPr>
        <w:pStyle w:val="EndNoteBibliography"/>
        <w:ind w:left="720" w:hanging="720"/>
      </w:pPr>
      <w:r>
        <w:fldChar w:fldCharType="begin"/>
      </w:r>
      <w:r>
        <w:instrText xml:space="preserve"> ADDIN EN.SECTION.REFLIST </w:instrText>
      </w:r>
      <w:r>
        <w:fldChar w:fldCharType="separate"/>
      </w:r>
      <w:r w:rsidR="002D6046" w:rsidRPr="002D6046">
        <w:t>[1]</w:t>
      </w:r>
      <w:r w:rsidR="002D6046" w:rsidRPr="002D6046">
        <w:tab/>
        <w:t xml:space="preserve">S. Wiki. "SDL 2.0 API by Category." </w:t>
      </w:r>
      <w:hyperlink r:id="rId244" w:history="1">
        <w:r w:rsidR="002D6046" w:rsidRPr="002D6046">
          <w:rPr>
            <w:rStyle w:val="ae"/>
          </w:rPr>
          <w:t>http://wiki.libsdl.org/APIByCategory</w:t>
        </w:r>
      </w:hyperlink>
      <w:r w:rsidR="002D6046" w:rsidRPr="002D6046">
        <w:t xml:space="preserve"> (accessed 20240725).</w:t>
      </w:r>
    </w:p>
    <w:p w14:paraId="314F11DF" w14:textId="44793075" w:rsidR="002D6046" w:rsidRPr="002D6046" w:rsidRDefault="002D6046" w:rsidP="002D6046">
      <w:pPr>
        <w:pStyle w:val="EndNoteBibliography"/>
        <w:ind w:left="720" w:hanging="720"/>
      </w:pPr>
      <w:r w:rsidRPr="002D6046">
        <w:rPr>
          <w:rFonts w:hint="eastAsia"/>
        </w:rPr>
        <w:t>[2]</w:t>
      </w:r>
      <w:r w:rsidRPr="002D6046">
        <w:rPr>
          <w:rFonts w:hint="eastAsia"/>
        </w:rPr>
        <w:tab/>
      </w:r>
      <w:r w:rsidRPr="002D6046">
        <w:rPr>
          <w:rFonts w:hint="eastAsia"/>
        </w:rPr>
        <w:t>简书</w:t>
      </w:r>
      <w:r w:rsidRPr="002D6046">
        <w:rPr>
          <w:rFonts w:hint="eastAsia"/>
        </w:rPr>
        <w:t>-MzDavid. "FFmpeg+SDL2</w:t>
      </w:r>
      <w:r w:rsidRPr="002D6046">
        <w:rPr>
          <w:rFonts w:hint="eastAsia"/>
        </w:rPr>
        <w:t>实现视频流播放</w:t>
      </w:r>
      <w:r w:rsidRPr="002D6046">
        <w:rPr>
          <w:rFonts w:hint="eastAsia"/>
        </w:rPr>
        <w:t xml:space="preserve">." </w:t>
      </w:r>
      <w:hyperlink r:id="rId245" w:history="1">
        <w:r w:rsidRPr="002D6046">
          <w:rPr>
            <w:rStyle w:val="ae"/>
            <w:rFonts w:hint="eastAsia"/>
          </w:rPr>
          <w:t>https://www.jianshu.com/p/002060731418</w:t>
        </w:r>
      </w:hyperlink>
      <w:r w:rsidRPr="002D6046">
        <w:rPr>
          <w:rFonts w:hint="eastAsia"/>
        </w:rPr>
        <w:t xml:space="preserve"> (accessed 20240725).</w:t>
      </w:r>
    </w:p>
    <w:p w14:paraId="411E75A3" w14:textId="00C5487C" w:rsidR="002D6046" w:rsidRPr="002D6046" w:rsidRDefault="002D6046" w:rsidP="002D6046">
      <w:pPr>
        <w:pStyle w:val="EndNoteBibliography"/>
        <w:ind w:left="720" w:hanging="720"/>
      </w:pPr>
      <w:r w:rsidRPr="002D6046">
        <w:t>[3]</w:t>
      </w:r>
      <w:r w:rsidRPr="002D6046">
        <w:tab/>
        <w:t xml:space="preserve">S. Wiki. "Simple DirectMedia Layer: SDL Tutorials." </w:t>
      </w:r>
      <w:hyperlink r:id="rId246" w:history="1">
        <w:r w:rsidRPr="002D6046">
          <w:rPr>
            <w:rStyle w:val="ae"/>
          </w:rPr>
          <w:t>http://wiki.libsdl.org/</w:t>
        </w:r>
      </w:hyperlink>
      <w:r w:rsidRPr="002D6046">
        <w:t xml:space="preserve"> &amp; </w:t>
      </w:r>
      <w:hyperlink r:id="rId247" w:history="1">
        <w:r w:rsidRPr="002D6046">
          <w:rPr>
            <w:rStyle w:val="ae"/>
          </w:rPr>
          <w:t>http://wiki.libsdl.org/Tutorials</w:t>
        </w:r>
      </w:hyperlink>
      <w:r w:rsidRPr="002D6046">
        <w:t xml:space="preserve"> (accessed 20240725).</w:t>
      </w:r>
    </w:p>
    <w:p w14:paraId="5DD0EDC7" w14:textId="12EB19FA" w:rsidR="002D6046" w:rsidRPr="002D6046" w:rsidRDefault="002D6046" w:rsidP="002D6046">
      <w:pPr>
        <w:pStyle w:val="EndNoteBibliography"/>
        <w:ind w:left="720" w:hanging="720"/>
      </w:pPr>
      <w:r w:rsidRPr="002D6046">
        <w:t>[4]</w:t>
      </w:r>
      <w:r w:rsidRPr="002D6046">
        <w:tab/>
        <w:t xml:space="preserve">S. I. Will Usher, University of Utah. "TwinklebearDev SDL 2.0 Tutorial, Lesson 0: Setting up SDL." </w:t>
      </w:r>
      <w:hyperlink r:id="rId248" w:history="1">
        <w:r w:rsidRPr="002D6046">
          <w:rPr>
            <w:rStyle w:val="ae"/>
          </w:rPr>
          <w:t>https://www.willusher.io/pages/sdl2/</w:t>
        </w:r>
      </w:hyperlink>
      <w:r w:rsidRPr="002D6046">
        <w:t xml:space="preserve"> &amp; </w:t>
      </w:r>
      <w:hyperlink r:id="rId249" w:history="1">
        <w:r w:rsidRPr="002D6046">
          <w:rPr>
            <w:rStyle w:val="ae"/>
          </w:rPr>
          <w:t>https://www.willusher.io/sdl2%20tutorials/2013/08/15/lesson-0-visual-studio</w:t>
        </w:r>
      </w:hyperlink>
      <w:r w:rsidRPr="002D6046">
        <w:t xml:space="preserve"> (accessed 20240725).</w:t>
      </w:r>
    </w:p>
    <w:p w14:paraId="0C50E1AE" w14:textId="60504AA5" w:rsidR="002D6046" w:rsidRPr="002D6046" w:rsidRDefault="002D6046" w:rsidP="002D6046">
      <w:pPr>
        <w:pStyle w:val="EndNoteBibliography"/>
        <w:ind w:left="720" w:hanging="720"/>
      </w:pPr>
      <w:r w:rsidRPr="002D6046">
        <w:rPr>
          <w:rFonts w:hint="eastAsia"/>
        </w:rPr>
        <w:t>[5]</w:t>
      </w:r>
      <w:r w:rsidRPr="002D6046">
        <w:rPr>
          <w:rFonts w:hint="eastAsia"/>
        </w:rPr>
        <w:tab/>
        <w:t>cnblogs-</w:t>
      </w:r>
      <w:r w:rsidRPr="002D6046">
        <w:rPr>
          <w:rFonts w:hint="eastAsia"/>
        </w:rPr>
        <w:t>灰色飘零</w:t>
      </w:r>
      <w:r w:rsidRPr="002D6046">
        <w:rPr>
          <w:rFonts w:hint="eastAsia"/>
        </w:rPr>
        <w:t>. "VS 2017</w:t>
      </w:r>
      <w:r w:rsidRPr="002D6046">
        <w:rPr>
          <w:rFonts w:hint="eastAsia"/>
        </w:rPr>
        <w:t>配置</w:t>
      </w:r>
      <w:r w:rsidRPr="002D6046">
        <w:rPr>
          <w:rFonts w:hint="eastAsia"/>
        </w:rPr>
        <w:t>FFmpeg</w:t>
      </w:r>
      <w:r w:rsidRPr="002D6046">
        <w:rPr>
          <w:rFonts w:hint="eastAsia"/>
        </w:rPr>
        <w:t>开发环境</w:t>
      </w:r>
      <w:r w:rsidRPr="002D6046">
        <w:rPr>
          <w:rFonts w:hint="eastAsia"/>
        </w:rPr>
        <w:t xml:space="preserve">." </w:t>
      </w:r>
      <w:hyperlink r:id="rId250" w:history="1">
        <w:r w:rsidRPr="002D6046">
          <w:rPr>
            <w:rStyle w:val="ae"/>
            <w:rFonts w:hint="eastAsia"/>
          </w:rPr>
          <w:t>https://www.cnblogs.com/renhui/p/10387764.html</w:t>
        </w:r>
      </w:hyperlink>
      <w:r w:rsidRPr="002D6046">
        <w:rPr>
          <w:rFonts w:hint="eastAsia"/>
        </w:rPr>
        <w:t xml:space="preserve"> (accessed 20240725).</w:t>
      </w:r>
    </w:p>
    <w:p w14:paraId="280BFFE3" w14:textId="333ED3D2" w:rsidR="00356347" w:rsidRDefault="00440A0E" w:rsidP="00440A0E">
      <w:r>
        <w:fldChar w:fldCharType="end"/>
      </w:r>
    </w:p>
    <w:p w14:paraId="67F59606" w14:textId="77777777" w:rsidR="00440A0E" w:rsidRDefault="00440A0E" w:rsidP="00440A0E"/>
    <w:p w14:paraId="77FB1748" w14:textId="77777777" w:rsidR="00440A0E" w:rsidRDefault="00440A0E" w:rsidP="00440A0E"/>
    <w:p w14:paraId="577E8C59" w14:textId="77777777" w:rsidR="00440A0E" w:rsidRPr="00440A0E" w:rsidRDefault="00440A0E" w:rsidP="00440A0E">
      <w:pPr>
        <w:pStyle w:val="a1"/>
        <w:ind w:firstLine="210"/>
      </w:pPr>
    </w:p>
    <w:p w14:paraId="576E8772" w14:textId="77777777" w:rsidR="00AD37DE" w:rsidRDefault="00AD37DE" w:rsidP="007B630F">
      <w:pPr>
        <w:sectPr w:rsidR="00AD37DE" w:rsidSect="00DB070C">
          <w:pgSz w:w="11906" w:h="16838"/>
          <w:pgMar w:top="1440" w:right="1800" w:bottom="1440" w:left="1800" w:header="851" w:footer="992" w:gutter="0"/>
          <w:cols w:space="425"/>
          <w:titlePg/>
          <w:docGrid w:type="lines" w:linePitch="312"/>
        </w:sectPr>
      </w:pPr>
    </w:p>
    <w:p w14:paraId="1BEAC263" w14:textId="5E8211B2" w:rsidR="007909A3" w:rsidRDefault="007909A3" w:rsidP="007B630F">
      <w:pPr>
        <w:pStyle w:val="1"/>
      </w:pPr>
      <w:bookmarkStart w:id="173" w:name="_Toc179417809"/>
      <w:bookmarkStart w:id="174" w:name="_Toc462475752"/>
      <w:r>
        <w:rPr>
          <w:rFonts w:hint="eastAsia"/>
        </w:rPr>
        <w:lastRenderedPageBreak/>
        <w:t>附录</w:t>
      </w:r>
      <w:r w:rsidR="002C581F">
        <w:rPr>
          <w:rFonts w:hint="eastAsia"/>
        </w:rPr>
        <w:t>：</w:t>
      </w:r>
      <w:r>
        <w:rPr>
          <w:rFonts w:hint="eastAsia"/>
        </w:rPr>
        <w:t>JEPG</w:t>
      </w:r>
      <w:r>
        <w:rPr>
          <w:rFonts w:hint="eastAsia"/>
        </w:rPr>
        <w:t>参数表</w:t>
      </w:r>
      <w:bookmarkEnd w:id="173"/>
    </w:p>
    <w:p w14:paraId="0CB70A47" w14:textId="77777777" w:rsidR="007909A3" w:rsidRDefault="007909A3" w:rsidP="007909A3"/>
    <w:p w14:paraId="2AC713B7" w14:textId="77777777" w:rsidR="007B7699" w:rsidRPr="00237392" w:rsidRDefault="007B7699" w:rsidP="007B7699">
      <w:pPr>
        <w:rPr>
          <w:b/>
        </w:rPr>
      </w:pPr>
      <w:r>
        <w:rPr>
          <w:rFonts w:hint="eastAsia"/>
          <w:b/>
        </w:rPr>
        <w:t>表</w:t>
      </w:r>
      <w:r>
        <w:rPr>
          <w:rFonts w:hint="eastAsia"/>
          <w:b/>
        </w:rPr>
        <w:t>1</w:t>
      </w:r>
      <w:r>
        <w:rPr>
          <w:b/>
        </w:rPr>
        <w:tab/>
      </w:r>
      <w:r>
        <w:rPr>
          <w:b/>
        </w:rPr>
        <w:tab/>
      </w:r>
      <w:r>
        <w:rPr>
          <w:rFonts w:hint="eastAsia"/>
          <w:b/>
        </w:rPr>
        <w:t>量化矩阵</w:t>
      </w:r>
      <w:r w:rsidRPr="009E0AF5">
        <w:rPr>
          <w:b/>
          <w:i/>
          <w:iCs/>
        </w:rPr>
        <w:t>Q(u,v)</w:t>
      </w:r>
    </w:p>
    <w:p w14:paraId="324C2E85" w14:textId="77777777" w:rsidR="007B7699" w:rsidRPr="006B09AE" w:rsidRDefault="007B7699" w:rsidP="007B7699">
      <w:pPr>
        <w:widowControl/>
        <w:autoSpaceDE w:val="0"/>
        <w:autoSpaceDN w:val="0"/>
        <w:ind w:left="850" w:firstLine="425"/>
        <w:textAlignment w:val="bottom"/>
        <w:rPr>
          <w:b/>
          <w:bCs/>
        </w:rPr>
      </w:pPr>
      <w:r w:rsidRPr="006B09AE">
        <w:rPr>
          <w:b/>
          <w:bCs/>
        </w:rPr>
        <w:t>16</w:t>
      </w:r>
      <w:r>
        <w:rPr>
          <w:b/>
          <w:bCs/>
        </w:rPr>
        <w:tab/>
      </w:r>
      <w:r w:rsidRPr="006B09AE">
        <w:rPr>
          <w:b/>
          <w:bCs/>
        </w:rPr>
        <w:t>11</w:t>
      </w:r>
      <w:r>
        <w:rPr>
          <w:b/>
          <w:bCs/>
        </w:rPr>
        <w:tab/>
      </w:r>
      <w:r w:rsidRPr="006B09AE">
        <w:rPr>
          <w:b/>
          <w:bCs/>
        </w:rPr>
        <w:t>10</w:t>
      </w:r>
      <w:r>
        <w:rPr>
          <w:b/>
          <w:bCs/>
        </w:rPr>
        <w:tab/>
      </w:r>
      <w:r w:rsidRPr="006B09AE">
        <w:rPr>
          <w:b/>
          <w:bCs/>
        </w:rPr>
        <w:t>16</w:t>
      </w:r>
      <w:r>
        <w:rPr>
          <w:b/>
          <w:bCs/>
        </w:rPr>
        <w:tab/>
      </w:r>
      <w:r w:rsidRPr="006B09AE">
        <w:rPr>
          <w:b/>
          <w:bCs/>
        </w:rPr>
        <w:t>24</w:t>
      </w:r>
      <w:r>
        <w:rPr>
          <w:b/>
          <w:bCs/>
        </w:rPr>
        <w:tab/>
      </w:r>
      <w:r w:rsidRPr="006B09AE">
        <w:rPr>
          <w:b/>
          <w:bCs/>
        </w:rPr>
        <w:t>40</w:t>
      </w:r>
      <w:r>
        <w:rPr>
          <w:b/>
          <w:bCs/>
        </w:rPr>
        <w:tab/>
      </w:r>
      <w:r w:rsidRPr="006B09AE">
        <w:rPr>
          <w:b/>
          <w:bCs/>
        </w:rPr>
        <w:t>51</w:t>
      </w:r>
      <w:r>
        <w:rPr>
          <w:b/>
          <w:bCs/>
        </w:rPr>
        <w:tab/>
      </w:r>
      <w:r w:rsidRPr="006B09AE">
        <w:rPr>
          <w:b/>
          <w:bCs/>
        </w:rPr>
        <w:t>61</w:t>
      </w:r>
    </w:p>
    <w:p w14:paraId="2FA17265" w14:textId="77777777" w:rsidR="007B7699" w:rsidRPr="006B09AE" w:rsidRDefault="007B7699" w:rsidP="007B7699">
      <w:pPr>
        <w:widowControl/>
        <w:autoSpaceDE w:val="0"/>
        <w:autoSpaceDN w:val="0"/>
        <w:ind w:left="1275"/>
        <w:textAlignment w:val="bottom"/>
        <w:rPr>
          <w:b/>
          <w:bCs/>
        </w:rPr>
      </w:pPr>
      <w:r w:rsidRPr="006B09AE">
        <w:rPr>
          <w:b/>
          <w:bCs/>
        </w:rPr>
        <w:t>12</w:t>
      </w:r>
      <w:r>
        <w:rPr>
          <w:b/>
          <w:bCs/>
        </w:rPr>
        <w:tab/>
      </w:r>
      <w:r w:rsidRPr="006B09AE">
        <w:rPr>
          <w:b/>
          <w:bCs/>
        </w:rPr>
        <w:t>12</w:t>
      </w:r>
      <w:r>
        <w:rPr>
          <w:b/>
          <w:bCs/>
        </w:rPr>
        <w:tab/>
      </w:r>
      <w:r w:rsidRPr="006B09AE">
        <w:rPr>
          <w:b/>
          <w:bCs/>
        </w:rPr>
        <w:t>14</w:t>
      </w:r>
      <w:r>
        <w:rPr>
          <w:b/>
          <w:bCs/>
        </w:rPr>
        <w:tab/>
      </w:r>
      <w:r w:rsidRPr="006B09AE">
        <w:rPr>
          <w:b/>
          <w:bCs/>
        </w:rPr>
        <w:t>19</w:t>
      </w:r>
      <w:r>
        <w:rPr>
          <w:b/>
          <w:bCs/>
        </w:rPr>
        <w:tab/>
      </w:r>
      <w:r w:rsidRPr="006B09AE">
        <w:rPr>
          <w:b/>
          <w:bCs/>
        </w:rPr>
        <w:t>26</w:t>
      </w:r>
      <w:r>
        <w:rPr>
          <w:b/>
          <w:bCs/>
        </w:rPr>
        <w:tab/>
      </w:r>
      <w:r w:rsidRPr="006B09AE">
        <w:rPr>
          <w:b/>
          <w:bCs/>
        </w:rPr>
        <w:t>58</w:t>
      </w:r>
      <w:r>
        <w:rPr>
          <w:b/>
          <w:bCs/>
        </w:rPr>
        <w:tab/>
      </w:r>
      <w:r w:rsidRPr="006B09AE">
        <w:rPr>
          <w:b/>
          <w:bCs/>
        </w:rPr>
        <w:t>60</w:t>
      </w:r>
      <w:r>
        <w:rPr>
          <w:b/>
          <w:bCs/>
        </w:rPr>
        <w:tab/>
      </w:r>
      <w:r w:rsidRPr="006B09AE">
        <w:rPr>
          <w:b/>
          <w:bCs/>
        </w:rPr>
        <w:t>55</w:t>
      </w:r>
    </w:p>
    <w:p w14:paraId="5FAE4A81" w14:textId="77777777" w:rsidR="007B7699" w:rsidRPr="006B09AE" w:rsidRDefault="007B7699" w:rsidP="007B7699">
      <w:pPr>
        <w:widowControl/>
        <w:autoSpaceDE w:val="0"/>
        <w:autoSpaceDN w:val="0"/>
        <w:ind w:left="850" w:firstLine="425"/>
        <w:textAlignment w:val="bottom"/>
        <w:rPr>
          <w:b/>
          <w:bCs/>
        </w:rPr>
      </w:pPr>
      <w:r w:rsidRPr="006B09AE">
        <w:rPr>
          <w:b/>
          <w:bCs/>
        </w:rPr>
        <w:t>14</w:t>
      </w:r>
      <w:r>
        <w:rPr>
          <w:b/>
          <w:bCs/>
        </w:rPr>
        <w:tab/>
      </w:r>
      <w:r w:rsidRPr="006B09AE">
        <w:rPr>
          <w:b/>
          <w:bCs/>
        </w:rPr>
        <w:t>13</w:t>
      </w:r>
      <w:r>
        <w:rPr>
          <w:b/>
          <w:bCs/>
        </w:rPr>
        <w:tab/>
      </w:r>
      <w:r w:rsidRPr="006B09AE">
        <w:rPr>
          <w:b/>
          <w:bCs/>
        </w:rPr>
        <w:t>16</w:t>
      </w:r>
      <w:r>
        <w:rPr>
          <w:b/>
          <w:bCs/>
        </w:rPr>
        <w:tab/>
      </w:r>
      <w:r w:rsidRPr="006B09AE">
        <w:rPr>
          <w:b/>
          <w:bCs/>
        </w:rPr>
        <w:t>24</w:t>
      </w:r>
      <w:r>
        <w:rPr>
          <w:b/>
          <w:bCs/>
        </w:rPr>
        <w:tab/>
      </w:r>
      <w:r w:rsidRPr="006B09AE">
        <w:rPr>
          <w:b/>
          <w:bCs/>
        </w:rPr>
        <w:t>40</w:t>
      </w:r>
      <w:r>
        <w:rPr>
          <w:b/>
          <w:bCs/>
        </w:rPr>
        <w:tab/>
      </w:r>
      <w:r w:rsidRPr="006B09AE">
        <w:rPr>
          <w:b/>
          <w:bCs/>
        </w:rPr>
        <w:t>57</w:t>
      </w:r>
      <w:r>
        <w:rPr>
          <w:b/>
          <w:bCs/>
        </w:rPr>
        <w:tab/>
      </w:r>
      <w:r w:rsidRPr="006B09AE">
        <w:rPr>
          <w:b/>
          <w:bCs/>
        </w:rPr>
        <w:t>69</w:t>
      </w:r>
      <w:r>
        <w:rPr>
          <w:b/>
          <w:bCs/>
        </w:rPr>
        <w:tab/>
      </w:r>
      <w:r w:rsidRPr="006B09AE">
        <w:rPr>
          <w:b/>
          <w:bCs/>
        </w:rPr>
        <w:t>56</w:t>
      </w:r>
    </w:p>
    <w:p w14:paraId="3C6D3172" w14:textId="77777777" w:rsidR="007B7699" w:rsidRPr="006B09AE" w:rsidRDefault="007B7699" w:rsidP="007B7699">
      <w:pPr>
        <w:widowControl/>
        <w:autoSpaceDE w:val="0"/>
        <w:autoSpaceDN w:val="0"/>
        <w:ind w:left="1275"/>
        <w:textAlignment w:val="bottom"/>
        <w:rPr>
          <w:b/>
          <w:bCs/>
        </w:rPr>
      </w:pPr>
      <w:r w:rsidRPr="006B09AE">
        <w:rPr>
          <w:b/>
          <w:bCs/>
        </w:rPr>
        <w:t>14</w:t>
      </w:r>
      <w:r>
        <w:rPr>
          <w:b/>
          <w:bCs/>
        </w:rPr>
        <w:tab/>
      </w:r>
      <w:r w:rsidRPr="006B09AE">
        <w:rPr>
          <w:b/>
          <w:bCs/>
        </w:rPr>
        <w:t>17</w:t>
      </w:r>
      <w:r>
        <w:rPr>
          <w:b/>
          <w:bCs/>
        </w:rPr>
        <w:tab/>
      </w:r>
      <w:r w:rsidRPr="006B09AE">
        <w:rPr>
          <w:b/>
          <w:bCs/>
        </w:rPr>
        <w:t>22</w:t>
      </w:r>
      <w:r>
        <w:rPr>
          <w:b/>
          <w:bCs/>
        </w:rPr>
        <w:tab/>
      </w:r>
      <w:r w:rsidRPr="006B09AE">
        <w:rPr>
          <w:b/>
          <w:bCs/>
        </w:rPr>
        <w:t>29</w:t>
      </w:r>
      <w:r>
        <w:rPr>
          <w:b/>
          <w:bCs/>
        </w:rPr>
        <w:tab/>
      </w:r>
      <w:r w:rsidRPr="006B09AE">
        <w:rPr>
          <w:b/>
          <w:bCs/>
        </w:rPr>
        <w:t>51</w:t>
      </w:r>
      <w:r>
        <w:rPr>
          <w:b/>
          <w:bCs/>
        </w:rPr>
        <w:tab/>
      </w:r>
      <w:r w:rsidRPr="006B09AE">
        <w:rPr>
          <w:b/>
          <w:bCs/>
        </w:rPr>
        <w:t>87</w:t>
      </w:r>
      <w:r>
        <w:rPr>
          <w:b/>
          <w:bCs/>
        </w:rPr>
        <w:tab/>
      </w:r>
      <w:r w:rsidRPr="006B09AE">
        <w:rPr>
          <w:b/>
          <w:bCs/>
        </w:rPr>
        <w:t>80</w:t>
      </w:r>
      <w:r>
        <w:rPr>
          <w:b/>
          <w:bCs/>
        </w:rPr>
        <w:tab/>
      </w:r>
      <w:r w:rsidRPr="006B09AE">
        <w:rPr>
          <w:b/>
          <w:bCs/>
        </w:rPr>
        <w:t>62</w:t>
      </w:r>
    </w:p>
    <w:p w14:paraId="440EC28C" w14:textId="77777777" w:rsidR="007B7699" w:rsidRPr="006B09AE" w:rsidRDefault="007B7699" w:rsidP="007B7699">
      <w:pPr>
        <w:widowControl/>
        <w:autoSpaceDE w:val="0"/>
        <w:autoSpaceDN w:val="0"/>
        <w:textAlignment w:val="bottom"/>
        <w:rPr>
          <w:b/>
          <w:bCs/>
        </w:rPr>
      </w:pPr>
      <w:r>
        <w:rPr>
          <w:b/>
          <w:bCs/>
        </w:rPr>
        <w:tab/>
      </w:r>
      <w:r>
        <w:rPr>
          <w:b/>
          <w:bCs/>
        </w:rPr>
        <w:tab/>
      </w:r>
      <w:r>
        <w:rPr>
          <w:b/>
          <w:bCs/>
        </w:rPr>
        <w:tab/>
      </w:r>
      <w:r w:rsidRPr="006B09AE">
        <w:rPr>
          <w:b/>
          <w:bCs/>
        </w:rPr>
        <w:t>18</w:t>
      </w:r>
      <w:r>
        <w:rPr>
          <w:b/>
          <w:bCs/>
        </w:rPr>
        <w:tab/>
      </w:r>
      <w:r w:rsidRPr="006B09AE">
        <w:rPr>
          <w:b/>
          <w:bCs/>
        </w:rPr>
        <w:t>22</w:t>
      </w:r>
      <w:r>
        <w:rPr>
          <w:b/>
          <w:bCs/>
        </w:rPr>
        <w:tab/>
      </w:r>
      <w:r w:rsidRPr="006B09AE">
        <w:rPr>
          <w:b/>
          <w:bCs/>
        </w:rPr>
        <w:t>37</w:t>
      </w:r>
      <w:r>
        <w:rPr>
          <w:b/>
          <w:bCs/>
        </w:rPr>
        <w:tab/>
      </w:r>
      <w:r w:rsidRPr="006B09AE">
        <w:rPr>
          <w:b/>
          <w:bCs/>
        </w:rPr>
        <w:t>56</w:t>
      </w:r>
      <w:r>
        <w:rPr>
          <w:b/>
          <w:bCs/>
        </w:rPr>
        <w:tab/>
      </w:r>
      <w:r w:rsidRPr="006B09AE">
        <w:rPr>
          <w:b/>
          <w:bCs/>
        </w:rPr>
        <w:t>68</w:t>
      </w:r>
      <w:r>
        <w:rPr>
          <w:b/>
          <w:bCs/>
        </w:rPr>
        <w:tab/>
      </w:r>
      <w:r w:rsidRPr="006B09AE">
        <w:rPr>
          <w:b/>
          <w:bCs/>
        </w:rPr>
        <w:t>109</w:t>
      </w:r>
      <w:r>
        <w:rPr>
          <w:b/>
          <w:bCs/>
        </w:rPr>
        <w:tab/>
      </w:r>
      <w:r w:rsidRPr="006B09AE">
        <w:rPr>
          <w:b/>
          <w:bCs/>
        </w:rPr>
        <w:t>103</w:t>
      </w:r>
      <w:r>
        <w:rPr>
          <w:b/>
          <w:bCs/>
        </w:rPr>
        <w:tab/>
      </w:r>
      <w:r w:rsidRPr="006B09AE">
        <w:rPr>
          <w:b/>
          <w:bCs/>
        </w:rPr>
        <w:t>77</w:t>
      </w:r>
    </w:p>
    <w:p w14:paraId="054A506D" w14:textId="77777777" w:rsidR="007B7699" w:rsidRPr="006B09AE" w:rsidRDefault="007B7699" w:rsidP="007B7699">
      <w:pPr>
        <w:widowControl/>
        <w:autoSpaceDE w:val="0"/>
        <w:autoSpaceDN w:val="0"/>
        <w:textAlignment w:val="bottom"/>
        <w:rPr>
          <w:b/>
          <w:bCs/>
        </w:rPr>
      </w:pPr>
      <w:r>
        <w:rPr>
          <w:b/>
          <w:bCs/>
        </w:rPr>
        <w:tab/>
      </w:r>
      <w:r>
        <w:rPr>
          <w:b/>
          <w:bCs/>
        </w:rPr>
        <w:tab/>
      </w:r>
      <w:r>
        <w:rPr>
          <w:b/>
          <w:bCs/>
        </w:rPr>
        <w:tab/>
      </w:r>
      <w:r w:rsidRPr="006B09AE">
        <w:rPr>
          <w:b/>
          <w:bCs/>
        </w:rPr>
        <w:t>24</w:t>
      </w:r>
      <w:r>
        <w:rPr>
          <w:b/>
          <w:bCs/>
        </w:rPr>
        <w:tab/>
      </w:r>
      <w:r w:rsidRPr="006B09AE">
        <w:rPr>
          <w:b/>
          <w:bCs/>
        </w:rPr>
        <w:t>35</w:t>
      </w:r>
      <w:r>
        <w:rPr>
          <w:b/>
          <w:bCs/>
        </w:rPr>
        <w:tab/>
      </w:r>
      <w:r w:rsidRPr="006B09AE">
        <w:rPr>
          <w:b/>
          <w:bCs/>
        </w:rPr>
        <w:t>55</w:t>
      </w:r>
      <w:r>
        <w:rPr>
          <w:b/>
          <w:bCs/>
        </w:rPr>
        <w:tab/>
      </w:r>
      <w:r w:rsidRPr="006B09AE">
        <w:rPr>
          <w:b/>
          <w:bCs/>
        </w:rPr>
        <w:t>64</w:t>
      </w:r>
      <w:r>
        <w:rPr>
          <w:b/>
          <w:bCs/>
        </w:rPr>
        <w:tab/>
      </w:r>
      <w:r w:rsidRPr="006B09AE">
        <w:rPr>
          <w:b/>
          <w:bCs/>
        </w:rPr>
        <w:t>81</w:t>
      </w:r>
      <w:r>
        <w:rPr>
          <w:b/>
          <w:bCs/>
        </w:rPr>
        <w:tab/>
      </w:r>
      <w:r w:rsidRPr="006B09AE">
        <w:rPr>
          <w:b/>
          <w:bCs/>
        </w:rPr>
        <w:t>104</w:t>
      </w:r>
      <w:r>
        <w:rPr>
          <w:b/>
          <w:bCs/>
        </w:rPr>
        <w:tab/>
      </w:r>
      <w:r w:rsidRPr="006B09AE">
        <w:rPr>
          <w:b/>
          <w:bCs/>
        </w:rPr>
        <w:t>113</w:t>
      </w:r>
      <w:r>
        <w:rPr>
          <w:b/>
          <w:bCs/>
        </w:rPr>
        <w:tab/>
      </w:r>
      <w:r w:rsidRPr="006B09AE">
        <w:rPr>
          <w:b/>
          <w:bCs/>
        </w:rPr>
        <w:t>92</w:t>
      </w:r>
    </w:p>
    <w:p w14:paraId="0EFC17BA" w14:textId="77777777" w:rsidR="007B7699" w:rsidRPr="006B09AE" w:rsidRDefault="007B7699" w:rsidP="007B7699">
      <w:pPr>
        <w:widowControl/>
        <w:autoSpaceDE w:val="0"/>
        <w:autoSpaceDN w:val="0"/>
        <w:textAlignment w:val="bottom"/>
        <w:rPr>
          <w:b/>
          <w:bCs/>
        </w:rPr>
      </w:pPr>
      <w:r>
        <w:rPr>
          <w:b/>
          <w:bCs/>
        </w:rPr>
        <w:tab/>
      </w:r>
      <w:r>
        <w:rPr>
          <w:b/>
          <w:bCs/>
        </w:rPr>
        <w:tab/>
      </w:r>
      <w:r>
        <w:rPr>
          <w:b/>
          <w:bCs/>
        </w:rPr>
        <w:tab/>
      </w:r>
      <w:r w:rsidRPr="006B09AE">
        <w:rPr>
          <w:b/>
          <w:bCs/>
        </w:rPr>
        <w:t>49</w:t>
      </w:r>
      <w:r>
        <w:rPr>
          <w:b/>
          <w:bCs/>
        </w:rPr>
        <w:tab/>
      </w:r>
      <w:r w:rsidRPr="006B09AE">
        <w:rPr>
          <w:b/>
          <w:bCs/>
        </w:rPr>
        <w:t>64</w:t>
      </w:r>
      <w:r>
        <w:rPr>
          <w:b/>
          <w:bCs/>
        </w:rPr>
        <w:tab/>
      </w:r>
      <w:r w:rsidRPr="006B09AE">
        <w:rPr>
          <w:b/>
          <w:bCs/>
        </w:rPr>
        <w:t>78</w:t>
      </w:r>
      <w:r>
        <w:rPr>
          <w:b/>
          <w:bCs/>
        </w:rPr>
        <w:tab/>
      </w:r>
      <w:r w:rsidRPr="006B09AE">
        <w:rPr>
          <w:b/>
          <w:bCs/>
        </w:rPr>
        <w:t>87</w:t>
      </w:r>
      <w:r>
        <w:rPr>
          <w:b/>
          <w:bCs/>
        </w:rPr>
        <w:tab/>
      </w:r>
      <w:r w:rsidRPr="006B09AE">
        <w:rPr>
          <w:b/>
          <w:bCs/>
        </w:rPr>
        <w:t>103</w:t>
      </w:r>
      <w:r>
        <w:rPr>
          <w:b/>
          <w:bCs/>
        </w:rPr>
        <w:tab/>
      </w:r>
      <w:r w:rsidRPr="006B09AE">
        <w:rPr>
          <w:b/>
          <w:bCs/>
        </w:rPr>
        <w:t>121</w:t>
      </w:r>
      <w:r>
        <w:rPr>
          <w:b/>
          <w:bCs/>
        </w:rPr>
        <w:tab/>
      </w:r>
      <w:r w:rsidRPr="006B09AE">
        <w:rPr>
          <w:b/>
          <w:bCs/>
        </w:rPr>
        <w:t>120</w:t>
      </w:r>
      <w:r>
        <w:rPr>
          <w:b/>
          <w:bCs/>
        </w:rPr>
        <w:tab/>
      </w:r>
      <w:r w:rsidRPr="006B09AE">
        <w:rPr>
          <w:b/>
          <w:bCs/>
        </w:rPr>
        <w:t>101</w:t>
      </w:r>
    </w:p>
    <w:p w14:paraId="782701E6" w14:textId="77777777" w:rsidR="007B7699" w:rsidRPr="006B09AE" w:rsidRDefault="007B7699" w:rsidP="007B7699">
      <w:pPr>
        <w:widowControl/>
        <w:autoSpaceDE w:val="0"/>
        <w:autoSpaceDN w:val="0"/>
        <w:textAlignment w:val="bottom"/>
        <w:rPr>
          <w:b/>
          <w:bCs/>
        </w:rPr>
      </w:pPr>
      <w:r>
        <w:rPr>
          <w:b/>
          <w:bCs/>
        </w:rPr>
        <w:tab/>
      </w:r>
      <w:r>
        <w:rPr>
          <w:b/>
          <w:bCs/>
        </w:rPr>
        <w:tab/>
      </w:r>
      <w:r>
        <w:rPr>
          <w:b/>
          <w:bCs/>
        </w:rPr>
        <w:tab/>
      </w:r>
      <w:r w:rsidRPr="006B09AE">
        <w:rPr>
          <w:b/>
          <w:bCs/>
        </w:rPr>
        <w:t>72</w:t>
      </w:r>
      <w:r>
        <w:rPr>
          <w:b/>
          <w:bCs/>
        </w:rPr>
        <w:tab/>
      </w:r>
      <w:r w:rsidRPr="006B09AE">
        <w:rPr>
          <w:b/>
          <w:bCs/>
        </w:rPr>
        <w:t>92</w:t>
      </w:r>
      <w:r>
        <w:rPr>
          <w:b/>
          <w:bCs/>
        </w:rPr>
        <w:tab/>
      </w:r>
      <w:r w:rsidRPr="006B09AE">
        <w:rPr>
          <w:b/>
          <w:bCs/>
        </w:rPr>
        <w:t>95</w:t>
      </w:r>
      <w:r>
        <w:rPr>
          <w:b/>
          <w:bCs/>
        </w:rPr>
        <w:tab/>
      </w:r>
      <w:r w:rsidRPr="006B09AE">
        <w:rPr>
          <w:b/>
          <w:bCs/>
        </w:rPr>
        <w:t>98</w:t>
      </w:r>
      <w:r>
        <w:rPr>
          <w:b/>
          <w:bCs/>
        </w:rPr>
        <w:tab/>
      </w:r>
      <w:r w:rsidRPr="006B09AE">
        <w:rPr>
          <w:b/>
          <w:bCs/>
        </w:rPr>
        <w:t>112</w:t>
      </w:r>
      <w:r>
        <w:rPr>
          <w:b/>
          <w:bCs/>
        </w:rPr>
        <w:tab/>
      </w:r>
      <w:r w:rsidRPr="006B09AE">
        <w:rPr>
          <w:b/>
          <w:bCs/>
        </w:rPr>
        <w:t>100</w:t>
      </w:r>
      <w:r>
        <w:rPr>
          <w:b/>
          <w:bCs/>
        </w:rPr>
        <w:tab/>
      </w:r>
      <w:r w:rsidRPr="006B09AE">
        <w:rPr>
          <w:b/>
          <w:bCs/>
        </w:rPr>
        <w:t>103</w:t>
      </w:r>
      <w:r>
        <w:rPr>
          <w:b/>
          <w:bCs/>
        </w:rPr>
        <w:tab/>
      </w:r>
      <w:r w:rsidRPr="006B09AE">
        <w:rPr>
          <w:b/>
          <w:bCs/>
        </w:rPr>
        <w:t>99</w:t>
      </w:r>
    </w:p>
    <w:p w14:paraId="0B80D1C3" w14:textId="77777777" w:rsidR="007B7699" w:rsidRDefault="007B7699" w:rsidP="007B7699"/>
    <w:p w14:paraId="67FBED65" w14:textId="77777777" w:rsidR="007B7699" w:rsidRPr="006B09AE" w:rsidRDefault="007B7699" w:rsidP="007B7699"/>
    <w:p w14:paraId="46CF2770" w14:textId="77777777" w:rsidR="007B7699" w:rsidRPr="006B09AE" w:rsidRDefault="007B7699" w:rsidP="007B7699">
      <w:pPr>
        <w:rPr>
          <w:b/>
        </w:rPr>
      </w:pPr>
      <w:r>
        <w:rPr>
          <w:rFonts w:hint="eastAsia"/>
          <w:b/>
        </w:rPr>
        <w:t>表</w:t>
      </w:r>
      <w:r>
        <w:rPr>
          <w:b/>
        </w:rPr>
        <w:t>2</w:t>
      </w:r>
      <w:r>
        <w:rPr>
          <w:b/>
        </w:rPr>
        <w:tab/>
      </w:r>
      <w:r>
        <w:rPr>
          <w:b/>
        </w:rPr>
        <w:tab/>
      </w:r>
      <w:r w:rsidRPr="006B09AE">
        <w:rPr>
          <w:b/>
        </w:rPr>
        <w:t>DC</w:t>
      </w:r>
      <w:r w:rsidRPr="006B09AE">
        <w:rPr>
          <w:b/>
        </w:rPr>
        <w:t>系数表</w:t>
      </w:r>
    </w:p>
    <w:p w14:paraId="1428D52C" w14:textId="77777777" w:rsidR="007B7699" w:rsidRDefault="007B7699" w:rsidP="007B7699">
      <w:pPr>
        <w:ind w:firstLineChars="600" w:firstLine="1265"/>
        <w:rPr>
          <w:b/>
        </w:rPr>
      </w:pPr>
      <w:r>
        <w:rPr>
          <w:rFonts w:hint="eastAsia"/>
          <w:b/>
        </w:rPr>
        <w:t>位长</w:t>
      </w:r>
      <w:r>
        <w:rPr>
          <w:b/>
        </w:rPr>
        <w:tab/>
      </w:r>
      <w:r>
        <w:rPr>
          <w:b/>
        </w:rPr>
        <w:tab/>
      </w:r>
      <w:r>
        <w:rPr>
          <w:b/>
        </w:rPr>
        <w:tab/>
      </w:r>
      <w:r>
        <w:rPr>
          <w:rFonts w:hint="eastAsia"/>
          <w:b/>
        </w:rPr>
        <w:t>位数</w:t>
      </w:r>
      <w:r>
        <w:rPr>
          <w:b/>
        </w:rPr>
        <w:tab/>
      </w:r>
      <w:r>
        <w:rPr>
          <w:b/>
        </w:rPr>
        <w:tab/>
      </w:r>
      <w:r>
        <w:rPr>
          <w:b/>
        </w:rPr>
        <w:tab/>
      </w:r>
      <w:r>
        <w:rPr>
          <w:rFonts w:hint="eastAsia"/>
          <w:b/>
        </w:rPr>
        <w:t>码字</w:t>
      </w:r>
    </w:p>
    <w:p w14:paraId="7D86B885" w14:textId="77777777" w:rsidR="007B7699" w:rsidRDefault="007B7699" w:rsidP="007B7699">
      <w:pPr>
        <w:ind w:firstLineChars="600" w:firstLine="1265"/>
        <w:rPr>
          <w:b/>
        </w:rPr>
      </w:pPr>
      <w:r>
        <w:rPr>
          <w:rFonts w:hint="eastAsia"/>
          <w:b/>
        </w:rPr>
        <w:t>0</w:t>
      </w:r>
      <w:r>
        <w:rPr>
          <w:b/>
        </w:rPr>
        <w:tab/>
      </w:r>
      <w:r>
        <w:rPr>
          <w:b/>
        </w:rPr>
        <w:tab/>
      </w:r>
      <w:r>
        <w:rPr>
          <w:b/>
        </w:rPr>
        <w:tab/>
      </w:r>
      <w:r>
        <w:rPr>
          <w:b/>
        </w:rPr>
        <w:tab/>
        <w:t>2</w:t>
      </w:r>
      <w:r>
        <w:rPr>
          <w:b/>
        </w:rPr>
        <w:tab/>
      </w:r>
      <w:r>
        <w:rPr>
          <w:b/>
        </w:rPr>
        <w:tab/>
      </w:r>
      <w:r>
        <w:rPr>
          <w:b/>
        </w:rPr>
        <w:tab/>
      </w:r>
      <w:r>
        <w:rPr>
          <w:b/>
        </w:rPr>
        <w:tab/>
        <w:t>00</w:t>
      </w:r>
    </w:p>
    <w:p w14:paraId="3461C7B8" w14:textId="77777777" w:rsidR="007B7699" w:rsidRDefault="007B7699" w:rsidP="007B7699">
      <w:pPr>
        <w:ind w:firstLineChars="600" w:firstLine="1265"/>
        <w:rPr>
          <w:b/>
        </w:rPr>
      </w:pPr>
      <w:r>
        <w:rPr>
          <w:rFonts w:hint="eastAsia"/>
          <w:b/>
        </w:rPr>
        <w:t>1</w:t>
      </w:r>
      <w:r>
        <w:rPr>
          <w:b/>
        </w:rPr>
        <w:tab/>
      </w:r>
      <w:r>
        <w:rPr>
          <w:b/>
        </w:rPr>
        <w:tab/>
      </w:r>
      <w:r>
        <w:rPr>
          <w:b/>
        </w:rPr>
        <w:tab/>
      </w:r>
      <w:r>
        <w:rPr>
          <w:b/>
        </w:rPr>
        <w:tab/>
        <w:t>3</w:t>
      </w:r>
      <w:r>
        <w:rPr>
          <w:b/>
        </w:rPr>
        <w:tab/>
      </w:r>
      <w:r>
        <w:rPr>
          <w:b/>
        </w:rPr>
        <w:tab/>
      </w:r>
      <w:r>
        <w:rPr>
          <w:b/>
        </w:rPr>
        <w:tab/>
      </w:r>
      <w:r>
        <w:rPr>
          <w:b/>
        </w:rPr>
        <w:tab/>
        <w:t>010</w:t>
      </w:r>
    </w:p>
    <w:p w14:paraId="2637ABFF" w14:textId="77777777" w:rsidR="007B7699" w:rsidRDefault="007B7699" w:rsidP="007B7699">
      <w:pPr>
        <w:ind w:firstLineChars="600" w:firstLine="1265"/>
        <w:rPr>
          <w:b/>
        </w:rPr>
      </w:pPr>
      <w:r>
        <w:rPr>
          <w:rFonts w:hint="eastAsia"/>
          <w:b/>
        </w:rPr>
        <w:t>2</w:t>
      </w:r>
      <w:r>
        <w:rPr>
          <w:b/>
        </w:rPr>
        <w:tab/>
      </w:r>
      <w:r>
        <w:rPr>
          <w:b/>
        </w:rPr>
        <w:tab/>
      </w:r>
      <w:r>
        <w:rPr>
          <w:b/>
        </w:rPr>
        <w:tab/>
      </w:r>
      <w:r>
        <w:rPr>
          <w:b/>
        </w:rPr>
        <w:tab/>
        <w:t>3</w:t>
      </w:r>
      <w:r>
        <w:rPr>
          <w:b/>
        </w:rPr>
        <w:tab/>
      </w:r>
      <w:r>
        <w:rPr>
          <w:b/>
        </w:rPr>
        <w:tab/>
      </w:r>
      <w:r>
        <w:rPr>
          <w:b/>
        </w:rPr>
        <w:tab/>
      </w:r>
      <w:r>
        <w:rPr>
          <w:b/>
        </w:rPr>
        <w:tab/>
        <w:t>011</w:t>
      </w:r>
    </w:p>
    <w:p w14:paraId="40CE1A6C" w14:textId="77777777" w:rsidR="007B7699" w:rsidRDefault="007B7699" w:rsidP="007B7699">
      <w:pPr>
        <w:ind w:firstLineChars="600" w:firstLine="1265"/>
        <w:rPr>
          <w:b/>
        </w:rPr>
      </w:pPr>
      <w:r>
        <w:rPr>
          <w:rFonts w:hint="eastAsia"/>
          <w:b/>
        </w:rPr>
        <w:t>3</w:t>
      </w:r>
      <w:r>
        <w:rPr>
          <w:b/>
        </w:rPr>
        <w:tab/>
      </w:r>
      <w:r>
        <w:rPr>
          <w:b/>
        </w:rPr>
        <w:tab/>
      </w:r>
      <w:r>
        <w:rPr>
          <w:b/>
        </w:rPr>
        <w:tab/>
      </w:r>
      <w:r>
        <w:rPr>
          <w:b/>
        </w:rPr>
        <w:tab/>
        <w:t>3</w:t>
      </w:r>
      <w:r>
        <w:rPr>
          <w:b/>
        </w:rPr>
        <w:tab/>
      </w:r>
      <w:r>
        <w:rPr>
          <w:b/>
        </w:rPr>
        <w:tab/>
      </w:r>
      <w:r>
        <w:rPr>
          <w:b/>
        </w:rPr>
        <w:tab/>
      </w:r>
      <w:r>
        <w:rPr>
          <w:b/>
        </w:rPr>
        <w:tab/>
        <w:t>100</w:t>
      </w:r>
    </w:p>
    <w:p w14:paraId="3DD87155" w14:textId="77777777" w:rsidR="007B7699" w:rsidRDefault="007B7699" w:rsidP="007B7699">
      <w:pPr>
        <w:ind w:firstLineChars="600" w:firstLine="1265"/>
        <w:rPr>
          <w:b/>
        </w:rPr>
      </w:pPr>
      <w:r>
        <w:rPr>
          <w:rFonts w:hint="eastAsia"/>
          <w:b/>
        </w:rPr>
        <w:t>4</w:t>
      </w:r>
      <w:r>
        <w:rPr>
          <w:b/>
        </w:rPr>
        <w:tab/>
      </w:r>
      <w:r>
        <w:rPr>
          <w:b/>
        </w:rPr>
        <w:tab/>
      </w:r>
      <w:r>
        <w:rPr>
          <w:b/>
        </w:rPr>
        <w:tab/>
      </w:r>
      <w:r>
        <w:rPr>
          <w:b/>
        </w:rPr>
        <w:tab/>
        <w:t>3</w:t>
      </w:r>
      <w:r>
        <w:rPr>
          <w:b/>
        </w:rPr>
        <w:tab/>
      </w:r>
      <w:r>
        <w:rPr>
          <w:b/>
        </w:rPr>
        <w:tab/>
      </w:r>
      <w:r>
        <w:rPr>
          <w:b/>
        </w:rPr>
        <w:tab/>
      </w:r>
      <w:r>
        <w:rPr>
          <w:b/>
        </w:rPr>
        <w:tab/>
        <w:t>101</w:t>
      </w:r>
    </w:p>
    <w:p w14:paraId="3380AA63" w14:textId="77777777" w:rsidR="007B7699" w:rsidRDefault="007B7699" w:rsidP="007B7699">
      <w:pPr>
        <w:ind w:firstLineChars="600" w:firstLine="1265"/>
        <w:rPr>
          <w:b/>
        </w:rPr>
      </w:pPr>
      <w:r>
        <w:rPr>
          <w:rFonts w:hint="eastAsia"/>
          <w:b/>
        </w:rPr>
        <w:t>5</w:t>
      </w:r>
      <w:r>
        <w:rPr>
          <w:b/>
        </w:rPr>
        <w:tab/>
      </w:r>
      <w:r>
        <w:rPr>
          <w:b/>
        </w:rPr>
        <w:tab/>
      </w:r>
      <w:r>
        <w:rPr>
          <w:b/>
        </w:rPr>
        <w:tab/>
      </w:r>
      <w:r>
        <w:rPr>
          <w:b/>
        </w:rPr>
        <w:tab/>
        <w:t>3</w:t>
      </w:r>
      <w:r>
        <w:rPr>
          <w:b/>
        </w:rPr>
        <w:tab/>
      </w:r>
      <w:r>
        <w:rPr>
          <w:b/>
        </w:rPr>
        <w:tab/>
      </w:r>
      <w:r>
        <w:rPr>
          <w:b/>
        </w:rPr>
        <w:tab/>
      </w:r>
      <w:r>
        <w:rPr>
          <w:b/>
        </w:rPr>
        <w:tab/>
        <w:t>110</w:t>
      </w:r>
    </w:p>
    <w:p w14:paraId="6A157001" w14:textId="77777777" w:rsidR="007B7699" w:rsidRDefault="007B7699" w:rsidP="007B7699">
      <w:pPr>
        <w:ind w:firstLineChars="600" w:firstLine="1265"/>
        <w:rPr>
          <w:b/>
        </w:rPr>
      </w:pPr>
      <w:r>
        <w:rPr>
          <w:rFonts w:hint="eastAsia"/>
          <w:b/>
        </w:rPr>
        <w:t>6</w:t>
      </w:r>
      <w:r>
        <w:rPr>
          <w:b/>
        </w:rPr>
        <w:tab/>
      </w:r>
      <w:r>
        <w:rPr>
          <w:b/>
        </w:rPr>
        <w:tab/>
      </w:r>
      <w:r>
        <w:rPr>
          <w:b/>
        </w:rPr>
        <w:tab/>
      </w:r>
      <w:r>
        <w:rPr>
          <w:b/>
        </w:rPr>
        <w:tab/>
        <w:t>4</w:t>
      </w:r>
      <w:r>
        <w:rPr>
          <w:b/>
        </w:rPr>
        <w:tab/>
      </w:r>
      <w:r>
        <w:rPr>
          <w:b/>
        </w:rPr>
        <w:tab/>
      </w:r>
      <w:r>
        <w:rPr>
          <w:b/>
        </w:rPr>
        <w:tab/>
      </w:r>
      <w:r>
        <w:rPr>
          <w:b/>
        </w:rPr>
        <w:tab/>
        <w:t>1110</w:t>
      </w:r>
    </w:p>
    <w:p w14:paraId="5376C09C" w14:textId="77777777" w:rsidR="007B7699" w:rsidRDefault="007B7699" w:rsidP="007B7699">
      <w:pPr>
        <w:ind w:firstLineChars="600" w:firstLine="1265"/>
        <w:rPr>
          <w:b/>
        </w:rPr>
      </w:pPr>
      <w:r>
        <w:rPr>
          <w:rFonts w:hint="eastAsia"/>
          <w:b/>
        </w:rPr>
        <w:t>7</w:t>
      </w:r>
      <w:r>
        <w:rPr>
          <w:b/>
        </w:rPr>
        <w:tab/>
      </w:r>
      <w:r>
        <w:rPr>
          <w:b/>
        </w:rPr>
        <w:tab/>
      </w:r>
      <w:r>
        <w:rPr>
          <w:b/>
        </w:rPr>
        <w:tab/>
      </w:r>
      <w:r>
        <w:rPr>
          <w:b/>
        </w:rPr>
        <w:tab/>
        <w:t>5</w:t>
      </w:r>
      <w:r>
        <w:rPr>
          <w:b/>
        </w:rPr>
        <w:tab/>
      </w:r>
      <w:r>
        <w:rPr>
          <w:b/>
        </w:rPr>
        <w:tab/>
      </w:r>
      <w:r>
        <w:rPr>
          <w:b/>
        </w:rPr>
        <w:tab/>
      </w:r>
      <w:r>
        <w:rPr>
          <w:b/>
        </w:rPr>
        <w:tab/>
        <w:t>11110</w:t>
      </w:r>
    </w:p>
    <w:p w14:paraId="0DC8103E" w14:textId="77777777" w:rsidR="007B7699" w:rsidRDefault="007B7699" w:rsidP="007B7699">
      <w:pPr>
        <w:ind w:firstLineChars="600" w:firstLine="1265"/>
        <w:rPr>
          <w:b/>
        </w:rPr>
      </w:pPr>
      <w:r>
        <w:rPr>
          <w:rFonts w:hint="eastAsia"/>
          <w:b/>
        </w:rPr>
        <w:t>8</w:t>
      </w:r>
      <w:r>
        <w:rPr>
          <w:b/>
        </w:rPr>
        <w:tab/>
      </w:r>
      <w:r>
        <w:rPr>
          <w:b/>
        </w:rPr>
        <w:tab/>
      </w:r>
      <w:r>
        <w:rPr>
          <w:b/>
        </w:rPr>
        <w:tab/>
      </w:r>
      <w:r>
        <w:rPr>
          <w:b/>
        </w:rPr>
        <w:tab/>
        <w:t>6</w:t>
      </w:r>
      <w:r>
        <w:rPr>
          <w:b/>
        </w:rPr>
        <w:tab/>
      </w:r>
      <w:r>
        <w:rPr>
          <w:b/>
        </w:rPr>
        <w:tab/>
      </w:r>
      <w:r>
        <w:rPr>
          <w:b/>
        </w:rPr>
        <w:tab/>
      </w:r>
      <w:r>
        <w:rPr>
          <w:b/>
        </w:rPr>
        <w:tab/>
        <w:t>111110</w:t>
      </w:r>
    </w:p>
    <w:p w14:paraId="4F23DFC2" w14:textId="77777777" w:rsidR="007B7699" w:rsidRDefault="007B7699" w:rsidP="007B7699">
      <w:pPr>
        <w:ind w:firstLineChars="600" w:firstLine="1265"/>
        <w:rPr>
          <w:b/>
        </w:rPr>
      </w:pPr>
      <w:r>
        <w:rPr>
          <w:rFonts w:hint="eastAsia"/>
          <w:b/>
        </w:rPr>
        <w:t>9</w:t>
      </w:r>
      <w:r>
        <w:rPr>
          <w:b/>
        </w:rPr>
        <w:tab/>
      </w:r>
      <w:r>
        <w:rPr>
          <w:b/>
        </w:rPr>
        <w:tab/>
      </w:r>
      <w:r>
        <w:rPr>
          <w:b/>
        </w:rPr>
        <w:tab/>
      </w:r>
      <w:r>
        <w:rPr>
          <w:b/>
        </w:rPr>
        <w:tab/>
        <w:t>7</w:t>
      </w:r>
      <w:r>
        <w:rPr>
          <w:b/>
        </w:rPr>
        <w:tab/>
      </w:r>
      <w:r>
        <w:rPr>
          <w:b/>
        </w:rPr>
        <w:tab/>
      </w:r>
      <w:r>
        <w:rPr>
          <w:b/>
        </w:rPr>
        <w:tab/>
      </w:r>
      <w:r>
        <w:rPr>
          <w:b/>
        </w:rPr>
        <w:tab/>
        <w:t>1111110</w:t>
      </w:r>
    </w:p>
    <w:p w14:paraId="2E4BE906" w14:textId="77777777" w:rsidR="007B7699" w:rsidRDefault="007B7699" w:rsidP="007B7699">
      <w:pPr>
        <w:ind w:firstLineChars="600" w:firstLine="1265"/>
        <w:rPr>
          <w:b/>
        </w:rPr>
      </w:pPr>
      <w:r>
        <w:rPr>
          <w:b/>
        </w:rPr>
        <w:t>10</w:t>
      </w:r>
      <w:r>
        <w:rPr>
          <w:b/>
        </w:rPr>
        <w:tab/>
      </w:r>
      <w:r>
        <w:rPr>
          <w:b/>
        </w:rPr>
        <w:tab/>
      </w:r>
      <w:r>
        <w:rPr>
          <w:b/>
        </w:rPr>
        <w:tab/>
      </w:r>
      <w:r>
        <w:rPr>
          <w:b/>
        </w:rPr>
        <w:tab/>
        <w:t>8</w:t>
      </w:r>
      <w:r>
        <w:rPr>
          <w:b/>
        </w:rPr>
        <w:tab/>
      </w:r>
      <w:r>
        <w:rPr>
          <w:b/>
        </w:rPr>
        <w:tab/>
      </w:r>
      <w:r>
        <w:rPr>
          <w:b/>
        </w:rPr>
        <w:tab/>
      </w:r>
      <w:r>
        <w:rPr>
          <w:b/>
        </w:rPr>
        <w:tab/>
        <w:t>11111110</w:t>
      </w:r>
    </w:p>
    <w:p w14:paraId="313752F6" w14:textId="77777777" w:rsidR="007B7699" w:rsidRPr="006B09AE" w:rsidRDefault="007B7699" w:rsidP="007B7699">
      <w:pPr>
        <w:ind w:firstLineChars="600" w:firstLine="1265"/>
        <w:rPr>
          <w:b/>
        </w:rPr>
      </w:pPr>
      <w:r>
        <w:rPr>
          <w:rFonts w:hint="eastAsia"/>
          <w:b/>
        </w:rPr>
        <w:t>1</w:t>
      </w:r>
      <w:r>
        <w:rPr>
          <w:b/>
        </w:rPr>
        <w:t>1</w:t>
      </w:r>
      <w:r>
        <w:rPr>
          <w:b/>
        </w:rPr>
        <w:tab/>
      </w:r>
      <w:r>
        <w:rPr>
          <w:b/>
        </w:rPr>
        <w:tab/>
      </w:r>
      <w:r>
        <w:rPr>
          <w:b/>
        </w:rPr>
        <w:tab/>
      </w:r>
      <w:r>
        <w:rPr>
          <w:b/>
        </w:rPr>
        <w:tab/>
        <w:t>9</w:t>
      </w:r>
      <w:r>
        <w:rPr>
          <w:b/>
        </w:rPr>
        <w:tab/>
      </w:r>
      <w:r>
        <w:rPr>
          <w:b/>
        </w:rPr>
        <w:tab/>
      </w:r>
      <w:r>
        <w:rPr>
          <w:b/>
        </w:rPr>
        <w:tab/>
      </w:r>
      <w:r>
        <w:rPr>
          <w:b/>
        </w:rPr>
        <w:tab/>
        <w:t>111111110</w:t>
      </w:r>
    </w:p>
    <w:p w14:paraId="327681A8" w14:textId="77777777" w:rsidR="007B7699" w:rsidRDefault="007B7699" w:rsidP="007B7699">
      <w:pPr>
        <w:ind w:firstLineChars="600" w:firstLine="1265"/>
        <w:rPr>
          <w:b/>
        </w:rPr>
      </w:pPr>
    </w:p>
    <w:p w14:paraId="0758DF27" w14:textId="77777777" w:rsidR="007B7699" w:rsidRPr="006B09AE" w:rsidRDefault="007B7699" w:rsidP="007B7699">
      <w:pPr>
        <w:ind w:firstLineChars="600" w:firstLine="1265"/>
        <w:rPr>
          <w:b/>
        </w:rPr>
      </w:pPr>
    </w:p>
    <w:p w14:paraId="77759BD4" w14:textId="77777777" w:rsidR="007B7699" w:rsidRPr="006B09AE" w:rsidRDefault="007B7699" w:rsidP="007B7699">
      <w:pPr>
        <w:rPr>
          <w:b/>
        </w:rPr>
      </w:pPr>
      <w:r>
        <w:rPr>
          <w:rFonts w:hint="eastAsia"/>
          <w:b/>
        </w:rPr>
        <w:t>表</w:t>
      </w:r>
      <w:r>
        <w:rPr>
          <w:b/>
        </w:rPr>
        <w:t>3</w:t>
      </w:r>
      <w:r>
        <w:rPr>
          <w:b/>
        </w:rPr>
        <w:tab/>
      </w:r>
      <w:r>
        <w:rPr>
          <w:b/>
        </w:rPr>
        <w:tab/>
      </w:r>
      <w:r w:rsidRPr="006B09AE">
        <w:rPr>
          <w:b/>
        </w:rPr>
        <w:t>AC</w:t>
      </w:r>
      <w:r w:rsidRPr="006B09AE">
        <w:rPr>
          <w:b/>
        </w:rPr>
        <w:t>系数表</w:t>
      </w:r>
    </w:p>
    <w:p w14:paraId="75E80AD9" w14:textId="77777777" w:rsidR="007B7699" w:rsidRPr="006B09AE" w:rsidRDefault="007B7699" w:rsidP="007B7699">
      <w:pPr>
        <w:ind w:firstLineChars="600" w:firstLine="1265"/>
        <w:rPr>
          <w:b/>
        </w:rPr>
      </w:pPr>
      <w:r w:rsidRPr="006B09AE">
        <w:rPr>
          <w:b/>
        </w:rPr>
        <w:t>行程</w:t>
      </w:r>
      <w:r w:rsidRPr="006B09AE">
        <w:rPr>
          <w:b/>
        </w:rPr>
        <w:t>/</w:t>
      </w:r>
      <w:r w:rsidRPr="006B09AE">
        <w:rPr>
          <w:b/>
        </w:rPr>
        <w:t>尺寸</w:t>
      </w:r>
      <w:r>
        <w:rPr>
          <w:b/>
        </w:rPr>
        <w:tab/>
      </w:r>
      <w:r>
        <w:rPr>
          <w:b/>
        </w:rPr>
        <w:tab/>
      </w:r>
      <w:r w:rsidRPr="006B09AE">
        <w:rPr>
          <w:b/>
        </w:rPr>
        <w:t>码长</w:t>
      </w:r>
      <w:r>
        <w:rPr>
          <w:b/>
        </w:rPr>
        <w:tab/>
      </w:r>
      <w:r>
        <w:rPr>
          <w:b/>
        </w:rPr>
        <w:tab/>
      </w:r>
      <w:r>
        <w:rPr>
          <w:b/>
        </w:rPr>
        <w:tab/>
      </w:r>
      <w:r w:rsidRPr="006B09AE">
        <w:rPr>
          <w:b/>
        </w:rPr>
        <w:t>码字</w:t>
      </w:r>
    </w:p>
    <w:p w14:paraId="61F52A54" w14:textId="77777777" w:rsidR="007B7699" w:rsidRPr="006B09AE" w:rsidRDefault="007B7699" w:rsidP="007B7699">
      <w:pPr>
        <w:ind w:firstLineChars="600" w:firstLine="1265"/>
        <w:rPr>
          <w:b/>
        </w:rPr>
      </w:pPr>
      <w:r w:rsidRPr="006B09AE">
        <w:rPr>
          <w:b/>
        </w:rPr>
        <w:t>0/0(EOB)</w:t>
      </w:r>
      <w:r>
        <w:rPr>
          <w:b/>
        </w:rPr>
        <w:tab/>
      </w:r>
      <w:r>
        <w:rPr>
          <w:b/>
        </w:rPr>
        <w:tab/>
      </w:r>
      <w:r w:rsidRPr="006B09AE">
        <w:rPr>
          <w:b/>
        </w:rPr>
        <w:t>4</w:t>
      </w:r>
      <w:r>
        <w:rPr>
          <w:b/>
        </w:rPr>
        <w:tab/>
      </w:r>
      <w:r>
        <w:rPr>
          <w:b/>
        </w:rPr>
        <w:tab/>
      </w:r>
      <w:r>
        <w:rPr>
          <w:b/>
        </w:rPr>
        <w:tab/>
      </w:r>
      <w:r>
        <w:rPr>
          <w:b/>
        </w:rPr>
        <w:tab/>
      </w:r>
      <w:r w:rsidRPr="006B09AE">
        <w:rPr>
          <w:b/>
        </w:rPr>
        <w:t>1010</w:t>
      </w:r>
    </w:p>
    <w:p w14:paraId="1565D054" w14:textId="77777777" w:rsidR="007B7699" w:rsidRPr="006B09AE" w:rsidRDefault="007B7699" w:rsidP="007B7699">
      <w:pPr>
        <w:ind w:firstLineChars="600" w:firstLine="1265"/>
        <w:rPr>
          <w:b/>
        </w:rPr>
      </w:pPr>
      <w:r w:rsidRPr="006B09AE">
        <w:rPr>
          <w:b/>
        </w:rPr>
        <w:t>0/1</w:t>
      </w:r>
      <w:r>
        <w:rPr>
          <w:b/>
        </w:rPr>
        <w:tab/>
      </w:r>
      <w:r>
        <w:rPr>
          <w:b/>
        </w:rPr>
        <w:tab/>
      </w:r>
      <w:r>
        <w:rPr>
          <w:b/>
        </w:rPr>
        <w:tab/>
      </w:r>
      <w:r>
        <w:rPr>
          <w:b/>
        </w:rPr>
        <w:tab/>
      </w:r>
      <w:r w:rsidRPr="006B09AE">
        <w:rPr>
          <w:b/>
        </w:rPr>
        <w:t>2</w:t>
      </w:r>
      <w:r>
        <w:rPr>
          <w:b/>
        </w:rPr>
        <w:tab/>
      </w:r>
      <w:r>
        <w:rPr>
          <w:b/>
        </w:rPr>
        <w:tab/>
      </w:r>
      <w:r>
        <w:rPr>
          <w:b/>
        </w:rPr>
        <w:tab/>
      </w:r>
      <w:r>
        <w:rPr>
          <w:b/>
        </w:rPr>
        <w:tab/>
      </w:r>
      <w:r w:rsidRPr="006B09AE">
        <w:rPr>
          <w:b/>
        </w:rPr>
        <w:t>00</w:t>
      </w:r>
    </w:p>
    <w:p w14:paraId="7DF5EAFF" w14:textId="77777777" w:rsidR="007B7699" w:rsidRPr="006B09AE" w:rsidRDefault="007B7699" w:rsidP="007B7699">
      <w:pPr>
        <w:ind w:firstLineChars="600" w:firstLine="1265"/>
        <w:rPr>
          <w:b/>
        </w:rPr>
      </w:pPr>
      <w:r w:rsidRPr="006B09AE">
        <w:rPr>
          <w:b/>
        </w:rPr>
        <w:t>0/2</w:t>
      </w:r>
      <w:r>
        <w:rPr>
          <w:b/>
        </w:rPr>
        <w:tab/>
      </w:r>
      <w:r>
        <w:rPr>
          <w:b/>
        </w:rPr>
        <w:tab/>
      </w:r>
      <w:r>
        <w:rPr>
          <w:b/>
        </w:rPr>
        <w:tab/>
      </w:r>
      <w:r>
        <w:rPr>
          <w:b/>
        </w:rPr>
        <w:tab/>
      </w:r>
      <w:r w:rsidRPr="006B09AE">
        <w:rPr>
          <w:b/>
        </w:rPr>
        <w:t>2</w:t>
      </w:r>
      <w:r>
        <w:rPr>
          <w:b/>
        </w:rPr>
        <w:tab/>
      </w:r>
      <w:r>
        <w:rPr>
          <w:b/>
        </w:rPr>
        <w:tab/>
      </w:r>
      <w:r>
        <w:rPr>
          <w:b/>
        </w:rPr>
        <w:tab/>
      </w:r>
      <w:r>
        <w:rPr>
          <w:b/>
        </w:rPr>
        <w:tab/>
      </w:r>
      <w:r w:rsidRPr="006B09AE">
        <w:rPr>
          <w:b/>
        </w:rPr>
        <w:t>01</w:t>
      </w:r>
    </w:p>
    <w:p w14:paraId="5E453996" w14:textId="77777777" w:rsidR="007B7699" w:rsidRPr="006B09AE" w:rsidRDefault="007B7699" w:rsidP="007B7699">
      <w:pPr>
        <w:ind w:firstLineChars="600" w:firstLine="1265"/>
        <w:rPr>
          <w:b/>
        </w:rPr>
      </w:pPr>
      <w:r w:rsidRPr="006B09AE">
        <w:rPr>
          <w:b/>
        </w:rPr>
        <w:t>0/3</w:t>
      </w:r>
      <w:r>
        <w:rPr>
          <w:b/>
        </w:rPr>
        <w:tab/>
      </w:r>
      <w:r>
        <w:rPr>
          <w:b/>
        </w:rPr>
        <w:tab/>
      </w:r>
      <w:r>
        <w:rPr>
          <w:b/>
        </w:rPr>
        <w:tab/>
      </w:r>
      <w:r>
        <w:rPr>
          <w:b/>
        </w:rPr>
        <w:tab/>
      </w:r>
      <w:r w:rsidRPr="006B09AE">
        <w:rPr>
          <w:b/>
        </w:rPr>
        <w:t>3</w:t>
      </w:r>
      <w:r>
        <w:rPr>
          <w:b/>
        </w:rPr>
        <w:tab/>
      </w:r>
      <w:r>
        <w:rPr>
          <w:b/>
        </w:rPr>
        <w:tab/>
      </w:r>
      <w:r>
        <w:rPr>
          <w:b/>
        </w:rPr>
        <w:tab/>
      </w:r>
      <w:r>
        <w:rPr>
          <w:b/>
        </w:rPr>
        <w:tab/>
      </w:r>
      <w:r w:rsidRPr="006B09AE">
        <w:rPr>
          <w:b/>
        </w:rPr>
        <w:t>100</w:t>
      </w:r>
    </w:p>
    <w:p w14:paraId="20BF2090" w14:textId="77777777" w:rsidR="007B7699" w:rsidRPr="006B09AE" w:rsidRDefault="007B7699" w:rsidP="007B7699">
      <w:pPr>
        <w:ind w:firstLineChars="600" w:firstLine="1265"/>
        <w:rPr>
          <w:b/>
        </w:rPr>
      </w:pPr>
      <w:r w:rsidRPr="006B09AE">
        <w:rPr>
          <w:b/>
        </w:rPr>
        <w:t>0/4</w:t>
      </w:r>
      <w:r>
        <w:rPr>
          <w:b/>
        </w:rPr>
        <w:tab/>
      </w:r>
      <w:r>
        <w:rPr>
          <w:b/>
        </w:rPr>
        <w:tab/>
      </w:r>
      <w:r>
        <w:rPr>
          <w:b/>
        </w:rPr>
        <w:tab/>
      </w:r>
      <w:r>
        <w:rPr>
          <w:b/>
        </w:rPr>
        <w:tab/>
      </w:r>
      <w:r w:rsidRPr="006B09AE">
        <w:rPr>
          <w:b/>
        </w:rPr>
        <w:t>4</w:t>
      </w:r>
      <w:r>
        <w:rPr>
          <w:b/>
        </w:rPr>
        <w:tab/>
      </w:r>
      <w:r>
        <w:rPr>
          <w:b/>
        </w:rPr>
        <w:tab/>
      </w:r>
      <w:r>
        <w:rPr>
          <w:b/>
        </w:rPr>
        <w:tab/>
      </w:r>
      <w:r>
        <w:rPr>
          <w:b/>
        </w:rPr>
        <w:tab/>
      </w:r>
      <w:r w:rsidRPr="006B09AE">
        <w:rPr>
          <w:b/>
        </w:rPr>
        <w:t>1011</w:t>
      </w:r>
    </w:p>
    <w:p w14:paraId="5F50EB75" w14:textId="77777777" w:rsidR="007B7699" w:rsidRPr="006B09AE" w:rsidRDefault="007B7699" w:rsidP="007B7699">
      <w:pPr>
        <w:ind w:firstLineChars="600" w:firstLine="1265"/>
        <w:rPr>
          <w:b/>
        </w:rPr>
      </w:pPr>
      <w:r w:rsidRPr="006B09AE">
        <w:rPr>
          <w:b/>
        </w:rPr>
        <w:t>0/5</w:t>
      </w:r>
      <w:r>
        <w:rPr>
          <w:b/>
        </w:rPr>
        <w:tab/>
      </w:r>
      <w:r>
        <w:rPr>
          <w:b/>
        </w:rPr>
        <w:tab/>
      </w:r>
      <w:r>
        <w:rPr>
          <w:b/>
        </w:rPr>
        <w:tab/>
      </w:r>
      <w:r>
        <w:rPr>
          <w:b/>
        </w:rPr>
        <w:tab/>
      </w:r>
      <w:r w:rsidRPr="006B09AE">
        <w:rPr>
          <w:b/>
        </w:rPr>
        <w:t>5</w:t>
      </w:r>
      <w:r>
        <w:rPr>
          <w:b/>
        </w:rPr>
        <w:tab/>
      </w:r>
      <w:r>
        <w:rPr>
          <w:b/>
        </w:rPr>
        <w:tab/>
      </w:r>
      <w:r>
        <w:rPr>
          <w:b/>
        </w:rPr>
        <w:tab/>
      </w:r>
      <w:r>
        <w:rPr>
          <w:b/>
        </w:rPr>
        <w:tab/>
      </w:r>
      <w:r w:rsidRPr="006B09AE">
        <w:rPr>
          <w:b/>
        </w:rPr>
        <w:t>11010</w:t>
      </w:r>
    </w:p>
    <w:p w14:paraId="3E65DBB8" w14:textId="77777777" w:rsidR="007B7699" w:rsidRPr="006B09AE" w:rsidRDefault="007B7699" w:rsidP="007B7699">
      <w:pPr>
        <w:ind w:firstLineChars="600" w:firstLine="1265"/>
        <w:rPr>
          <w:b/>
        </w:rPr>
      </w:pPr>
      <w:r w:rsidRPr="006B09AE">
        <w:rPr>
          <w:b/>
        </w:rPr>
        <w:t>0/6</w:t>
      </w:r>
      <w:r>
        <w:rPr>
          <w:b/>
        </w:rPr>
        <w:tab/>
      </w:r>
      <w:r>
        <w:rPr>
          <w:b/>
        </w:rPr>
        <w:tab/>
      </w:r>
      <w:r>
        <w:rPr>
          <w:b/>
        </w:rPr>
        <w:tab/>
      </w:r>
      <w:r>
        <w:rPr>
          <w:b/>
        </w:rPr>
        <w:tab/>
      </w:r>
      <w:r w:rsidRPr="006B09AE">
        <w:rPr>
          <w:b/>
        </w:rPr>
        <w:t>7</w:t>
      </w:r>
      <w:r>
        <w:rPr>
          <w:b/>
        </w:rPr>
        <w:tab/>
      </w:r>
      <w:r>
        <w:rPr>
          <w:b/>
        </w:rPr>
        <w:tab/>
      </w:r>
      <w:r>
        <w:rPr>
          <w:b/>
        </w:rPr>
        <w:tab/>
      </w:r>
      <w:r>
        <w:rPr>
          <w:b/>
        </w:rPr>
        <w:tab/>
      </w:r>
      <w:r w:rsidRPr="006B09AE">
        <w:rPr>
          <w:b/>
        </w:rPr>
        <w:t>1111000</w:t>
      </w:r>
    </w:p>
    <w:p w14:paraId="64AAF11E" w14:textId="77777777" w:rsidR="007B7699" w:rsidRPr="006B09AE" w:rsidRDefault="007B7699" w:rsidP="007B7699">
      <w:pPr>
        <w:ind w:firstLineChars="600" w:firstLine="1265"/>
        <w:rPr>
          <w:b/>
        </w:rPr>
      </w:pPr>
      <w:r w:rsidRPr="006B09AE">
        <w:rPr>
          <w:b/>
        </w:rPr>
        <w:t>0/7</w:t>
      </w:r>
      <w:r>
        <w:rPr>
          <w:b/>
        </w:rPr>
        <w:tab/>
      </w:r>
      <w:r>
        <w:rPr>
          <w:b/>
        </w:rPr>
        <w:tab/>
      </w:r>
      <w:r>
        <w:rPr>
          <w:b/>
        </w:rPr>
        <w:tab/>
      </w:r>
      <w:r>
        <w:rPr>
          <w:b/>
        </w:rPr>
        <w:tab/>
      </w:r>
      <w:r w:rsidRPr="006B09AE">
        <w:rPr>
          <w:b/>
        </w:rPr>
        <w:t>8</w:t>
      </w:r>
      <w:r>
        <w:rPr>
          <w:b/>
        </w:rPr>
        <w:tab/>
      </w:r>
      <w:r>
        <w:rPr>
          <w:b/>
        </w:rPr>
        <w:tab/>
      </w:r>
      <w:r>
        <w:rPr>
          <w:b/>
        </w:rPr>
        <w:tab/>
      </w:r>
      <w:r>
        <w:rPr>
          <w:b/>
        </w:rPr>
        <w:tab/>
      </w:r>
      <w:r w:rsidRPr="006B09AE">
        <w:rPr>
          <w:b/>
        </w:rPr>
        <w:t>11111000</w:t>
      </w:r>
    </w:p>
    <w:p w14:paraId="0CF0EC7C" w14:textId="77777777" w:rsidR="007B7699" w:rsidRPr="006B09AE" w:rsidRDefault="007B7699" w:rsidP="007B7699">
      <w:pPr>
        <w:ind w:firstLineChars="600" w:firstLine="1265"/>
        <w:rPr>
          <w:b/>
        </w:rPr>
      </w:pPr>
      <w:r w:rsidRPr="006B09AE">
        <w:rPr>
          <w:b/>
        </w:rPr>
        <w:t>0/8</w:t>
      </w:r>
      <w:r>
        <w:rPr>
          <w:b/>
        </w:rPr>
        <w:tab/>
      </w:r>
      <w:r>
        <w:rPr>
          <w:b/>
        </w:rPr>
        <w:tab/>
      </w:r>
      <w:r>
        <w:rPr>
          <w:b/>
        </w:rPr>
        <w:tab/>
      </w:r>
      <w:r>
        <w:rPr>
          <w:b/>
        </w:rPr>
        <w:tab/>
      </w:r>
      <w:r w:rsidRPr="006B09AE">
        <w:rPr>
          <w:b/>
        </w:rPr>
        <w:t>10</w:t>
      </w:r>
      <w:r>
        <w:rPr>
          <w:b/>
        </w:rPr>
        <w:tab/>
      </w:r>
      <w:r>
        <w:rPr>
          <w:b/>
        </w:rPr>
        <w:tab/>
      </w:r>
      <w:r>
        <w:rPr>
          <w:b/>
        </w:rPr>
        <w:tab/>
      </w:r>
      <w:r>
        <w:rPr>
          <w:b/>
        </w:rPr>
        <w:tab/>
      </w:r>
      <w:r w:rsidRPr="006B09AE">
        <w:rPr>
          <w:b/>
        </w:rPr>
        <w:t>1111110110</w:t>
      </w:r>
    </w:p>
    <w:p w14:paraId="11AD09B2" w14:textId="77777777" w:rsidR="007B7699" w:rsidRPr="006B09AE" w:rsidRDefault="007B7699" w:rsidP="007B7699">
      <w:pPr>
        <w:ind w:firstLineChars="600" w:firstLine="1265"/>
        <w:rPr>
          <w:b/>
        </w:rPr>
      </w:pPr>
      <w:r w:rsidRPr="006B09AE">
        <w:rPr>
          <w:b/>
        </w:rPr>
        <w:t>0/9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1111111110000010</w:t>
      </w:r>
    </w:p>
    <w:p w14:paraId="3659B16E" w14:textId="77777777" w:rsidR="007B7699" w:rsidRPr="006B09AE" w:rsidRDefault="007B7699" w:rsidP="007B7699">
      <w:pPr>
        <w:ind w:firstLineChars="600" w:firstLine="1265"/>
        <w:rPr>
          <w:b/>
        </w:rPr>
      </w:pPr>
      <w:r w:rsidRPr="006B09AE">
        <w:rPr>
          <w:b/>
        </w:rPr>
        <w:t>0/A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1111111110000011</w:t>
      </w:r>
    </w:p>
    <w:p w14:paraId="29F8928B" w14:textId="77777777" w:rsidR="007B7699" w:rsidRPr="006B09AE" w:rsidRDefault="007B7699" w:rsidP="007B7699">
      <w:pPr>
        <w:ind w:firstLineChars="600" w:firstLine="1265"/>
        <w:rPr>
          <w:b/>
        </w:rPr>
      </w:pPr>
      <w:r w:rsidRPr="006B09AE">
        <w:rPr>
          <w:b/>
        </w:rPr>
        <w:t>1/1</w:t>
      </w:r>
      <w:r>
        <w:rPr>
          <w:b/>
        </w:rPr>
        <w:tab/>
      </w:r>
      <w:r>
        <w:rPr>
          <w:b/>
        </w:rPr>
        <w:tab/>
      </w:r>
      <w:r>
        <w:rPr>
          <w:b/>
        </w:rPr>
        <w:tab/>
      </w:r>
      <w:r>
        <w:rPr>
          <w:b/>
        </w:rPr>
        <w:tab/>
      </w:r>
      <w:r w:rsidRPr="006B09AE">
        <w:rPr>
          <w:b/>
        </w:rPr>
        <w:t>4</w:t>
      </w:r>
      <w:r>
        <w:rPr>
          <w:b/>
        </w:rPr>
        <w:tab/>
      </w:r>
      <w:r>
        <w:rPr>
          <w:b/>
        </w:rPr>
        <w:tab/>
      </w:r>
      <w:r>
        <w:rPr>
          <w:b/>
        </w:rPr>
        <w:tab/>
      </w:r>
      <w:r>
        <w:rPr>
          <w:b/>
        </w:rPr>
        <w:tab/>
      </w:r>
      <w:r w:rsidRPr="006B09AE">
        <w:rPr>
          <w:b/>
        </w:rPr>
        <w:t>1100</w:t>
      </w:r>
    </w:p>
    <w:p w14:paraId="401AA035" w14:textId="77777777" w:rsidR="007B7699" w:rsidRPr="006B09AE" w:rsidRDefault="007B7699" w:rsidP="007B7699">
      <w:pPr>
        <w:ind w:firstLineChars="600" w:firstLine="1265"/>
        <w:rPr>
          <w:b/>
        </w:rPr>
      </w:pPr>
      <w:r w:rsidRPr="006B09AE">
        <w:rPr>
          <w:b/>
        </w:rPr>
        <w:t>1/2</w:t>
      </w:r>
      <w:r>
        <w:rPr>
          <w:b/>
        </w:rPr>
        <w:tab/>
      </w:r>
      <w:r>
        <w:rPr>
          <w:b/>
        </w:rPr>
        <w:tab/>
      </w:r>
      <w:r>
        <w:rPr>
          <w:b/>
        </w:rPr>
        <w:tab/>
      </w:r>
      <w:r>
        <w:rPr>
          <w:b/>
        </w:rPr>
        <w:tab/>
      </w:r>
      <w:r w:rsidRPr="006B09AE">
        <w:rPr>
          <w:b/>
        </w:rPr>
        <w:t>5</w:t>
      </w:r>
      <w:r>
        <w:rPr>
          <w:b/>
        </w:rPr>
        <w:tab/>
      </w:r>
      <w:r>
        <w:rPr>
          <w:b/>
        </w:rPr>
        <w:tab/>
      </w:r>
      <w:r>
        <w:rPr>
          <w:b/>
        </w:rPr>
        <w:tab/>
      </w:r>
      <w:r>
        <w:rPr>
          <w:b/>
        </w:rPr>
        <w:tab/>
      </w:r>
      <w:r w:rsidRPr="006B09AE">
        <w:rPr>
          <w:b/>
        </w:rPr>
        <w:t>11011</w:t>
      </w:r>
    </w:p>
    <w:p w14:paraId="5880F68E" w14:textId="77777777" w:rsidR="007B7699" w:rsidRPr="006B09AE" w:rsidRDefault="007B7699" w:rsidP="007B7699">
      <w:pPr>
        <w:ind w:firstLineChars="600" w:firstLine="1265"/>
        <w:rPr>
          <w:b/>
        </w:rPr>
      </w:pPr>
      <w:r w:rsidRPr="006B09AE">
        <w:rPr>
          <w:b/>
        </w:rPr>
        <w:t>1/3</w:t>
      </w:r>
      <w:r>
        <w:rPr>
          <w:b/>
        </w:rPr>
        <w:tab/>
      </w:r>
      <w:r>
        <w:rPr>
          <w:b/>
        </w:rPr>
        <w:tab/>
      </w:r>
      <w:r>
        <w:rPr>
          <w:b/>
        </w:rPr>
        <w:tab/>
      </w:r>
      <w:r>
        <w:rPr>
          <w:b/>
        </w:rPr>
        <w:tab/>
      </w:r>
      <w:r w:rsidRPr="006B09AE">
        <w:rPr>
          <w:b/>
        </w:rPr>
        <w:t>7</w:t>
      </w:r>
      <w:r>
        <w:rPr>
          <w:b/>
        </w:rPr>
        <w:tab/>
      </w:r>
      <w:r>
        <w:rPr>
          <w:b/>
        </w:rPr>
        <w:tab/>
      </w:r>
      <w:r>
        <w:rPr>
          <w:b/>
        </w:rPr>
        <w:tab/>
      </w:r>
      <w:r>
        <w:rPr>
          <w:b/>
        </w:rPr>
        <w:tab/>
      </w:r>
      <w:r w:rsidRPr="006B09AE">
        <w:rPr>
          <w:b/>
        </w:rPr>
        <w:t>1111001</w:t>
      </w:r>
    </w:p>
    <w:p w14:paraId="667F959A" w14:textId="77777777" w:rsidR="007B7699" w:rsidRPr="006B09AE" w:rsidRDefault="007B7699" w:rsidP="007B7699">
      <w:pPr>
        <w:ind w:firstLineChars="600" w:firstLine="1265"/>
        <w:rPr>
          <w:b/>
        </w:rPr>
      </w:pPr>
      <w:r w:rsidRPr="006B09AE">
        <w:rPr>
          <w:b/>
        </w:rPr>
        <w:t>1/4</w:t>
      </w:r>
      <w:r>
        <w:rPr>
          <w:b/>
        </w:rPr>
        <w:tab/>
      </w:r>
      <w:r>
        <w:rPr>
          <w:b/>
        </w:rPr>
        <w:tab/>
      </w:r>
      <w:r>
        <w:rPr>
          <w:b/>
        </w:rPr>
        <w:tab/>
      </w:r>
      <w:r>
        <w:rPr>
          <w:b/>
        </w:rPr>
        <w:tab/>
      </w:r>
      <w:r w:rsidRPr="006B09AE">
        <w:rPr>
          <w:b/>
        </w:rPr>
        <w:t>9</w:t>
      </w:r>
      <w:r>
        <w:rPr>
          <w:b/>
        </w:rPr>
        <w:tab/>
      </w:r>
      <w:r>
        <w:rPr>
          <w:b/>
        </w:rPr>
        <w:tab/>
      </w:r>
      <w:r>
        <w:rPr>
          <w:b/>
        </w:rPr>
        <w:tab/>
      </w:r>
      <w:r>
        <w:rPr>
          <w:b/>
        </w:rPr>
        <w:tab/>
      </w:r>
      <w:r w:rsidRPr="006B09AE">
        <w:rPr>
          <w:b/>
        </w:rPr>
        <w:t>111110110</w:t>
      </w:r>
    </w:p>
    <w:p w14:paraId="479B23FD" w14:textId="77777777" w:rsidR="007B7699" w:rsidRPr="006B09AE" w:rsidRDefault="007B7699" w:rsidP="007B7699">
      <w:pPr>
        <w:ind w:firstLineChars="600" w:firstLine="1265"/>
        <w:rPr>
          <w:b/>
        </w:rPr>
      </w:pPr>
      <w:r w:rsidRPr="006B09AE">
        <w:rPr>
          <w:b/>
        </w:rPr>
        <w:t>1/5</w:t>
      </w:r>
      <w:r>
        <w:rPr>
          <w:b/>
        </w:rPr>
        <w:tab/>
      </w:r>
      <w:r>
        <w:rPr>
          <w:b/>
        </w:rPr>
        <w:tab/>
      </w:r>
      <w:r>
        <w:rPr>
          <w:b/>
        </w:rPr>
        <w:tab/>
      </w:r>
      <w:r>
        <w:rPr>
          <w:b/>
        </w:rPr>
        <w:tab/>
      </w:r>
      <w:r w:rsidRPr="006B09AE">
        <w:rPr>
          <w:b/>
        </w:rPr>
        <w:t>11</w:t>
      </w:r>
      <w:r>
        <w:rPr>
          <w:b/>
        </w:rPr>
        <w:tab/>
      </w:r>
      <w:r>
        <w:rPr>
          <w:b/>
        </w:rPr>
        <w:tab/>
      </w:r>
      <w:r>
        <w:rPr>
          <w:b/>
        </w:rPr>
        <w:tab/>
      </w:r>
      <w:r>
        <w:rPr>
          <w:b/>
        </w:rPr>
        <w:tab/>
      </w:r>
      <w:r w:rsidRPr="006B09AE">
        <w:rPr>
          <w:b/>
        </w:rPr>
        <w:t>11111110110</w:t>
      </w:r>
    </w:p>
    <w:p w14:paraId="25C08218" w14:textId="77777777" w:rsidR="007B7699" w:rsidRPr="006B09AE" w:rsidRDefault="007B7699" w:rsidP="007B7699">
      <w:pPr>
        <w:ind w:firstLineChars="600" w:firstLine="1265"/>
        <w:rPr>
          <w:b/>
        </w:rPr>
      </w:pPr>
      <w:r w:rsidRPr="006B09AE">
        <w:rPr>
          <w:b/>
        </w:rPr>
        <w:t>1/6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1111111110000100</w:t>
      </w:r>
    </w:p>
    <w:p w14:paraId="654B9CBF" w14:textId="77777777" w:rsidR="007B7699" w:rsidRPr="006B09AE" w:rsidRDefault="007B7699" w:rsidP="007B7699">
      <w:pPr>
        <w:ind w:firstLineChars="600" w:firstLine="1265"/>
        <w:rPr>
          <w:b/>
        </w:rPr>
      </w:pPr>
      <w:r w:rsidRPr="006B09AE">
        <w:rPr>
          <w:b/>
        </w:rPr>
        <w:t>1/7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1111111110000101</w:t>
      </w:r>
    </w:p>
    <w:p w14:paraId="20C936E9" w14:textId="77777777" w:rsidR="007B7699" w:rsidRPr="006B09AE" w:rsidRDefault="007B7699" w:rsidP="007B7699">
      <w:pPr>
        <w:ind w:firstLineChars="600" w:firstLine="1265"/>
        <w:rPr>
          <w:b/>
        </w:rPr>
      </w:pPr>
      <w:r w:rsidRPr="006B09AE">
        <w:rPr>
          <w:b/>
        </w:rPr>
        <w:t>1/8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1111111110000110</w:t>
      </w:r>
    </w:p>
    <w:p w14:paraId="624C5538" w14:textId="77777777" w:rsidR="007B7699" w:rsidRPr="006B09AE" w:rsidRDefault="007B7699" w:rsidP="007B7699">
      <w:pPr>
        <w:ind w:firstLineChars="600" w:firstLine="1265"/>
        <w:rPr>
          <w:b/>
        </w:rPr>
      </w:pPr>
      <w:r w:rsidRPr="006B09AE">
        <w:rPr>
          <w:b/>
        </w:rPr>
        <w:t>1/9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1111111110000111</w:t>
      </w:r>
    </w:p>
    <w:p w14:paraId="256E379D" w14:textId="77777777" w:rsidR="007B7699" w:rsidRPr="006B09AE" w:rsidRDefault="007B7699" w:rsidP="007B7699">
      <w:pPr>
        <w:ind w:firstLineChars="600" w:firstLine="1265"/>
        <w:rPr>
          <w:b/>
        </w:rPr>
      </w:pPr>
      <w:r w:rsidRPr="006B09AE">
        <w:rPr>
          <w:b/>
        </w:rPr>
        <w:t>1/A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1111111110001000</w:t>
      </w:r>
    </w:p>
    <w:p w14:paraId="10583597" w14:textId="77777777" w:rsidR="007B7699" w:rsidRPr="006B09AE" w:rsidRDefault="007B7699" w:rsidP="007B7699">
      <w:pPr>
        <w:ind w:firstLineChars="600" w:firstLine="1265"/>
        <w:rPr>
          <w:b/>
        </w:rPr>
      </w:pPr>
      <w:r w:rsidRPr="006B09AE">
        <w:rPr>
          <w:b/>
        </w:rPr>
        <w:t>2/1</w:t>
      </w:r>
      <w:r>
        <w:rPr>
          <w:b/>
        </w:rPr>
        <w:tab/>
      </w:r>
      <w:r>
        <w:rPr>
          <w:b/>
        </w:rPr>
        <w:tab/>
      </w:r>
      <w:r>
        <w:rPr>
          <w:b/>
        </w:rPr>
        <w:tab/>
      </w:r>
      <w:r>
        <w:rPr>
          <w:b/>
        </w:rPr>
        <w:tab/>
      </w:r>
      <w:r w:rsidRPr="006B09AE">
        <w:rPr>
          <w:b/>
        </w:rPr>
        <w:t>5</w:t>
      </w:r>
      <w:r>
        <w:rPr>
          <w:b/>
        </w:rPr>
        <w:tab/>
      </w:r>
      <w:r>
        <w:rPr>
          <w:b/>
        </w:rPr>
        <w:tab/>
      </w:r>
      <w:r>
        <w:rPr>
          <w:b/>
        </w:rPr>
        <w:tab/>
      </w:r>
      <w:r>
        <w:rPr>
          <w:b/>
        </w:rPr>
        <w:tab/>
      </w:r>
      <w:r w:rsidRPr="006B09AE">
        <w:rPr>
          <w:b/>
        </w:rPr>
        <w:t>11100</w:t>
      </w:r>
    </w:p>
    <w:p w14:paraId="230C9422" w14:textId="77777777" w:rsidR="007B7699" w:rsidRPr="006B09AE" w:rsidRDefault="007B7699" w:rsidP="007B7699">
      <w:pPr>
        <w:ind w:firstLineChars="600" w:firstLine="1265"/>
        <w:rPr>
          <w:b/>
        </w:rPr>
      </w:pPr>
      <w:r w:rsidRPr="006B09AE">
        <w:rPr>
          <w:b/>
        </w:rPr>
        <w:lastRenderedPageBreak/>
        <w:t>2/2</w:t>
      </w:r>
      <w:r>
        <w:rPr>
          <w:b/>
        </w:rPr>
        <w:tab/>
      </w:r>
      <w:r>
        <w:rPr>
          <w:b/>
        </w:rPr>
        <w:tab/>
      </w:r>
      <w:r>
        <w:rPr>
          <w:b/>
        </w:rPr>
        <w:tab/>
      </w:r>
      <w:r>
        <w:rPr>
          <w:b/>
        </w:rPr>
        <w:tab/>
      </w:r>
      <w:r w:rsidRPr="006B09AE">
        <w:rPr>
          <w:b/>
        </w:rPr>
        <w:t>8</w:t>
      </w:r>
      <w:r>
        <w:rPr>
          <w:b/>
        </w:rPr>
        <w:tab/>
      </w:r>
      <w:r>
        <w:rPr>
          <w:b/>
        </w:rPr>
        <w:tab/>
      </w:r>
      <w:r>
        <w:rPr>
          <w:b/>
        </w:rPr>
        <w:tab/>
      </w:r>
      <w:r>
        <w:rPr>
          <w:b/>
        </w:rPr>
        <w:tab/>
      </w:r>
      <w:r w:rsidRPr="006B09AE">
        <w:rPr>
          <w:b/>
        </w:rPr>
        <w:t>11111001</w:t>
      </w:r>
    </w:p>
    <w:p w14:paraId="349BB19F" w14:textId="77777777" w:rsidR="007B7699" w:rsidRPr="006B09AE" w:rsidRDefault="007B7699" w:rsidP="007B7699">
      <w:pPr>
        <w:ind w:firstLineChars="600" w:firstLine="1265"/>
        <w:rPr>
          <w:b/>
        </w:rPr>
      </w:pPr>
      <w:r w:rsidRPr="006B09AE">
        <w:rPr>
          <w:b/>
        </w:rPr>
        <w:t>2/3</w:t>
      </w:r>
      <w:r>
        <w:rPr>
          <w:b/>
        </w:rPr>
        <w:tab/>
      </w:r>
      <w:r>
        <w:rPr>
          <w:b/>
        </w:rPr>
        <w:tab/>
      </w:r>
      <w:r>
        <w:rPr>
          <w:b/>
        </w:rPr>
        <w:tab/>
      </w:r>
      <w:r>
        <w:rPr>
          <w:b/>
        </w:rPr>
        <w:tab/>
      </w:r>
      <w:r w:rsidRPr="006B09AE">
        <w:rPr>
          <w:b/>
        </w:rPr>
        <w:t>10</w:t>
      </w:r>
      <w:r>
        <w:rPr>
          <w:b/>
        </w:rPr>
        <w:tab/>
      </w:r>
      <w:r>
        <w:rPr>
          <w:b/>
        </w:rPr>
        <w:tab/>
      </w:r>
      <w:r>
        <w:rPr>
          <w:b/>
        </w:rPr>
        <w:tab/>
      </w:r>
      <w:r>
        <w:rPr>
          <w:b/>
        </w:rPr>
        <w:tab/>
      </w:r>
      <w:r w:rsidRPr="006B09AE">
        <w:rPr>
          <w:b/>
        </w:rPr>
        <w:t>1111110111</w:t>
      </w:r>
    </w:p>
    <w:p w14:paraId="53F9EF5C" w14:textId="77777777" w:rsidR="007B7699" w:rsidRPr="006B09AE" w:rsidRDefault="007B7699" w:rsidP="007B7699">
      <w:pPr>
        <w:ind w:firstLineChars="600" w:firstLine="1265"/>
        <w:rPr>
          <w:b/>
        </w:rPr>
      </w:pPr>
      <w:r w:rsidRPr="006B09AE">
        <w:rPr>
          <w:b/>
        </w:rPr>
        <w:t>2/4</w:t>
      </w:r>
      <w:r>
        <w:rPr>
          <w:b/>
        </w:rPr>
        <w:tab/>
      </w:r>
      <w:r>
        <w:rPr>
          <w:b/>
        </w:rPr>
        <w:tab/>
      </w:r>
      <w:r>
        <w:rPr>
          <w:b/>
        </w:rPr>
        <w:tab/>
      </w:r>
      <w:r>
        <w:rPr>
          <w:b/>
        </w:rPr>
        <w:tab/>
      </w:r>
      <w:r w:rsidRPr="006B09AE">
        <w:rPr>
          <w:b/>
        </w:rPr>
        <w:t>12</w:t>
      </w:r>
      <w:r>
        <w:rPr>
          <w:b/>
        </w:rPr>
        <w:tab/>
      </w:r>
      <w:r>
        <w:rPr>
          <w:b/>
        </w:rPr>
        <w:tab/>
      </w:r>
      <w:r>
        <w:rPr>
          <w:b/>
        </w:rPr>
        <w:tab/>
      </w:r>
      <w:r>
        <w:rPr>
          <w:b/>
        </w:rPr>
        <w:tab/>
      </w:r>
      <w:r w:rsidRPr="006B09AE">
        <w:rPr>
          <w:b/>
        </w:rPr>
        <w:t>111111110100</w:t>
      </w:r>
    </w:p>
    <w:p w14:paraId="36608B04" w14:textId="77777777" w:rsidR="007B7699" w:rsidRPr="006B09AE" w:rsidRDefault="007B7699" w:rsidP="007B7699">
      <w:pPr>
        <w:ind w:firstLineChars="600" w:firstLine="1265"/>
        <w:rPr>
          <w:b/>
        </w:rPr>
      </w:pPr>
      <w:r w:rsidRPr="006B09AE">
        <w:rPr>
          <w:b/>
        </w:rPr>
        <w:t>2/5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111111111001001</w:t>
      </w:r>
    </w:p>
    <w:p w14:paraId="30C1F631" w14:textId="77777777" w:rsidR="007B7699" w:rsidRPr="006B09AE" w:rsidRDefault="007B7699" w:rsidP="007B7699">
      <w:pPr>
        <w:ind w:firstLineChars="600" w:firstLine="1265"/>
        <w:rPr>
          <w:b/>
        </w:rPr>
      </w:pPr>
      <w:r w:rsidRPr="006B09AE">
        <w:rPr>
          <w:b/>
        </w:rPr>
        <w:t>2/6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111111111001010</w:t>
      </w:r>
    </w:p>
    <w:p w14:paraId="1C0E7232" w14:textId="77777777" w:rsidR="007B7699" w:rsidRPr="006B09AE" w:rsidRDefault="007B7699" w:rsidP="007B7699">
      <w:pPr>
        <w:ind w:firstLineChars="600" w:firstLine="1265"/>
        <w:rPr>
          <w:b/>
        </w:rPr>
      </w:pPr>
      <w:r w:rsidRPr="006B09AE">
        <w:rPr>
          <w:b/>
        </w:rPr>
        <w:t>2/7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111111111001011</w:t>
      </w:r>
    </w:p>
    <w:p w14:paraId="713FAB13" w14:textId="77777777" w:rsidR="007B7699" w:rsidRPr="006B09AE" w:rsidRDefault="007B7699" w:rsidP="007B7699">
      <w:pPr>
        <w:ind w:firstLineChars="600" w:firstLine="1265"/>
        <w:rPr>
          <w:b/>
        </w:rPr>
      </w:pPr>
      <w:r w:rsidRPr="006B09AE">
        <w:rPr>
          <w:b/>
        </w:rPr>
        <w:t>2/8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111111111001100</w:t>
      </w:r>
    </w:p>
    <w:p w14:paraId="3292D99C" w14:textId="77777777" w:rsidR="007B7699" w:rsidRPr="006B09AE" w:rsidRDefault="007B7699" w:rsidP="007B7699">
      <w:pPr>
        <w:ind w:firstLineChars="600" w:firstLine="1265"/>
        <w:rPr>
          <w:b/>
        </w:rPr>
      </w:pPr>
      <w:r w:rsidRPr="006B09AE">
        <w:rPr>
          <w:b/>
        </w:rPr>
        <w:t>2/9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111111111001101</w:t>
      </w:r>
    </w:p>
    <w:p w14:paraId="46B30A1E" w14:textId="77777777" w:rsidR="007B7699" w:rsidRPr="006B09AE" w:rsidRDefault="007B7699" w:rsidP="007B7699">
      <w:pPr>
        <w:ind w:firstLineChars="600" w:firstLine="1265"/>
        <w:rPr>
          <w:b/>
        </w:rPr>
      </w:pPr>
      <w:r w:rsidRPr="006B09AE">
        <w:rPr>
          <w:b/>
        </w:rPr>
        <w:t>2/A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111111111001110</w:t>
      </w:r>
    </w:p>
    <w:p w14:paraId="5D97EF92" w14:textId="77777777" w:rsidR="007B7699" w:rsidRPr="006B09AE" w:rsidRDefault="007B7699" w:rsidP="007B7699">
      <w:pPr>
        <w:ind w:firstLineChars="600" w:firstLine="1265"/>
        <w:rPr>
          <w:b/>
        </w:rPr>
      </w:pPr>
      <w:r w:rsidRPr="006B09AE">
        <w:rPr>
          <w:b/>
        </w:rPr>
        <w:t>3/1</w:t>
      </w:r>
      <w:r>
        <w:rPr>
          <w:b/>
        </w:rPr>
        <w:tab/>
      </w:r>
      <w:r>
        <w:rPr>
          <w:b/>
        </w:rPr>
        <w:tab/>
      </w:r>
      <w:r>
        <w:rPr>
          <w:b/>
        </w:rPr>
        <w:tab/>
      </w:r>
      <w:r>
        <w:rPr>
          <w:b/>
        </w:rPr>
        <w:tab/>
      </w:r>
      <w:r w:rsidRPr="006B09AE">
        <w:rPr>
          <w:b/>
        </w:rPr>
        <w:t>6</w:t>
      </w:r>
      <w:r>
        <w:rPr>
          <w:b/>
        </w:rPr>
        <w:tab/>
      </w:r>
      <w:r>
        <w:rPr>
          <w:b/>
        </w:rPr>
        <w:tab/>
      </w:r>
      <w:r>
        <w:rPr>
          <w:b/>
        </w:rPr>
        <w:tab/>
      </w:r>
      <w:r>
        <w:rPr>
          <w:b/>
        </w:rPr>
        <w:tab/>
      </w:r>
      <w:r w:rsidRPr="006B09AE">
        <w:rPr>
          <w:b/>
        </w:rPr>
        <w:t>111010</w:t>
      </w:r>
    </w:p>
    <w:p w14:paraId="28CEA99A" w14:textId="77777777" w:rsidR="007B7699" w:rsidRPr="006B09AE" w:rsidRDefault="007B7699" w:rsidP="007B7699">
      <w:pPr>
        <w:ind w:firstLineChars="600" w:firstLine="1265"/>
        <w:rPr>
          <w:b/>
        </w:rPr>
      </w:pPr>
      <w:r w:rsidRPr="006B09AE">
        <w:rPr>
          <w:b/>
        </w:rPr>
        <w:t>3/2</w:t>
      </w:r>
      <w:r>
        <w:rPr>
          <w:b/>
        </w:rPr>
        <w:tab/>
      </w:r>
      <w:r>
        <w:rPr>
          <w:b/>
        </w:rPr>
        <w:tab/>
      </w:r>
      <w:r>
        <w:rPr>
          <w:b/>
        </w:rPr>
        <w:tab/>
      </w:r>
      <w:r>
        <w:rPr>
          <w:b/>
        </w:rPr>
        <w:tab/>
      </w:r>
      <w:r w:rsidRPr="006B09AE">
        <w:rPr>
          <w:b/>
        </w:rPr>
        <w:t>9</w:t>
      </w:r>
      <w:r>
        <w:rPr>
          <w:b/>
        </w:rPr>
        <w:tab/>
      </w:r>
      <w:r>
        <w:rPr>
          <w:b/>
        </w:rPr>
        <w:tab/>
      </w:r>
      <w:r>
        <w:rPr>
          <w:b/>
        </w:rPr>
        <w:tab/>
      </w:r>
      <w:r>
        <w:rPr>
          <w:b/>
        </w:rPr>
        <w:tab/>
      </w:r>
      <w:r w:rsidRPr="006B09AE">
        <w:rPr>
          <w:b/>
        </w:rPr>
        <w:t>111110111</w:t>
      </w:r>
    </w:p>
    <w:p w14:paraId="1B4D5290" w14:textId="77777777" w:rsidR="007B7699" w:rsidRPr="006B09AE" w:rsidRDefault="007B7699" w:rsidP="007B7699">
      <w:pPr>
        <w:ind w:firstLineChars="600" w:firstLine="1265"/>
        <w:rPr>
          <w:b/>
        </w:rPr>
      </w:pPr>
      <w:r w:rsidRPr="006B09AE">
        <w:rPr>
          <w:b/>
        </w:rPr>
        <w:t>3/3</w:t>
      </w:r>
      <w:r>
        <w:rPr>
          <w:b/>
        </w:rPr>
        <w:tab/>
      </w:r>
      <w:r>
        <w:rPr>
          <w:b/>
        </w:rPr>
        <w:tab/>
      </w:r>
      <w:r>
        <w:rPr>
          <w:b/>
        </w:rPr>
        <w:tab/>
      </w:r>
      <w:r>
        <w:rPr>
          <w:b/>
        </w:rPr>
        <w:tab/>
      </w:r>
      <w:r w:rsidRPr="006B09AE">
        <w:rPr>
          <w:b/>
        </w:rPr>
        <w:t>12</w:t>
      </w:r>
      <w:r>
        <w:rPr>
          <w:b/>
        </w:rPr>
        <w:tab/>
      </w:r>
      <w:r>
        <w:rPr>
          <w:b/>
        </w:rPr>
        <w:tab/>
      </w:r>
      <w:r>
        <w:rPr>
          <w:b/>
        </w:rPr>
        <w:tab/>
      </w:r>
      <w:r>
        <w:rPr>
          <w:b/>
        </w:rPr>
        <w:tab/>
      </w:r>
      <w:r w:rsidRPr="006B09AE">
        <w:rPr>
          <w:b/>
        </w:rPr>
        <w:t>111111110101</w:t>
      </w:r>
    </w:p>
    <w:p w14:paraId="00651B15" w14:textId="77777777" w:rsidR="007B7699" w:rsidRPr="006B09AE" w:rsidRDefault="007B7699" w:rsidP="007B7699">
      <w:pPr>
        <w:ind w:firstLineChars="600" w:firstLine="1265"/>
        <w:rPr>
          <w:b/>
        </w:rPr>
      </w:pPr>
      <w:r w:rsidRPr="006B09AE">
        <w:rPr>
          <w:b/>
        </w:rPr>
        <w:t>3/4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1111111110001111</w:t>
      </w:r>
    </w:p>
    <w:p w14:paraId="41CCB405" w14:textId="77777777" w:rsidR="007B7699" w:rsidRPr="006B09AE" w:rsidRDefault="007B7699" w:rsidP="007B7699">
      <w:pPr>
        <w:ind w:firstLineChars="600" w:firstLine="1265"/>
        <w:rPr>
          <w:b/>
        </w:rPr>
      </w:pPr>
      <w:r w:rsidRPr="006B09AE">
        <w:rPr>
          <w:b/>
        </w:rPr>
        <w:t>3/5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1111111110010000</w:t>
      </w:r>
    </w:p>
    <w:p w14:paraId="6522F0EB" w14:textId="77777777" w:rsidR="007B7699" w:rsidRPr="006B09AE" w:rsidRDefault="007B7699" w:rsidP="007B7699">
      <w:pPr>
        <w:ind w:firstLineChars="600" w:firstLine="1265"/>
        <w:rPr>
          <w:b/>
        </w:rPr>
      </w:pPr>
      <w:r w:rsidRPr="006B09AE">
        <w:rPr>
          <w:b/>
        </w:rPr>
        <w:t>3/6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1111111110010001</w:t>
      </w:r>
    </w:p>
    <w:p w14:paraId="08814C14" w14:textId="77777777" w:rsidR="007B7699" w:rsidRPr="006B09AE" w:rsidRDefault="007B7699" w:rsidP="007B7699">
      <w:pPr>
        <w:ind w:firstLineChars="600" w:firstLine="1265"/>
        <w:rPr>
          <w:b/>
        </w:rPr>
      </w:pPr>
      <w:r w:rsidRPr="006B09AE">
        <w:rPr>
          <w:b/>
        </w:rPr>
        <w:t>3/7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1111111110010010</w:t>
      </w:r>
    </w:p>
    <w:p w14:paraId="63505389" w14:textId="77777777" w:rsidR="007B7699" w:rsidRPr="006B09AE" w:rsidRDefault="007B7699" w:rsidP="007B7699">
      <w:pPr>
        <w:ind w:firstLineChars="600" w:firstLine="1265"/>
        <w:rPr>
          <w:b/>
        </w:rPr>
      </w:pPr>
      <w:r w:rsidRPr="006B09AE">
        <w:rPr>
          <w:b/>
        </w:rPr>
        <w:t>3/8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1111111110010011</w:t>
      </w:r>
    </w:p>
    <w:p w14:paraId="1BA1986C" w14:textId="77777777" w:rsidR="007B7699" w:rsidRPr="006B09AE" w:rsidRDefault="007B7699" w:rsidP="007B7699">
      <w:pPr>
        <w:ind w:firstLineChars="600" w:firstLine="1265"/>
        <w:rPr>
          <w:b/>
        </w:rPr>
      </w:pPr>
      <w:r w:rsidRPr="006B09AE">
        <w:rPr>
          <w:b/>
        </w:rPr>
        <w:t>3/9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1111111110010100</w:t>
      </w:r>
    </w:p>
    <w:p w14:paraId="21611F0F" w14:textId="77777777" w:rsidR="007B7699" w:rsidRPr="006B09AE" w:rsidRDefault="007B7699" w:rsidP="007B7699">
      <w:pPr>
        <w:ind w:firstLineChars="600" w:firstLine="1265"/>
        <w:rPr>
          <w:b/>
        </w:rPr>
      </w:pPr>
      <w:r w:rsidRPr="006B09AE">
        <w:rPr>
          <w:b/>
        </w:rPr>
        <w:t>3/A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1111111110010101</w:t>
      </w:r>
    </w:p>
    <w:p w14:paraId="25F1424A" w14:textId="77777777" w:rsidR="007B7699" w:rsidRPr="006B09AE" w:rsidRDefault="007B7699" w:rsidP="007B7699">
      <w:pPr>
        <w:ind w:firstLineChars="600" w:firstLine="1265"/>
        <w:rPr>
          <w:b/>
        </w:rPr>
      </w:pPr>
      <w:r w:rsidRPr="006B09AE">
        <w:rPr>
          <w:b/>
        </w:rPr>
        <w:t>4/1</w:t>
      </w:r>
      <w:r>
        <w:rPr>
          <w:b/>
        </w:rPr>
        <w:tab/>
      </w:r>
      <w:r>
        <w:rPr>
          <w:b/>
        </w:rPr>
        <w:tab/>
      </w:r>
      <w:r>
        <w:rPr>
          <w:b/>
        </w:rPr>
        <w:tab/>
      </w:r>
      <w:r>
        <w:rPr>
          <w:b/>
        </w:rPr>
        <w:tab/>
      </w:r>
      <w:r w:rsidRPr="006B09AE">
        <w:rPr>
          <w:b/>
        </w:rPr>
        <w:t>6</w:t>
      </w:r>
      <w:r>
        <w:rPr>
          <w:b/>
        </w:rPr>
        <w:tab/>
      </w:r>
      <w:r>
        <w:rPr>
          <w:b/>
        </w:rPr>
        <w:tab/>
      </w:r>
      <w:r>
        <w:rPr>
          <w:b/>
        </w:rPr>
        <w:tab/>
      </w:r>
      <w:r>
        <w:rPr>
          <w:b/>
        </w:rPr>
        <w:tab/>
      </w:r>
      <w:r w:rsidRPr="006B09AE">
        <w:rPr>
          <w:b/>
        </w:rPr>
        <w:t>111011</w:t>
      </w:r>
    </w:p>
    <w:p w14:paraId="3388E16F" w14:textId="77777777" w:rsidR="007B7699" w:rsidRPr="006B09AE" w:rsidRDefault="007B7699" w:rsidP="007B7699">
      <w:pPr>
        <w:ind w:firstLineChars="600" w:firstLine="1265"/>
        <w:rPr>
          <w:b/>
        </w:rPr>
      </w:pPr>
      <w:r w:rsidRPr="006B09AE">
        <w:rPr>
          <w:b/>
        </w:rPr>
        <w:t>4/2</w:t>
      </w:r>
      <w:r>
        <w:rPr>
          <w:b/>
        </w:rPr>
        <w:tab/>
      </w:r>
      <w:r>
        <w:rPr>
          <w:b/>
        </w:rPr>
        <w:tab/>
      </w:r>
      <w:r>
        <w:rPr>
          <w:b/>
        </w:rPr>
        <w:tab/>
      </w:r>
      <w:r>
        <w:rPr>
          <w:b/>
        </w:rPr>
        <w:tab/>
      </w:r>
      <w:r w:rsidRPr="006B09AE">
        <w:rPr>
          <w:b/>
        </w:rPr>
        <w:t>10</w:t>
      </w:r>
      <w:r>
        <w:rPr>
          <w:b/>
        </w:rPr>
        <w:tab/>
      </w:r>
      <w:r>
        <w:rPr>
          <w:b/>
        </w:rPr>
        <w:tab/>
      </w:r>
      <w:r>
        <w:rPr>
          <w:b/>
        </w:rPr>
        <w:tab/>
      </w:r>
      <w:r>
        <w:rPr>
          <w:b/>
        </w:rPr>
        <w:tab/>
      </w:r>
      <w:r w:rsidRPr="006B09AE">
        <w:rPr>
          <w:b/>
        </w:rPr>
        <w:t>1111111000</w:t>
      </w:r>
    </w:p>
    <w:p w14:paraId="253D1CEB" w14:textId="77777777" w:rsidR="007B7699" w:rsidRPr="006B09AE" w:rsidRDefault="007B7699" w:rsidP="007B7699">
      <w:pPr>
        <w:ind w:firstLineChars="600" w:firstLine="1265"/>
        <w:rPr>
          <w:b/>
        </w:rPr>
      </w:pPr>
      <w:r w:rsidRPr="006B09AE">
        <w:rPr>
          <w:b/>
        </w:rPr>
        <w:t>4/3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1111111110010110</w:t>
      </w:r>
    </w:p>
    <w:p w14:paraId="348B22B0" w14:textId="77777777" w:rsidR="007B7699" w:rsidRPr="006B09AE" w:rsidRDefault="007B7699" w:rsidP="007B7699">
      <w:pPr>
        <w:ind w:firstLineChars="600" w:firstLine="1265"/>
        <w:rPr>
          <w:b/>
        </w:rPr>
      </w:pPr>
      <w:r w:rsidRPr="006B09AE">
        <w:rPr>
          <w:b/>
        </w:rPr>
        <w:t>4/4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1111111110010111</w:t>
      </w:r>
    </w:p>
    <w:p w14:paraId="58BE8012" w14:textId="77777777" w:rsidR="007B7699" w:rsidRPr="006B09AE" w:rsidRDefault="007B7699" w:rsidP="007B7699">
      <w:pPr>
        <w:ind w:firstLineChars="600" w:firstLine="1265"/>
        <w:rPr>
          <w:b/>
        </w:rPr>
      </w:pPr>
      <w:r w:rsidRPr="006B09AE">
        <w:rPr>
          <w:b/>
        </w:rPr>
        <w:t>4/5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1111111110011000</w:t>
      </w:r>
    </w:p>
    <w:p w14:paraId="1F440CFB" w14:textId="77777777" w:rsidR="007B7699" w:rsidRPr="006B09AE" w:rsidRDefault="007B7699" w:rsidP="007B7699">
      <w:pPr>
        <w:ind w:firstLineChars="600" w:firstLine="1265"/>
        <w:rPr>
          <w:b/>
        </w:rPr>
      </w:pPr>
      <w:r w:rsidRPr="006B09AE">
        <w:rPr>
          <w:b/>
        </w:rPr>
        <w:t>4/6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1111111110011001</w:t>
      </w:r>
    </w:p>
    <w:p w14:paraId="10B2B5E1" w14:textId="77777777" w:rsidR="007B7699" w:rsidRPr="006B09AE" w:rsidRDefault="007B7699" w:rsidP="007B7699">
      <w:pPr>
        <w:ind w:firstLineChars="600" w:firstLine="1265"/>
        <w:rPr>
          <w:b/>
        </w:rPr>
      </w:pPr>
      <w:r w:rsidRPr="006B09AE">
        <w:rPr>
          <w:b/>
        </w:rPr>
        <w:t>4/7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1111111110011010</w:t>
      </w:r>
    </w:p>
    <w:p w14:paraId="32F83129" w14:textId="77777777" w:rsidR="007B7699" w:rsidRPr="006B09AE" w:rsidRDefault="007B7699" w:rsidP="007B7699">
      <w:pPr>
        <w:ind w:firstLineChars="600" w:firstLine="1265"/>
        <w:rPr>
          <w:b/>
        </w:rPr>
      </w:pPr>
      <w:r w:rsidRPr="006B09AE">
        <w:rPr>
          <w:b/>
        </w:rPr>
        <w:t>4/8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1111111110011011</w:t>
      </w:r>
    </w:p>
    <w:p w14:paraId="7682C31D" w14:textId="77777777" w:rsidR="007B7699" w:rsidRPr="006B09AE" w:rsidRDefault="007B7699" w:rsidP="007B7699">
      <w:pPr>
        <w:ind w:firstLineChars="600" w:firstLine="1265"/>
        <w:rPr>
          <w:b/>
        </w:rPr>
      </w:pPr>
      <w:r w:rsidRPr="006B09AE">
        <w:rPr>
          <w:b/>
        </w:rPr>
        <w:t>4/9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1111111110011100</w:t>
      </w:r>
    </w:p>
    <w:p w14:paraId="11842BD8" w14:textId="77777777" w:rsidR="007B7699" w:rsidRPr="006B09AE" w:rsidRDefault="007B7699" w:rsidP="007B7699">
      <w:pPr>
        <w:ind w:firstLineChars="600" w:firstLine="1265"/>
        <w:rPr>
          <w:b/>
        </w:rPr>
      </w:pPr>
      <w:r w:rsidRPr="006B09AE">
        <w:rPr>
          <w:b/>
        </w:rPr>
        <w:t>4/A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1111111110011101</w:t>
      </w:r>
    </w:p>
    <w:p w14:paraId="1692BE22" w14:textId="77777777" w:rsidR="007B7699" w:rsidRPr="006B09AE" w:rsidRDefault="007B7699" w:rsidP="007B7699">
      <w:pPr>
        <w:ind w:firstLineChars="600" w:firstLine="1265"/>
        <w:rPr>
          <w:b/>
        </w:rPr>
      </w:pPr>
      <w:r w:rsidRPr="006B09AE">
        <w:rPr>
          <w:b/>
        </w:rPr>
        <w:t>5/1</w:t>
      </w:r>
      <w:r>
        <w:rPr>
          <w:b/>
        </w:rPr>
        <w:tab/>
      </w:r>
      <w:r>
        <w:rPr>
          <w:b/>
        </w:rPr>
        <w:tab/>
      </w:r>
      <w:r>
        <w:rPr>
          <w:b/>
        </w:rPr>
        <w:tab/>
      </w:r>
      <w:r>
        <w:rPr>
          <w:b/>
        </w:rPr>
        <w:tab/>
      </w:r>
      <w:r w:rsidRPr="006B09AE">
        <w:rPr>
          <w:b/>
        </w:rPr>
        <w:t>7</w:t>
      </w:r>
      <w:r>
        <w:rPr>
          <w:b/>
        </w:rPr>
        <w:tab/>
      </w:r>
      <w:r>
        <w:rPr>
          <w:b/>
        </w:rPr>
        <w:tab/>
      </w:r>
      <w:r>
        <w:rPr>
          <w:b/>
        </w:rPr>
        <w:tab/>
      </w:r>
      <w:r>
        <w:rPr>
          <w:b/>
        </w:rPr>
        <w:tab/>
      </w:r>
      <w:r w:rsidRPr="006B09AE">
        <w:rPr>
          <w:b/>
        </w:rPr>
        <w:t>1111010</w:t>
      </w:r>
    </w:p>
    <w:p w14:paraId="1694EED4" w14:textId="77777777" w:rsidR="007B7699" w:rsidRPr="006B09AE" w:rsidRDefault="007B7699" w:rsidP="007B7699">
      <w:pPr>
        <w:ind w:firstLineChars="600" w:firstLine="1265"/>
        <w:rPr>
          <w:b/>
        </w:rPr>
      </w:pPr>
      <w:r w:rsidRPr="006B09AE">
        <w:rPr>
          <w:b/>
        </w:rPr>
        <w:t>5/2</w:t>
      </w:r>
      <w:r>
        <w:rPr>
          <w:b/>
        </w:rPr>
        <w:tab/>
      </w:r>
      <w:r>
        <w:rPr>
          <w:b/>
        </w:rPr>
        <w:tab/>
      </w:r>
      <w:r>
        <w:rPr>
          <w:b/>
        </w:rPr>
        <w:tab/>
      </w:r>
      <w:r>
        <w:rPr>
          <w:b/>
        </w:rPr>
        <w:tab/>
      </w:r>
      <w:r w:rsidRPr="006B09AE">
        <w:rPr>
          <w:b/>
        </w:rPr>
        <w:t>11</w:t>
      </w:r>
      <w:r>
        <w:rPr>
          <w:b/>
        </w:rPr>
        <w:tab/>
      </w:r>
      <w:r>
        <w:rPr>
          <w:b/>
        </w:rPr>
        <w:tab/>
      </w:r>
      <w:r>
        <w:rPr>
          <w:b/>
        </w:rPr>
        <w:tab/>
      </w:r>
      <w:r>
        <w:rPr>
          <w:b/>
        </w:rPr>
        <w:tab/>
      </w:r>
      <w:r w:rsidRPr="006B09AE">
        <w:rPr>
          <w:b/>
        </w:rPr>
        <w:t>11111110111</w:t>
      </w:r>
    </w:p>
    <w:p w14:paraId="6A9AF1A3" w14:textId="77777777" w:rsidR="007B7699" w:rsidRPr="006B09AE" w:rsidRDefault="007B7699" w:rsidP="007B7699">
      <w:pPr>
        <w:ind w:firstLineChars="600" w:firstLine="1265"/>
        <w:rPr>
          <w:b/>
        </w:rPr>
      </w:pPr>
      <w:r w:rsidRPr="006B09AE">
        <w:rPr>
          <w:b/>
        </w:rPr>
        <w:t>5/3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1111111110011110</w:t>
      </w:r>
    </w:p>
    <w:p w14:paraId="5534E403" w14:textId="77777777" w:rsidR="007B7699" w:rsidRPr="006B09AE" w:rsidRDefault="007B7699" w:rsidP="007B7699">
      <w:pPr>
        <w:ind w:firstLineChars="600" w:firstLine="1265"/>
        <w:rPr>
          <w:b/>
        </w:rPr>
      </w:pPr>
      <w:r w:rsidRPr="006B09AE">
        <w:rPr>
          <w:b/>
        </w:rPr>
        <w:t>5/4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1111111110011111</w:t>
      </w:r>
    </w:p>
    <w:p w14:paraId="691C3336" w14:textId="77777777" w:rsidR="007B7699" w:rsidRPr="006B09AE" w:rsidRDefault="007B7699" w:rsidP="007B7699">
      <w:pPr>
        <w:ind w:firstLineChars="600" w:firstLine="1265"/>
        <w:rPr>
          <w:b/>
        </w:rPr>
      </w:pPr>
      <w:r w:rsidRPr="006B09AE">
        <w:rPr>
          <w:b/>
        </w:rPr>
        <w:t>5/5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1111111110100000</w:t>
      </w:r>
    </w:p>
    <w:p w14:paraId="79E57C93" w14:textId="77777777" w:rsidR="007B7699" w:rsidRPr="006B09AE" w:rsidRDefault="007B7699" w:rsidP="007B7699">
      <w:pPr>
        <w:ind w:firstLineChars="600" w:firstLine="1265"/>
        <w:rPr>
          <w:b/>
        </w:rPr>
      </w:pPr>
      <w:r w:rsidRPr="006B09AE">
        <w:rPr>
          <w:b/>
        </w:rPr>
        <w:t>5/6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1111111110100001</w:t>
      </w:r>
    </w:p>
    <w:p w14:paraId="73E90B0F" w14:textId="77777777" w:rsidR="007B7699" w:rsidRPr="006B09AE" w:rsidRDefault="007B7699" w:rsidP="007B7699">
      <w:pPr>
        <w:ind w:firstLineChars="600" w:firstLine="1265"/>
        <w:rPr>
          <w:b/>
        </w:rPr>
      </w:pPr>
      <w:r w:rsidRPr="006B09AE">
        <w:rPr>
          <w:b/>
        </w:rPr>
        <w:t>5/7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1111111110100010</w:t>
      </w:r>
    </w:p>
    <w:p w14:paraId="4E5A41CC" w14:textId="77777777" w:rsidR="007B7699" w:rsidRPr="006B09AE" w:rsidRDefault="007B7699" w:rsidP="007B7699">
      <w:pPr>
        <w:ind w:firstLineChars="600" w:firstLine="1265"/>
        <w:rPr>
          <w:b/>
        </w:rPr>
      </w:pPr>
      <w:r w:rsidRPr="006B09AE">
        <w:rPr>
          <w:b/>
        </w:rPr>
        <w:t>5/8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1111111110100011</w:t>
      </w:r>
    </w:p>
    <w:p w14:paraId="779B18FB" w14:textId="77777777" w:rsidR="007B7699" w:rsidRPr="006B09AE" w:rsidRDefault="007B7699" w:rsidP="007B7699">
      <w:pPr>
        <w:ind w:firstLineChars="600" w:firstLine="1265"/>
        <w:rPr>
          <w:b/>
        </w:rPr>
      </w:pPr>
      <w:r w:rsidRPr="006B09AE">
        <w:rPr>
          <w:b/>
        </w:rPr>
        <w:t>5/9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1111111110100100</w:t>
      </w:r>
    </w:p>
    <w:p w14:paraId="141A4847" w14:textId="77777777" w:rsidR="007B7699" w:rsidRPr="006B09AE" w:rsidRDefault="007B7699" w:rsidP="007B7699">
      <w:pPr>
        <w:ind w:firstLineChars="600" w:firstLine="1265"/>
        <w:rPr>
          <w:b/>
        </w:rPr>
      </w:pPr>
      <w:r w:rsidRPr="006B09AE">
        <w:rPr>
          <w:b/>
        </w:rPr>
        <w:t>5/A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1111111110100101</w:t>
      </w:r>
    </w:p>
    <w:p w14:paraId="4F537F45" w14:textId="77777777" w:rsidR="007B7699" w:rsidRPr="006B09AE" w:rsidRDefault="007B7699" w:rsidP="007B7699">
      <w:pPr>
        <w:ind w:firstLineChars="600" w:firstLine="1265"/>
        <w:rPr>
          <w:b/>
        </w:rPr>
      </w:pPr>
      <w:r w:rsidRPr="006B09AE">
        <w:rPr>
          <w:b/>
        </w:rPr>
        <w:t>6/1</w:t>
      </w:r>
      <w:r>
        <w:rPr>
          <w:b/>
        </w:rPr>
        <w:tab/>
      </w:r>
      <w:r>
        <w:rPr>
          <w:b/>
        </w:rPr>
        <w:tab/>
      </w:r>
      <w:r>
        <w:rPr>
          <w:b/>
        </w:rPr>
        <w:tab/>
      </w:r>
      <w:r>
        <w:rPr>
          <w:b/>
        </w:rPr>
        <w:tab/>
      </w:r>
      <w:r w:rsidRPr="006B09AE">
        <w:rPr>
          <w:b/>
        </w:rPr>
        <w:t>7</w:t>
      </w:r>
      <w:r>
        <w:rPr>
          <w:b/>
        </w:rPr>
        <w:tab/>
      </w:r>
      <w:r>
        <w:rPr>
          <w:b/>
        </w:rPr>
        <w:tab/>
      </w:r>
      <w:r>
        <w:rPr>
          <w:b/>
        </w:rPr>
        <w:tab/>
      </w:r>
      <w:r>
        <w:rPr>
          <w:b/>
        </w:rPr>
        <w:tab/>
      </w:r>
      <w:r w:rsidRPr="006B09AE">
        <w:rPr>
          <w:b/>
        </w:rPr>
        <w:t>1111011</w:t>
      </w:r>
    </w:p>
    <w:p w14:paraId="51464BBD" w14:textId="77777777" w:rsidR="007B7699" w:rsidRPr="006B09AE" w:rsidRDefault="007B7699" w:rsidP="007B7699">
      <w:pPr>
        <w:ind w:firstLineChars="600" w:firstLine="1265"/>
        <w:rPr>
          <w:b/>
        </w:rPr>
      </w:pPr>
      <w:r w:rsidRPr="006B09AE">
        <w:rPr>
          <w:b/>
        </w:rPr>
        <w:t>6/2</w:t>
      </w:r>
      <w:r>
        <w:rPr>
          <w:b/>
        </w:rPr>
        <w:tab/>
      </w:r>
      <w:r>
        <w:rPr>
          <w:b/>
        </w:rPr>
        <w:tab/>
      </w:r>
      <w:r>
        <w:rPr>
          <w:b/>
        </w:rPr>
        <w:tab/>
      </w:r>
      <w:r>
        <w:rPr>
          <w:b/>
        </w:rPr>
        <w:tab/>
      </w:r>
      <w:r w:rsidRPr="006B09AE">
        <w:rPr>
          <w:b/>
        </w:rPr>
        <w:t>12</w:t>
      </w:r>
      <w:r>
        <w:rPr>
          <w:b/>
        </w:rPr>
        <w:tab/>
      </w:r>
      <w:r>
        <w:rPr>
          <w:b/>
        </w:rPr>
        <w:tab/>
      </w:r>
      <w:r>
        <w:rPr>
          <w:b/>
        </w:rPr>
        <w:tab/>
      </w:r>
      <w:r>
        <w:rPr>
          <w:b/>
        </w:rPr>
        <w:tab/>
      </w:r>
      <w:r w:rsidRPr="006B09AE">
        <w:rPr>
          <w:b/>
        </w:rPr>
        <w:t>111111110110</w:t>
      </w:r>
    </w:p>
    <w:p w14:paraId="10D46B0E" w14:textId="77777777" w:rsidR="007B7699" w:rsidRPr="006B09AE" w:rsidRDefault="007B7699" w:rsidP="007B7699">
      <w:pPr>
        <w:ind w:firstLineChars="600" w:firstLine="1265"/>
        <w:rPr>
          <w:b/>
        </w:rPr>
      </w:pPr>
      <w:r w:rsidRPr="006B09AE">
        <w:rPr>
          <w:b/>
        </w:rPr>
        <w:t>6/3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1111111110100110</w:t>
      </w:r>
    </w:p>
    <w:p w14:paraId="401B9FF3" w14:textId="77777777" w:rsidR="007B7699" w:rsidRPr="006B09AE" w:rsidRDefault="007B7699" w:rsidP="007B7699">
      <w:pPr>
        <w:ind w:firstLineChars="600" w:firstLine="1265"/>
        <w:rPr>
          <w:b/>
        </w:rPr>
      </w:pPr>
      <w:r w:rsidRPr="006B09AE">
        <w:rPr>
          <w:b/>
        </w:rPr>
        <w:t>6/4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1111111110100111</w:t>
      </w:r>
    </w:p>
    <w:p w14:paraId="7ED3F907" w14:textId="77777777" w:rsidR="007B7699" w:rsidRPr="006B09AE" w:rsidRDefault="007B7699" w:rsidP="007B7699">
      <w:pPr>
        <w:ind w:firstLineChars="600" w:firstLine="1265"/>
        <w:rPr>
          <w:b/>
        </w:rPr>
      </w:pPr>
      <w:r w:rsidRPr="006B09AE">
        <w:rPr>
          <w:b/>
        </w:rPr>
        <w:t>6/5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1111111110101000</w:t>
      </w:r>
    </w:p>
    <w:p w14:paraId="250573E3" w14:textId="77777777" w:rsidR="007B7699" w:rsidRPr="006B09AE" w:rsidRDefault="007B7699" w:rsidP="007B7699">
      <w:pPr>
        <w:ind w:firstLineChars="600" w:firstLine="1265"/>
        <w:rPr>
          <w:b/>
        </w:rPr>
      </w:pPr>
      <w:r w:rsidRPr="006B09AE">
        <w:rPr>
          <w:b/>
        </w:rPr>
        <w:t>6/6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1111111110101001</w:t>
      </w:r>
    </w:p>
    <w:p w14:paraId="5D3B8622" w14:textId="77777777" w:rsidR="007B7699" w:rsidRPr="006B09AE" w:rsidRDefault="007B7699" w:rsidP="007B7699">
      <w:pPr>
        <w:ind w:firstLineChars="600" w:firstLine="1265"/>
        <w:rPr>
          <w:b/>
        </w:rPr>
      </w:pPr>
      <w:r w:rsidRPr="006B09AE">
        <w:rPr>
          <w:b/>
        </w:rPr>
        <w:t>6/7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1111111110101010</w:t>
      </w:r>
    </w:p>
    <w:p w14:paraId="4F95A8CF" w14:textId="77777777" w:rsidR="007B7699" w:rsidRPr="006B09AE" w:rsidRDefault="007B7699" w:rsidP="007B7699">
      <w:pPr>
        <w:ind w:firstLineChars="600" w:firstLine="1265"/>
        <w:rPr>
          <w:b/>
        </w:rPr>
      </w:pPr>
      <w:r w:rsidRPr="006B09AE">
        <w:rPr>
          <w:b/>
        </w:rPr>
        <w:t>6/8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1111111110101011</w:t>
      </w:r>
    </w:p>
    <w:p w14:paraId="3B79DA9A" w14:textId="77777777" w:rsidR="007B7699" w:rsidRPr="006B09AE" w:rsidRDefault="007B7699" w:rsidP="007B7699">
      <w:pPr>
        <w:ind w:firstLineChars="600" w:firstLine="1265"/>
        <w:rPr>
          <w:b/>
        </w:rPr>
      </w:pPr>
      <w:r w:rsidRPr="006B09AE">
        <w:rPr>
          <w:b/>
        </w:rPr>
        <w:t>6/9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1111111110100100</w:t>
      </w:r>
    </w:p>
    <w:p w14:paraId="4CC411C6" w14:textId="77777777" w:rsidR="007B7699" w:rsidRPr="006B09AE" w:rsidRDefault="007B7699" w:rsidP="007B7699">
      <w:pPr>
        <w:ind w:firstLineChars="600" w:firstLine="1265"/>
        <w:rPr>
          <w:b/>
        </w:rPr>
      </w:pPr>
      <w:r w:rsidRPr="006B09AE">
        <w:rPr>
          <w:b/>
        </w:rPr>
        <w:t>6/A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1111111110100101</w:t>
      </w:r>
    </w:p>
    <w:p w14:paraId="18EAABE1" w14:textId="77777777" w:rsidR="007B7699" w:rsidRPr="006B09AE" w:rsidRDefault="007B7699" w:rsidP="007B7699">
      <w:pPr>
        <w:ind w:firstLineChars="600" w:firstLine="1265"/>
        <w:rPr>
          <w:b/>
        </w:rPr>
      </w:pPr>
      <w:r w:rsidRPr="006B09AE">
        <w:rPr>
          <w:b/>
        </w:rPr>
        <w:t>7/1</w:t>
      </w:r>
      <w:r>
        <w:rPr>
          <w:b/>
        </w:rPr>
        <w:tab/>
      </w:r>
      <w:r>
        <w:rPr>
          <w:b/>
        </w:rPr>
        <w:tab/>
      </w:r>
      <w:r>
        <w:rPr>
          <w:b/>
        </w:rPr>
        <w:tab/>
      </w:r>
      <w:r>
        <w:rPr>
          <w:b/>
        </w:rPr>
        <w:tab/>
      </w:r>
      <w:r w:rsidRPr="006B09AE">
        <w:rPr>
          <w:b/>
        </w:rPr>
        <w:t>8</w:t>
      </w:r>
      <w:r>
        <w:rPr>
          <w:b/>
        </w:rPr>
        <w:tab/>
      </w:r>
      <w:r>
        <w:rPr>
          <w:b/>
        </w:rPr>
        <w:tab/>
      </w:r>
      <w:r>
        <w:rPr>
          <w:b/>
        </w:rPr>
        <w:tab/>
      </w:r>
      <w:r>
        <w:rPr>
          <w:b/>
        </w:rPr>
        <w:tab/>
      </w:r>
      <w:r w:rsidRPr="006B09AE">
        <w:rPr>
          <w:b/>
        </w:rPr>
        <w:t>11111010</w:t>
      </w:r>
    </w:p>
    <w:p w14:paraId="7DD08D22" w14:textId="77777777" w:rsidR="007B7699" w:rsidRPr="006B09AE" w:rsidRDefault="007B7699" w:rsidP="007B7699">
      <w:pPr>
        <w:ind w:firstLineChars="600" w:firstLine="1265"/>
        <w:rPr>
          <w:b/>
        </w:rPr>
      </w:pPr>
      <w:r w:rsidRPr="006B09AE">
        <w:rPr>
          <w:b/>
        </w:rPr>
        <w:t>7/2</w:t>
      </w:r>
      <w:r>
        <w:rPr>
          <w:b/>
        </w:rPr>
        <w:tab/>
      </w:r>
      <w:r>
        <w:rPr>
          <w:b/>
        </w:rPr>
        <w:tab/>
      </w:r>
      <w:r>
        <w:rPr>
          <w:b/>
        </w:rPr>
        <w:tab/>
      </w:r>
      <w:r>
        <w:rPr>
          <w:b/>
        </w:rPr>
        <w:tab/>
      </w:r>
      <w:r w:rsidRPr="006B09AE">
        <w:rPr>
          <w:b/>
        </w:rPr>
        <w:t>12</w:t>
      </w:r>
      <w:r>
        <w:rPr>
          <w:b/>
        </w:rPr>
        <w:tab/>
      </w:r>
      <w:r>
        <w:rPr>
          <w:b/>
        </w:rPr>
        <w:tab/>
      </w:r>
      <w:r>
        <w:rPr>
          <w:b/>
        </w:rPr>
        <w:tab/>
      </w:r>
      <w:r>
        <w:rPr>
          <w:b/>
        </w:rPr>
        <w:tab/>
      </w:r>
      <w:r w:rsidRPr="006B09AE">
        <w:rPr>
          <w:b/>
        </w:rPr>
        <w:t>111111110111</w:t>
      </w:r>
    </w:p>
    <w:p w14:paraId="44C34C9C" w14:textId="77777777" w:rsidR="007B7699" w:rsidRPr="006B09AE" w:rsidRDefault="007B7699" w:rsidP="007B7699">
      <w:pPr>
        <w:ind w:firstLineChars="600" w:firstLine="1265"/>
        <w:rPr>
          <w:b/>
        </w:rPr>
      </w:pPr>
      <w:r w:rsidRPr="006B09AE">
        <w:rPr>
          <w:b/>
        </w:rPr>
        <w:t>7/3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1111111110101110</w:t>
      </w:r>
    </w:p>
    <w:p w14:paraId="135ECEDF" w14:textId="77777777" w:rsidR="007B7699" w:rsidRPr="006B09AE" w:rsidRDefault="007B7699" w:rsidP="007B7699">
      <w:pPr>
        <w:ind w:firstLineChars="600" w:firstLine="1265"/>
        <w:rPr>
          <w:b/>
        </w:rPr>
      </w:pPr>
      <w:r w:rsidRPr="006B09AE">
        <w:rPr>
          <w:b/>
        </w:rPr>
        <w:t>7/4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1111111110101111</w:t>
      </w:r>
    </w:p>
    <w:p w14:paraId="3732FE74" w14:textId="77777777" w:rsidR="007B7699" w:rsidRPr="006B09AE" w:rsidRDefault="007B7699" w:rsidP="007B7699">
      <w:pPr>
        <w:ind w:firstLineChars="600" w:firstLine="1265"/>
        <w:rPr>
          <w:b/>
        </w:rPr>
      </w:pPr>
      <w:r w:rsidRPr="006B09AE">
        <w:rPr>
          <w:b/>
        </w:rPr>
        <w:t>7/5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1111111110110000</w:t>
      </w:r>
    </w:p>
    <w:p w14:paraId="3A587FE2" w14:textId="77777777" w:rsidR="007B7699" w:rsidRPr="006B09AE" w:rsidRDefault="007B7699" w:rsidP="007B7699">
      <w:pPr>
        <w:ind w:firstLineChars="600" w:firstLine="1265"/>
        <w:rPr>
          <w:b/>
        </w:rPr>
      </w:pPr>
      <w:r w:rsidRPr="006B09AE">
        <w:rPr>
          <w:b/>
        </w:rPr>
        <w:t>7/6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1111111110110001</w:t>
      </w:r>
    </w:p>
    <w:p w14:paraId="702ECF79" w14:textId="77777777" w:rsidR="007B7699" w:rsidRPr="006B09AE" w:rsidRDefault="007B7699" w:rsidP="007B7699">
      <w:pPr>
        <w:ind w:firstLineChars="600" w:firstLine="1265"/>
        <w:rPr>
          <w:b/>
        </w:rPr>
      </w:pPr>
      <w:r w:rsidRPr="006B09AE">
        <w:rPr>
          <w:b/>
        </w:rPr>
        <w:t>7/7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1111111110110010</w:t>
      </w:r>
    </w:p>
    <w:p w14:paraId="4EDA5502" w14:textId="77777777" w:rsidR="007B7699" w:rsidRPr="006B09AE" w:rsidRDefault="007B7699" w:rsidP="007B7699">
      <w:pPr>
        <w:ind w:firstLineChars="600" w:firstLine="1265"/>
        <w:rPr>
          <w:b/>
        </w:rPr>
      </w:pPr>
      <w:r w:rsidRPr="006B09AE">
        <w:rPr>
          <w:b/>
        </w:rPr>
        <w:lastRenderedPageBreak/>
        <w:t>7/8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1111111110110011</w:t>
      </w:r>
    </w:p>
    <w:p w14:paraId="28FC17E7" w14:textId="77777777" w:rsidR="007B7699" w:rsidRPr="006B09AE" w:rsidRDefault="007B7699" w:rsidP="007B7699">
      <w:pPr>
        <w:ind w:firstLineChars="600" w:firstLine="1265"/>
        <w:rPr>
          <w:b/>
        </w:rPr>
      </w:pPr>
      <w:r w:rsidRPr="006B09AE">
        <w:rPr>
          <w:b/>
        </w:rPr>
        <w:t>7/9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1111111110110100</w:t>
      </w:r>
    </w:p>
    <w:p w14:paraId="6A2DBB27" w14:textId="77777777" w:rsidR="007B7699" w:rsidRPr="006B09AE" w:rsidRDefault="007B7699" w:rsidP="007B7699">
      <w:pPr>
        <w:ind w:firstLineChars="600" w:firstLine="1265"/>
        <w:rPr>
          <w:b/>
        </w:rPr>
      </w:pPr>
      <w:r w:rsidRPr="006B09AE">
        <w:rPr>
          <w:b/>
        </w:rPr>
        <w:t>7/A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1111111110110101</w:t>
      </w:r>
    </w:p>
    <w:p w14:paraId="7771B6E2" w14:textId="77777777" w:rsidR="007B7699" w:rsidRPr="006B09AE" w:rsidRDefault="007B7699" w:rsidP="007B7699">
      <w:pPr>
        <w:ind w:firstLineChars="600" w:firstLine="1265"/>
        <w:rPr>
          <w:b/>
        </w:rPr>
      </w:pPr>
      <w:r w:rsidRPr="006B09AE">
        <w:rPr>
          <w:b/>
        </w:rPr>
        <w:t>8/1</w:t>
      </w:r>
      <w:r>
        <w:rPr>
          <w:b/>
        </w:rPr>
        <w:tab/>
      </w:r>
      <w:r>
        <w:rPr>
          <w:b/>
        </w:rPr>
        <w:tab/>
      </w:r>
      <w:r>
        <w:rPr>
          <w:b/>
        </w:rPr>
        <w:tab/>
      </w:r>
      <w:r>
        <w:rPr>
          <w:b/>
        </w:rPr>
        <w:tab/>
      </w:r>
      <w:r w:rsidRPr="006B09AE">
        <w:rPr>
          <w:b/>
        </w:rPr>
        <w:t>9</w:t>
      </w:r>
      <w:r>
        <w:rPr>
          <w:b/>
        </w:rPr>
        <w:tab/>
      </w:r>
      <w:r>
        <w:rPr>
          <w:b/>
        </w:rPr>
        <w:tab/>
      </w:r>
      <w:r>
        <w:rPr>
          <w:b/>
        </w:rPr>
        <w:tab/>
      </w:r>
      <w:r>
        <w:rPr>
          <w:b/>
        </w:rPr>
        <w:tab/>
      </w:r>
      <w:r w:rsidRPr="006B09AE">
        <w:rPr>
          <w:b/>
        </w:rPr>
        <w:t>111111000</w:t>
      </w:r>
    </w:p>
    <w:p w14:paraId="6081F5A2" w14:textId="77777777" w:rsidR="007B7699" w:rsidRPr="006B09AE" w:rsidRDefault="007B7699" w:rsidP="007B7699">
      <w:pPr>
        <w:ind w:firstLineChars="600" w:firstLine="1265"/>
        <w:rPr>
          <w:b/>
        </w:rPr>
      </w:pPr>
      <w:r w:rsidRPr="006B09AE">
        <w:rPr>
          <w:b/>
        </w:rPr>
        <w:t>8/2</w:t>
      </w:r>
      <w:r>
        <w:rPr>
          <w:b/>
        </w:rPr>
        <w:tab/>
      </w:r>
      <w:r>
        <w:rPr>
          <w:b/>
        </w:rPr>
        <w:tab/>
      </w:r>
      <w:r>
        <w:rPr>
          <w:b/>
        </w:rPr>
        <w:tab/>
      </w:r>
      <w:r>
        <w:rPr>
          <w:b/>
        </w:rPr>
        <w:tab/>
      </w:r>
      <w:r w:rsidRPr="006B09AE">
        <w:rPr>
          <w:b/>
        </w:rPr>
        <w:t>15</w:t>
      </w:r>
      <w:r>
        <w:rPr>
          <w:b/>
        </w:rPr>
        <w:tab/>
      </w:r>
      <w:r>
        <w:rPr>
          <w:b/>
        </w:rPr>
        <w:tab/>
      </w:r>
      <w:r>
        <w:rPr>
          <w:b/>
        </w:rPr>
        <w:tab/>
      </w:r>
      <w:r>
        <w:rPr>
          <w:b/>
        </w:rPr>
        <w:tab/>
      </w:r>
      <w:r w:rsidRPr="006B09AE">
        <w:rPr>
          <w:b/>
        </w:rPr>
        <w:t>111111111000000</w:t>
      </w:r>
    </w:p>
    <w:p w14:paraId="74B939AA" w14:textId="77777777" w:rsidR="007B7699" w:rsidRPr="006B09AE" w:rsidRDefault="007B7699" w:rsidP="007B7699">
      <w:pPr>
        <w:ind w:firstLineChars="600" w:firstLine="1265"/>
        <w:rPr>
          <w:b/>
        </w:rPr>
      </w:pPr>
      <w:r w:rsidRPr="006B09AE">
        <w:rPr>
          <w:b/>
        </w:rPr>
        <w:t>8/3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1111111110110110</w:t>
      </w:r>
    </w:p>
    <w:p w14:paraId="00E62B98" w14:textId="77777777" w:rsidR="007B7699" w:rsidRPr="006B09AE" w:rsidRDefault="007B7699" w:rsidP="007B7699">
      <w:pPr>
        <w:ind w:firstLineChars="600" w:firstLine="1265"/>
        <w:rPr>
          <w:b/>
        </w:rPr>
      </w:pPr>
      <w:r w:rsidRPr="006B09AE">
        <w:rPr>
          <w:b/>
        </w:rPr>
        <w:t>8/4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1111111110110111</w:t>
      </w:r>
    </w:p>
    <w:p w14:paraId="19230B03" w14:textId="77777777" w:rsidR="007B7699" w:rsidRPr="006B09AE" w:rsidRDefault="007B7699" w:rsidP="007B7699">
      <w:pPr>
        <w:ind w:firstLineChars="600" w:firstLine="1265"/>
        <w:rPr>
          <w:b/>
        </w:rPr>
      </w:pPr>
      <w:r w:rsidRPr="006B09AE">
        <w:rPr>
          <w:b/>
        </w:rPr>
        <w:t>8/5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1111111110111000</w:t>
      </w:r>
    </w:p>
    <w:p w14:paraId="706A2CAF" w14:textId="77777777" w:rsidR="007B7699" w:rsidRPr="006B09AE" w:rsidRDefault="007B7699" w:rsidP="007B7699">
      <w:pPr>
        <w:ind w:firstLineChars="600" w:firstLine="1265"/>
        <w:rPr>
          <w:b/>
        </w:rPr>
      </w:pPr>
      <w:r w:rsidRPr="006B09AE">
        <w:rPr>
          <w:b/>
        </w:rPr>
        <w:t>8/6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1111111110111001</w:t>
      </w:r>
    </w:p>
    <w:p w14:paraId="34411C90" w14:textId="77777777" w:rsidR="007B7699" w:rsidRPr="006B09AE" w:rsidRDefault="007B7699" w:rsidP="007B7699">
      <w:pPr>
        <w:ind w:firstLineChars="600" w:firstLine="1265"/>
        <w:rPr>
          <w:b/>
        </w:rPr>
      </w:pPr>
      <w:r w:rsidRPr="006B09AE">
        <w:rPr>
          <w:b/>
        </w:rPr>
        <w:t>8/7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1111111110111010</w:t>
      </w:r>
    </w:p>
    <w:p w14:paraId="40F1A098" w14:textId="77777777" w:rsidR="007B7699" w:rsidRPr="006B09AE" w:rsidRDefault="007B7699" w:rsidP="007B7699">
      <w:pPr>
        <w:ind w:firstLineChars="600" w:firstLine="1265"/>
        <w:rPr>
          <w:b/>
        </w:rPr>
      </w:pPr>
      <w:r w:rsidRPr="006B09AE">
        <w:rPr>
          <w:b/>
        </w:rPr>
        <w:t>8/8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1111111110111011</w:t>
      </w:r>
    </w:p>
    <w:p w14:paraId="10AAD0B9" w14:textId="77777777" w:rsidR="007B7699" w:rsidRPr="006B09AE" w:rsidRDefault="007B7699" w:rsidP="007B7699">
      <w:pPr>
        <w:ind w:firstLineChars="600" w:firstLine="1265"/>
        <w:rPr>
          <w:b/>
        </w:rPr>
      </w:pPr>
      <w:r w:rsidRPr="006B09AE">
        <w:rPr>
          <w:b/>
        </w:rPr>
        <w:t>8/9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1111111110111100</w:t>
      </w:r>
    </w:p>
    <w:p w14:paraId="0415F319" w14:textId="77777777" w:rsidR="007B7699" w:rsidRPr="006B09AE" w:rsidRDefault="007B7699" w:rsidP="007B7699">
      <w:pPr>
        <w:ind w:firstLineChars="600" w:firstLine="1265"/>
        <w:rPr>
          <w:b/>
        </w:rPr>
      </w:pPr>
      <w:r w:rsidRPr="006B09AE">
        <w:rPr>
          <w:b/>
        </w:rPr>
        <w:t>8/A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1111111110111101</w:t>
      </w:r>
    </w:p>
    <w:p w14:paraId="591BA7CC" w14:textId="77777777" w:rsidR="007B7699" w:rsidRPr="006B09AE" w:rsidRDefault="007B7699" w:rsidP="007B7699">
      <w:pPr>
        <w:ind w:firstLineChars="600" w:firstLine="1265"/>
        <w:rPr>
          <w:b/>
        </w:rPr>
      </w:pPr>
      <w:r w:rsidRPr="006B09AE">
        <w:rPr>
          <w:b/>
        </w:rPr>
        <w:t>9/1</w:t>
      </w:r>
      <w:r>
        <w:rPr>
          <w:b/>
        </w:rPr>
        <w:tab/>
      </w:r>
      <w:r>
        <w:rPr>
          <w:b/>
        </w:rPr>
        <w:tab/>
      </w:r>
      <w:r>
        <w:rPr>
          <w:b/>
        </w:rPr>
        <w:tab/>
      </w:r>
      <w:r>
        <w:rPr>
          <w:b/>
        </w:rPr>
        <w:tab/>
      </w:r>
      <w:r w:rsidRPr="006B09AE">
        <w:rPr>
          <w:b/>
        </w:rPr>
        <w:t>9</w:t>
      </w:r>
      <w:r>
        <w:rPr>
          <w:b/>
        </w:rPr>
        <w:tab/>
      </w:r>
      <w:r>
        <w:rPr>
          <w:b/>
        </w:rPr>
        <w:tab/>
      </w:r>
      <w:r>
        <w:rPr>
          <w:b/>
        </w:rPr>
        <w:tab/>
      </w:r>
      <w:r>
        <w:rPr>
          <w:b/>
        </w:rPr>
        <w:tab/>
      </w:r>
      <w:r w:rsidRPr="006B09AE">
        <w:rPr>
          <w:b/>
        </w:rPr>
        <w:t>111111001</w:t>
      </w:r>
    </w:p>
    <w:p w14:paraId="15013346" w14:textId="77777777" w:rsidR="007B7699" w:rsidRPr="006B09AE" w:rsidRDefault="007B7699" w:rsidP="007B7699">
      <w:pPr>
        <w:ind w:firstLineChars="600" w:firstLine="1265"/>
        <w:rPr>
          <w:b/>
        </w:rPr>
      </w:pPr>
      <w:r w:rsidRPr="006B09AE">
        <w:rPr>
          <w:b/>
        </w:rPr>
        <w:t>9/2</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1111111110111110</w:t>
      </w:r>
    </w:p>
    <w:p w14:paraId="6A18C910" w14:textId="77777777" w:rsidR="007B7699" w:rsidRPr="006B09AE" w:rsidRDefault="007B7699" w:rsidP="007B7699">
      <w:pPr>
        <w:ind w:firstLineChars="600" w:firstLine="1265"/>
        <w:rPr>
          <w:b/>
        </w:rPr>
      </w:pPr>
      <w:r w:rsidRPr="006B09AE">
        <w:rPr>
          <w:b/>
        </w:rPr>
        <w:t>9/3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1111111110111111</w:t>
      </w:r>
    </w:p>
    <w:p w14:paraId="53E65356" w14:textId="77777777" w:rsidR="007B7699" w:rsidRPr="006B09AE" w:rsidRDefault="007B7699" w:rsidP="007B7699">
      <w:pPr>
        <w:ind w:firstLineChars="600" w:firstLine="1265"/>
        <w:rPr>
          <w:b/>
        </w:rPr>
      </w:pPr>
      <w:r w:rsidRPr="006B09AE">
        <w:rPr>
          <w:b/>
        </w:rPr>
        <w:t>9/4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1111111111000000</w:t>
      </w:r>
    </w:p>
    <w:p w14:paraId="4617F2FE" w14:textId="77777777" w:rsidR="007B7699" w:rsidRPr="006B09AE" w:rsidRDefault="007B7699" w:rsidP="007B7699">
      <w:pPr>
        <w:ind w:firstLineChars="600" w:firstLine="1265"/>
        <w:rPr>
          <w:b/>
        </w:rPr>
      </w:pPr>
      <w:r w:rsidRPr="006B09AE">
        <w:rPr>
          <w:b/>
        </w:rPr>
        <w:t>9/5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1111111111000001</w:t>
      </w:r>
    </w:p>
    <w:p w14:paraId="1FD1D191" w14:textId="77777777" w:rsidR="007B7699" w:rsidRPr="006B09AE" w:rsidRDefault="007B7699" w:rsidP="007B7699">
      <w:pPr>
        <w:ind w:firstLineChars="600" w:firstLine="1265"/>
        <w:rPr>
          <w:b/>
        </w:rPr>
      </w:pPr>
      <w:r w:rsidRPr="006B09AE">
        <w:rPr>
          <w:b/>
        </w:rPr>
        <w:t>9/6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1111111111000010</w:t>
      </w:r>
    </w:p>
    <w:p w14:paraId="4F61729A" w14:textId="77777777" w:rsidR="007B7699" w:rsidRPr="006B09AE" w:rsidRDefault="007B7699" w:rsidP="007B7699">
      <w:pPr>
        <w:ind w:firstLineChars="600" w:firstLine="1265"/>
        <w:rPr>
          <w:b/>
        </w:rPr>
      </w:pPr>
      <w:r w:rsidRPr="006B09AE">
        <w:rPr>
          <w:b/>
        </w:rPr>
        <w:t>9/7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1111111111000011</w:t>
      </w:r>
    </w:p>
    <w:p w14:paraId="6876705C" w14:textId="77777777" w:rsidR="007B7699" w:rsidRPr="006B09AE" w:rsidRDefault="007B7699" w:rsidP="007B7699">
      <w:pPr>
        <w:ind w:firstLineChars="600" w:firstLine="1265"/>
        <w:rPr>
          <w:b/>
        </w:rPr>
      </w:pPr>
      <w:r w:rsidRPr="006B09AE">
        <w:rPr>
          <w:b/>
        </w:rPr>
        <w:t>9/8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1111111111000100</w:t>
      </w:r>
    </w:p>
    <w:p w14:paraId="22C16146" w14:textId="77777777" w:rsidR="007B7699" w:rsidRPr="006B09AE" w:rsidRDefault="007B7699" w:rsidP="007B7699">
      <w:pPr>
        <w:ind w:firstLineChars="600" w:firstLine="1265"/>
        <w:rPr>
          <w:b/>
        </w:rPr>
      </w:pPr>
      <w:r w:rsidRPr="006B09AE">
        <w:rPr>
          <w:b/>
        </w:rPr>
        <w:t>9/9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1111111111000101</w:t>
      </w:r>
    </w:p>
    <w:p w14:paraId="6FBD8AD3" w14:textId="77777777" w:rsidR="007B7699" w:rsidRPr="006B09AE" w:rsidRDefault="007B7699" w:rsidP="007B7699">
      <w:pPr>
        <w:ind w:firstLineChars="600" w:firstLine="1265"/>
        <w:rPr>
          <w:b/>
        </w:rPr>
      </w:pPr>
      <w:r w:rsidRPr="006B09AE">
        <w:rPr>
          <w:b/>
        </w:rPr>
        <w:t>9/A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1111111111000110</w:t>
      </w:r>
    </w:p>
    <w:p w14:paraId="5583BD08" w14:textId="77777777" w:rsidR="007B7699" w:rsidRPr="006B09AE" w:rsidRDefault="007B7699" w:rsidP="007B7699">
      <w:pPr>
        <w:ind w:firstLineChars="600" w:firstLine="1265"/>
        <w:rPr>
          <w:b/>
        </w:rPr>
      </w:pPr>
      <w:r w:rsidRPr="006B09AE">
        <w:rPr>
          <w:b/>
        </w:rPr>
        <w:t>A/1</w:t>
      </w:r>
      <w:r>
        <w:rPr>
          <w:b/>
        </w:rPr>
        <w:tab/>
      </w:r>
      <w:r>
        <w:rPr>
          <w:b/>
        </w:rPr>
        <w:tab/>
      </w:r>
      <w:r>
        <w:rPr>
          <w:b/>
        </w:rPr>
        <w:tab/>
      </w:r>
      <w:r>
        <w:rPr>
          <w:b/>
        </w:rPr>
        <w:tab/>
      </w:r>
      <w:r w:rsidRPr="006B09AE">
        <w:rPr>
          <w:b/>
        </w:rPr>
        <w:t>9</w:t>
      </w:r>
      <w:r>
        <w:rPr>
          <w:b/>
        </w:rPr>
        <w:tab/>
      </w:r>
      <w:r>
        <w:rPr>
          <w:b/>
        </w:rPr>
        <w:tab/>
      </w:r>
      <w:r>
        <w:rPr>
          <w:b/>
        </w:rPr>
        <w:tab/>
      </w:r>
      <w:r>
        <w:rPr>
          <w:b/>
        </w:rPr>
        <w:tab/>
      </w:r>
      <w:r w:rsidRPr="006B09AE">
        <w:rPr>
          <w:b/>
        </w:rPr>
        <w:t>111111010</w:t>
      </w:r>
    </w:p>
    <w:p w14:paraId="39F7C9D4" w14:textId="77777777" w:rsidR="007B7699" w:rsidRPr="006B09AE" w:rsidRDefault="007B7699" w:rsidP="007B7699">
      <w:pPr>
        <w:ind w:firstLineChars="600" w:firstLine="1265"/>
        <w:rPr>
          <w:b/>
        </w:rPr>
      </w:pPr>
      <w:r w:rsidRPr="006B09AE">
        <w:rPr>
          <w:b/>
        </w:rPr>
        <w:t>A/2</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1111111111000111</w:t>
      </w:r>
    </w:p>
    <w:p w14:paraId="72068F66" w14:textId="77777777" w:rsidR="007B7699" w:rsidRPr="006B09AE" w:rsidRDefault="007B7699" w:rsidP="007B7699">
      <w:pPr>
        <w:ind w:firstLineChars="600" w:firstLine="1265"/>
        <w:rPr>
          <w:b/>
        </w:rPr>
      </w:pPr>
      <w:r w:rsidRPr="006B09AE">
        <w:rPr>
          <w:b/>
        </w:rPr>
        <w:t>A/3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1111111111001000</w:t>
      </w:r>
    </w:p>
    <w:p w14:paraId="00B81D8A" w14:textId="77777777" w:rsidR="007B7699" w:rsidRPr="006B09AE" w:rsidRDefault="007B7699" w:rsidP="007B7699">
      <w:pPr>
        <w:ind w:firstLineChars="600" w:firstLine="1265"/>
        <w:rPr>
          <w:b/>
        </w:rPr>
      </w:pPr>
      <w:r w:rsidRPr="006B09AE">
        <w:rPr>
          <w:b/>
        </w:rPr>
        <w:t>A/4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1111111111001001</w:t>
      </w:r>
    </w:p>
    <w:p w14:paraId="3251F6C0" w14:textId="77777777" w:rsidR="007B7699" w:rsidRPr="006B09AE" w:rsidRDefault="007B7699" w:rsidP="007B7699">
      <w:pPr>
        <w:ind w:firstLineChars="600" w:firstLine="1265"/>
        <w:rPr>
          <w:b/>
        </w:rPr>
      </w:pPr>
      <w:r w:rsidRPr="006B09AE">
        <w:rPr>
          <w:b/>
        </w:rPr>
        <w:t>A/5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1111111111001010</w:t>
      </w:r>
    </w:p>
    <w:p w14:paraId="0D73DF66" w14:textId="77777777" w:rsidR="007B7699" w:rsidRPr="006B09AE" w:rsidRDefault="007B7699" w:rsidP="007B7699">
      <w:pPr>
        <w:ind w:firstLineChars="600" w:firstLine="1265"/>
        <w:rPr>
          <w:b/>
        </w:rPr>
      </w:pPr>
      <w:r w:rsidRPr="006B09AE">
        <w:rPr>
          <w:b/>
        </w:rPr>
        <w:t>A/6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1111111111001011</w:t>
      </w:r>
    </w:p>
    <w:p w14:paraId="314DFB26" w14:textId="77777777" w:rsidR="007B7699" w:rsidRPr="006B09AE" w:rsidRDefault="007B7699" w:rsidP="007B7699">
      <w:pPr>
        <w:ind w:firstLineChars="600" w:firstLine="1265"/>
        <w:rPr>
          <w:b/>
        </w:rPr>
      </w:pPr>
      <w:r w:rsidRPr="006B09AE">
        <w:rPr>
          <w:b/>
        </w:rPr>
        <w:t>A/7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1111111111001100</w:t>
      </w:r>
    </w:p>
    <w:p w14:paraId="17A8ADA5" w14:textId="77777777" w:rsidR="007B7699" w:rsidRPr="006B09AE" w:rsidRDefault="007B7699" w:rsidP="007B7699">
      <w:pPr>
        <w:ind w:firstLineChars="600" w:firstLine="1265"/>
        <w:rPr>
          <w:b/>
        </w:rPr>
      </w:pPr>
      <w:r w:rsidRPr="006B09AE">
        <w:rPr>
          <w:b/>
        </w:rPr>
        <w:t>A/8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1111111111001101</w:t>
      </w:r>
    </w:p>
    <w:p w14:paraId="3D1A640D" w14:textId="77777777" w:rsidR="007B7699" w:rsidRPr="006B09AE" w:rsidRDefault="007B7699" w:rsidP="007B7699">
      <w:pPr>
        <w:ind w:firstLineChars="600" w:firstLine="1265"/>
        <w:rPr>
          <w:b/>
        </w:rPr>
      </w:pPr>
      <w:r w:rsidRPr="006B09AE">
        <w:rPr>
          <w:b/>
        </w:rPr>
        <w:t>A/9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1111111111001110</w:t>
      </w:r>
    </w:p>
    <w:p w14:paraId="387D2565" w14:textId="77777777" w:rsidR="007B7699" w:rsidRPr="006B09AE" w:rsidRDefault="007B7699" w:rsidP="007B7699">
      <w:pPr>
        <w:ind w:firstLineChars="600" w:firstLine="1265"/>
        <w:rPr>
          <w:b/>
        </w:rPr>
      </w:pPr>
      <w:r w:rsidRPr="006B09AE">
        <w:rPr>
          <w:b/>
        </w:rPr>
        <w:t>A/A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1111111111001111</w:t>
      </w:r>
    </w:p>
    <w:p w14:paraId="34106D9B" w14:textId="77777777" w:rsidR="007B7699" w:rsidRPr="006B09AE" w:rsidRDefault="007B7699" w:rsidP="007B7699">
      <w:pPr>
        <w:ind w:firstLineChars="600" w:firstLine="1265"/>
        <w:rPr>
          <w:b/>
        </w:rPr>
      </w:pPr>
      <w:r w:rsidRPr="006B09AE">
        <w:rPr>
          <w:b/>
        </w:rPr>
        <w:t>B/1</w:t>
      </w:r>
      <w:r>
        <w:rPr>
          <w:b/>
        </w:rPr>
        <w:tab/>
      </w:r>
      <w:r>
        <w:rPr>
          <w:b/>
        </w:rPr>
        <w:tab/>
      </w:r>
      <w:r>
        <w:rPr>
          <w:b/>
        </w:rPr>
        <w:tab/>
      </w:r>
      <w:r>
        <w:rPr>
          <w:b/>
        </w:rPr>
        <w:tab/>
      </w:r>
      <w:r w:rsidRPr="006B09AE">
        <w:rPr>
          <w:b/>
        </w:rPr>
        <w:t>10</w:t>
      </w:r>
      <w:r>
        <w:rPr>
          <w:b/>
        </w:rPr>
        <w:tab/>
      </w:r>
      <w:r>
        <w:rPr>
          <w:b/>
        </w:rPr>
        <w:tab/>
      </w:r>
      <w:r>
        <w:rPr>
          <w:b/>
        </w:rPr>
        <w:tab/>
      </w:r>
      <w:r>
        <w:rPr>
          <w:b/>
        </w:rPr>
        <w:tab/>
      </w:r>
      <w:r w:rsidRPr="006B09AE">
        <w:rPr>
          <w:b/>
        </w:rPr>
        <w:t>1111111001</w:t>
      </w:r>
    </w:p>
    <w:p w14:paraId="7549ABF2" w14:textId="77777777" w:rsidR="007B7699" w:rsidRPr="006B09AE" w:rsidRDefault="007B7699" w:rsidP="007B7699">
      <w:pPr>
        <w:ind w:firstLineChars="600" w:firstLine="1265"/>
        <w:rPr>
          <w:b/>
        </w:rPr>
      </w:pPr>
      <w:r w:rsidRPr="006B09AE">
        <w:rPr>
          <w:b/>
        </w:rPr>
        <w:t>B/2</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1111111111010000</w:t>
      </w:r>
    </w:p>
    <w:p w14:paraId="26565E8C" w14:textId="77777777" w:rsidR="007B7699" w:rsidRPr="006B09AE" w:rsidRDefault="007B7699" w:rsidP="007B7699">
      <w:pPr>
        <w:ind w:firstLineChars="600" w:firstLine="1265"/>
        <w:rPr>
          <w:b/>
        </w:rPr>
      </w:pPr>
      <w:r w:rsidRPr="006B09AE">
        <w:rPr>
          <w:b/>
        </w:rPr>
        <w:t>B/3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1111111111010001</w:t>
      </w:r>
    </w:p>
    <w:p w14:paraId="5A75EF9C" w14:textId="77777777" w:rsidR="007B7699" w:rsidRPr="006B09AE" w:rsidRDefault="007B7699" w:rsidP="007B7699">
      <w:pPr>
        <w:ind w:firstLineChars="600" w:firstLine="1265"/>
        <w:rPr>
          <w:b/>
        </w:rPr>
      </w:pPr>
      <w:r w:rsidRPr="006B09AE">
        <w:rPr>
          <w:b/>
        </w:rPr>
        <w:t>B/4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1111111111010010</w:t>
      </w:r>
    </w:p>
    <w:p w14:paraId="797609D6" w14:textId="77777777" w:rsidR="007B7699" w:rsidRPr="006B09AE" w:rsidRDefault="007B7699" w:rsidP="007B7699">
      <w:pPr>
        <w:ind w:firstLineChars="600" w:firstLine="1265"/>
        <w:rPr>
          <w:b/>
        </w:rPr>
      </w:pPr>
      <w:r w:rsidRPr="006B09AE">
        <w:rPr>
          <w:b/>
        </w:rPr>
        <w:t>B/5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1111111111010011</w:t>
      </w:r>
    </w:p>
    <w:p w14:paraId="40645299" w14:textId="77777777" w:rsidR="007B7699" w:rsidRPr="006B09AE" w:rsidRDefault="007B7699" w:rsidP="007B7699">
      <w:pPr>
        <w:ind w:firstLineChars="600" w:firstLine="1265"/>
        <w:rPr>
          <w:b/>
        </w:rPr>
      </w:pPr>
      <w:r w:rsidRPr="006B09AE">
        <w:rPr>
          <w:b/>
        </w:rPr>
        <w:t>B/6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1111111111010100</w:t>
      </w:r>
    </w:p>
    <w:p w14:paraId="63C19B29" w14:textId="77777777" w:rsidR="007B7699" w:rsidRPr="006B09AE" w:rsidRDefault="007B7699" w:rsidP="007B7699">
      <w:pPr>
        <w:ind w:firstLineChars="600" w:firstLine="1265"/>
        <w:rPr>
          <w:b/>
        </w:rPr>
      </w:pPr>
      <w:r w:rsidRPr="006B09AE">
        <w:rPr>
          <w:b/>
        </w:rPr>
        <w:t>B/7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1111111111010101</w:t>
      </w:r>
    </w:p>
    <w:p w14:paraId="156A5D19" w14:textId="77777777" w:rsidR="007B7699" w:rsidRPr="006B09AE" w:rsidRDefault="007B7699" w:rsidP="007B7699">
      <w:pPr>
        <w:ind w:firstLineChars="600" w:firstLine="1265"/>
        <w:rPr>
          <w:b/>
        </w:rPr>
      </w:pPr>
      <w:r w:rsidRPr="006B09AE">
        <w:rPr>
          <w:b/>
        </w:rPr>
        <w:t>B/8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1111111111010110</w:t>
      </w:r>
    </w:p>
    <w:p w14:paraId="2C823C75" w14:textId="77777777" w:rsidR="007B7699" w:rsidRPr="006B09AE" w:rsidRDefault="007B7699" w:rsidP="007B7699">
      <w:pPr>
        <w:ind w:firstLineChars="600" w:firstLine="1265"/>
        <w:rPr>
          <w:b/>
        </w:rPr>
      </w:pPr>
      <w:r w:rsidRPr="006B09AE">
        <w:rPr>
          <w:b/>
        </w:rPr>
        <w:t>B/9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1111111111010111</w:t>
      </w:r>
    </w:p>
    <w:p w14:paraId="1B562D12" w14:textId="77777777" w:rsidR="007B7699" w:rsidRPr="006B09AE" w:rsidRDefault="007B7699" w:rsidP="007B7699">
      <w:pPr>
        <w:ind w:firstLineChars="600" w:firstLine="1265"/>
        <w:rPr>
          <w:b/>
        </w:rPr>
      </w:pPr>
      <w:r w:rsidRPr="006B09AE">
        <w:rPr>
          <w:b/>
        </w:rPr>
        <w:t>B/A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1111111111011000</w:t>
      </w:r>
    </w:p>
    <w:p w14:paraId="540BD9D7" w14:textId="77777777" w:rsidR="007B7699" w:rsidRPr="006B09AE" w:rsidRDefault="007B7699" w:rsidP="007B7699">
      <w:pPr>
        <w:ind w:firstLineChars="600" w:firstLine="1265"/>
        <w:rPr>
          <w:b/>
        </w:rPr>
      </w:pPr>
      <w:r w:rsidRPr="006B09AE">
        <w:rPr>
          <w:b/>
        </w:rPr>
        <w:t>C/1</w:t>
      </w:r>
      <w:r>
        <w:rPr>
          <w:b/>
        </w:rPr>
        <w:tab/>
      </w:r>
      <w:r>
        <w:rPr>
          <w:b/>
        </w:rPr>
        <w:tab/>
      </w:r>
      <w:r>
        <w:rPr>
          <w:b/>
        </w:rPr>
        <w:tab/>
      </w:r>
      <w:r>
        <w:rPr>
          <w:b/>
        </w:rPr>
        <w:tab/>
      </w:r>
      <w:r w:rsidRPr="006B09AE">
        <w:rPr>
          <w:b/>
        </w:rPr>
        <w:t>10</w:t>
      </w:r>
      <w:r>
        <w:rPr>
          <w:b/>
        </w:rPr>
        <w:tab/>
      </w:r>
      <w:r>
        <w:rPr>
          <w:b/>
        </w:rPr>
        <w:tab/>
      </w:r>
      <w:r>
        <w:rPr>
          <w:b/>
        </w:rPr>
        <w:tab/>
      </w:r>
      <w:r>
        <w:rPr>
          <w:b/>
        </w:rPr>
        <w:tab/>
      </w:r>
      <w:r w:rsidRPr="006B09AE">
        <w:rPr>
          <w:b/>
        </w:rPr>
        <w:t>1111111010</w:t>
      </w:r>
    </w:p>
    <w:p w14:paraId="65B0DFD3" w14:textId="77777777" w:rsidR="007B7699" w:rsidRPr="006B09AE" w:rsidRDefault="007B7699" w:rsidP="007B7699">
      <w:pPr>
        <w:ind w:firstLineChars="600" w:firstLine="1265"/>
        <w:rPr>
          <w:b/>
        </w:rPr>
      </w:pPr>
      <w:r w:rsidRPr="006B09AE">
        <w:rPr>
          <w:b/>
        </w:rPr>
        <w:t>C/2</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1111111111011001</w:t>
      </w:r>
    </w:p>
    <w:p w14:paraId="4D878FDF" w14:textId="77777777" w:rsidR="007B7699" w:rsidRPr="006B09AE" w:rsidRDefault="007B7699" w:rsidP="007B7699">
      <w:pPr>
        <w:ind w:firstLineChars="600" w:firstLine="1265"/>
        <w:rPr>
          <w:b/>
        </w:rPr>
      </w:pPr>
      <w:r w:rsidRPr="006B09AE">
        <w:rPr>
          <w:b/>
        </w:rPr>
        <w:t>C/3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1111111111011010</w:t>
      </w:r>
    </w:p>
    <w:p w14:paraId="64A73F44" w14:textId="77777777" w:rsidR="007B7699" w:rsidRPr="006B09AE" w:rsidRDefault="007B7699" w:rsidP="007B7699">
      <w:pPr>
        <w:ind w:firstLineChars="600" w:firstLine="1265"/>
        <w:rPr>
          <w:b/>
        </w:rPr>
      </w:pPr>
      <w:r w:rsidRPr="006B09AE">
        <w:rPr>
          <w:b/>
        </w:rPr>
        <w:t>C/4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1111111111011011</w:t>
      </w:r>
    </w:p>
    <w:p w14:paraId="7F330B0F" w14:textId="77777777" w:rsidR="007B7699" w:rsidRPr="006B09AE" w:rsidRDefault="007B7699" w:rsidP="007B7699">
      <w:pPr>
        <w:ind w:firstLineChars="600" w:firstLine="1265"/>
        <w:rPr>
          <w:b/>
        </w:rPr>
      </w:pPr>
      <w:r w:rsidRPr="006B09AE">
        <w:rPr>
          <w:b/>
        </w:rPr>
        <w:t>C/5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1111111111011100</w:t>
      </w:r>
    </w:p>
    <w:p w14:paraId="643C4C36" w14:textId="77777777" w:rsidR="007B7699" w:rsidRPr="006B09AE" w:rsidRDefault="007B7699" w:rsidP="007B7699">
      <w:pPr>
        <w:ind w:firstLineChars="600" w:firstLine="1265"/>
        <w:rPr>
          <w:b/>
        </w:rPr>
      </w:pPr>
      <w:r w:rsidRPr="006B09AE">
        <w:rPr>
          <w:b/>
        </w:rPr>
        <w:t>C/6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1111111111011101</w:t>
      </w:r>
    </w:p>
    <w:p w14:paraId="7844A6EE" w14:textId="77777777" w:rsidR="007B7699" w:rsidRPr="006B09AE" w:rsidRDefault="007B7699" w:rsidP="007B7699">
      <w:pPr>
        <w:ind w:firstLineChars="600" w:firstLine="1265"/>
        <w:rPr>
          <w:b/>
        </w:rPr>
      </w:pPr>
      <w:r w:rsidRPr="006B09AE">
        <w:rPr>
          <w:b/>
        </w:rPr>
        <w:t>C/7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1111111111011110</w:t>
      </w:r>
    </w:p>
    <w:p w14:paraId="7CC4E734" w14:textId="77777777" w:rsidR="007B7699" w:rsidRPr="006B09AE" w:rsidRDefault="007B7699" w:rsidP="007B7699">
      <w:pPr>
        <w:ind w:firstLineChars="600" w:firstLine="1265"/>
        <w:rPr>
          <w:b/>
        </w:rPr>
      </w:pPr>
      <w:r w:rsidRPr="006B09AE">
        <w:rPr>
          <w:b/>
        </w:rPr>
        <w:t>C/8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1111111111011111</w:t>
      </w:r>
    </w:p>
    <w:p w14:paraId="28E6A1B7" w14:textId="77777777" w:rsidR="007B7699" w:rsidRPr="006B09AE" w:rsidRDefault="007B7699" w:rsidP="007B7699">
      <w:pPr>
        <w:ind w:firstLineChars="600" w:firstLine="1265"/>
        <w:rPr>
          <w:b/>
        </w:rPr>
      </w:pPr>
      <w:r w:rsidRPr="006B09AE">
        <w:rPr>
          <w:b/>
        </w:rPr>
        <w:t>C/9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1111111111100000</w:t>
      </w:r>
    </w:p>
    <w:p w14:paraId="32D6ABA5" w14:textId="77777777" w:rsidR="007B7699" w:rsidRPr="006B09AE" w:rsidRDefault="007B7699" w:rsidP="007B7699">
      <w:pPr>
        <w:ind w:firstLineChars="600" w:firstLine="1265"/>
        <w:rPr>
          <w:b/>
        </w:rPr>
      </w:pPr>
      <w:r w:rsidRPr="006B09AE">
        <w:rPr>
          <w:b/>
        </w:rPr>
        <w:t>C/A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1111111111100001</w:t>
      </w:r>
    </w:p>
    <w:p w14:paraId="70839B53" w14:textId="77777777" w:rsidR="007B7699" w:rsidRPr="006B09AE" w:rsidRDefault="007B7699" w:rsidP="007B7699">
      <w:pPr>
        <w:ind w:firstLineChars="600" w:firstLine="1265"/>
        <w:rPr>
          <w:b/>
        </w:rPr>
      </w:pPr>
      <w:r w:rsidRPr="006B09AE">
        <w:rPr>
          <w:b/>
        </w:rPr>
        <w:t>D/1</w:t>
      </w:r>
      <w:r>
        <w:rPr>
          <w:b/>
        </w:rPr>
        <w:tab/>
      </w:r>
      <w:r>
        <w:rPr>
          <w:b/>
        </w:rPr>
        <w:tab/>
      </w:r>
      <w:r>
        <w:rPr>
          <w:b/>
        </w:rPr>
        <w:tab/>
      </w:r>
      <w:r>
        <w:rPr>
          <w:b/>
        </w:rPr>
        <w:tab/>
      </w:r>
      <w:r w:rsidRPr="006B09AE">
        <w:rPr>
          <w:b/>
        </w:rPr>
        <w:t>11</w:t>
      </w:r>
      <w:r>
        <w:rPr>
          <w:b/>
        </w:rPr>
        <w:tab/>
      </w:r>
      <w:r>
        <w:rPr>
          <w:b/>
        </w:rPr>
        <w:tab/>
      </w:r>
      <w:r>
        <w:rPr>
          <w:b/>
        </w:rPr>
        <w:tab/>
      </w:r>
      <w:r>
        <w:rPr>
          <w:b/>
        </w:rPr>
        <w:tab/>
      </w:r>
      <w:r w:rsidRPr="006B09AE">
        <w:rPr>
          <w:b/>
        </w:rPr>
        <w:t>11111111000</w:t>
      </w:r>
    </w:p>
    <w:p w14:paraId="03EABCD0" w14:textId="77777777" w:rsidR="007B7699" w:rsidRPr="006B09AE" w:rsidRDefault="007B7699" w:rsidP="007B7699">
      <w:pPr>
        <w:ind w:firstLineChars="600" w:firstLine="1265"/>
        <w:rPr>
          <w:b/>
        </w:rPr>
      </w:pPr>
      <w:r w:rsidRPr="006B09AE">
        <w:rPr>
          <w:b/>
        </w:rPr>
        <w:t>D/2</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1111111111100010</w:t>
      </w:r>
    </w:p>
    <w:p w14:paraId="5F5A1C33" w14:textId="77777777" w:rsidR="007B7699" w:rsidRPr="006B09AE" w:rsidRDefault="007B7699" w:rsidP="007B7699">
      <w:pPr>
        <w:ind w:firstLineChars="600" w:firstLine="1265"/>
        <w:rPr>
          <w:b/>
        </w:rPr>
      </w:pPr>
      <w:r w:rsidRPr="006B09AE">
        <w:rPr>
          <w:b/>
        </w:rPr>
        <w:t>D/3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1111111111100011</w:t>
      </w:r>
    </w:p>
    <w:p w14:paraId="1EF8C9EA" w14:textId="77777777" w:rsidR="007B7699" w:rsidRPr="006B09AE" w:rsidRDefault="007B7699" w:rsidP="007B7699">
      <w:pPr>
        <w:ind w:firstLineChars="600" w:firstLine="1265"/>
        <w:rPr>
          <w:b/>
        </w:rPr>
      </w:pPr>
      <w:r w:rsidRPr="006B09AE">
        <w:rPr>
          <w:b/>
        </w:rPr>
        <w:lastRenderedPageBreak/>
        <w:t>D/4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1111111111100100</w:t>
      </w:r>
    </w:p>
    <w:p w14:paraId="4966D360" w14:textId="77777777" w:rsidR="007B7699" w:rsidRPr="006B09AE" w:rsidRDefault="007B7699" w:rsidP="007B7699">
      <w:pPr>
        <w:ind w:firstLineChars="600" w:firstLine="1265"/>
        <w:rPr>
          <w:b/>
        </w:rPr>
      </w:pPr>
      <w:r w:rsidRPr="006B09AE">
        <w:rPr>
          <w:b/>
        </w:rPr>
        <w:t>D/5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1111111111100101</w:t>
      </w:r>
    </w:p>
    <w:p w14:paraId="08C7DAA7" w14:textId="77777777" w:rsidR="007B7699" w:rsidRPr="006B09AE" w:rsidRDefault="007B7699" w:rsidP="007B7699">
      <w:pPr>
        <w:ind w:firstLineChars="600" w:firstLine="1265"/>
        <w:rPr>
          <w:b/>
        </w:rPr>
      </w:pPr>
      <w:r w:rsidRPr="006B09AE">
        <w:rPr>
          <w:b/>
        </w:rPr>
        <w:t>D/6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1111111111100110</w:t>
      </w:r>
    </w:p>
    <w:p w14:paraId="761BE4CC" w14:textId="77777777" w:rsidR="007B7699" w:rsidRPr="006B09AE" w:rsidRDefault="007B7699" w:rsidP="007B7699">
      <w:pPr>
        <w:ind w:firstLineChars="600" w:firstLine="1265"/>
        <w:rPr>
          <w:b/>
        </w:rPr>
      </w:pPr>
      <w:r w:rsidRPr="006B09AE">
        <w:rPr>
          <w:b/>
        </w:rPr>
        <w:t>D/7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1111111111100111</w:t>
      </w:r>
    </w:p>
    <w:p w14:paraId="272565CA" w14:textId="77777777" w:rsidR="007B7699" w:rsidRPr="006B09AE" w:rsidRDefault="007B7699" w:rsidP="007B7699">
      <w:pPr>
        <w:ind w:firstLineChars="600" w:firstLine="1265"/>
        <w:rPr>
          <w:b/>
        </w:rPr>
      </w:pPr>
      <w:r w:rsidRPr="006B09AE">
        <w:rPr>
          <w:b/>
        </w:rPr>
        <w:t>D/8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1111111111101000</w:t>
      </w:r>
    </w:p>
    <w:p w14:paraId="60BEBDA3" w14:textId="77777777" w:rsidR="007B7699" w:rsidRPr="006B09AE" w:rsidRDefault="007B7699" w:rsidP="007B7699">
      <w:pPr>
        <w:ind w:firstLineChars="600" w:firstLine="1265"/>
        <w:rPr>
          <w:b/>
        </w:rPr>
      </w:pPr>
      <w:r w:rsidRPr="006B09AE">
        <w:rPr>
          <w:b/>
        </w:rPr>
        <w:t>D/9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1111111111101001</w:t>
      </w:r>
    </w:p>
    <w:p w14:paraId="107E0C74" w14:textId="77777777" w:rsidR="007B7699" w:rsidRPr="006B09AE" w:rsidRDefault="007B7699" w:rsidP="007B7699">
      <w:pPr>
        <w:ind w:firstLineChars="600" w:firstLine="1265"/>
        <w:rPr>
          <w:b/>
        </w:rPr>
      </w:pPr>
      <w:r w:rsidRPr="006B09AE">
        <w:rPr>
          <w:b/>
        </w:rPr>
        <w:t>D/A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1111111111101010</w:t>
      </w:r>
    </w:p>
    <w:p w14:paraId="4EB089BE" w14:textId="77777777" w:rsidR="007B7699" w:rsidRPr="006B09AE" w:rsidRDefault="007B7699" w:rsidP="007B7699">
      <w:pPr>
        <w:ind w:firstLineChars="600" w:firstLine="1265"/>
        <w:rPr>
          <w:b/>
        </w:rPr>
      </w:pPr>
      <w:r w:rsidRPr="006B09AE">
        <w:rPr>
          <w:b/>
        </w:rPr>
        <w:t>E/1</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1111111111101011</w:t>
      </w:r>
    </w:p>
    <w:p w14:paraId="65A1226D" w14:textId="77777777" w:rsidR="007B7699" w:rsidRPr="006B09AE" w:rsidRDefault="007B7699" w:rsidP="007B7699">
      <w:pPr>
        <w:ind w:firstLineChars="600" w:firstLine="1265"/>
        <w:rPr>
          <w:b/>
        </w:rPr>
      </w:pPr>
      <w:r w:rsidRPr="006B09AE">
        <w:rPr>
          <w:b/>
        </w:rPr>
        <w:t>E/2</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1111111111101100</w:t>
      </w:r>
    </w:p>
    <w:p w14:paraId="71B298B8" w14:textId="77777777" w:rsidR="007B7699" w:rsidRPr="006B09AE" w:rsidRDefault="007B7699" w:rsidP="007B7699">
      <w:pPr>
        <w:ind w:firstLineChars="600" w:firstLine="1265"/>
        <w:rPr>
          <w:b/>
        </w:rPr>
      </w:pPr>
      <w:r w:rsidRPr="006B09AE">
        <w:rPr>
          <w:b/>
        </w:rPr>
        <w:t>E/3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1111111111101101</w:t>
      </w:r>
    </w:p>
    <w:p w14:paraId="6B99C4F9" w14:textId="77777777" w:rsidR="007B7699" w:rsidRPr="006B09AE" w:rsidRDefault="007B7699" w:rsidP="007B7699">
      <w:pPr>
        <w:ind w:firstLineChars="600" w:firstLine="1265"/>
        <w:rPr>
          <w:b/>
        </w:rPr>
      </w:pPr>
      <w:r w:rsidRPr="006B09AE">
        <w:rPr>
          <w:b/>
        </w:rPr>
        <w:t>E/4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1111111111101110</w:t>
      </w:r>
    </w:p>
    <w:p w14:paraId="052687A9" w14:textId="77777777" w:rsidR="007B7699" w:rsidRPr="006B09AE" w:rsidRDefault="007B7699" w:rsidP="007B7699">
      <w:pPr>
        <w:ind w:firstLineChars="600" w:firstLine="1265"/>
        <w:rPr>
          <w:b/>
        </w:rPr>
      </w:pPr>
      <w:r w:rsidRPr="006B09AE">
        <w:rPr>
          <w:b/>
        </w:rPr>
        <w:t>E/5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1111111111101111</w:t>
      </w:r>
    </w:p>
    <w:p w14:paraId="322F13F8" w14:textId="77777777" w:rsidR="007B7699" w:rsidRPr="006B09AE" w:rsidRDefault="007B7699" w:rsidP="007B7699">
      <w:pPr>
        <w:ind w:firstLineChars="600" w:firstLine="1265"/>
        <w:rPr>
          <w:b/>
        </w:rPr>
      </w:pPr>
      <w:r w:rsidRPr="006B09AE">
        <w:rPr>
          <w:b/>
        </w:rPr>
        <w:t>E/6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1111111111110000</w:t>
      </w:r>
    </w:p>
    <w:p w14:paraId="531DE610" w14:textId="77777777" w:rsidR="007B7699" w:rsidRPr="006B09AE" w:rsidRDefault="007B7699" w:rsidP="007B7699">
      <w:pPr>
        <w:ind w:firstLineChars="600" w:firstLine="1265"/>
        <w:rPr>
          <w:b/>
        </w:rPr>
      </w:pPr>
      <w:r w:rsidRPr="006B09AE">
        <w:rPr>
          <w:b/>
        </w:rPr>
        <w:t>E/7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1111111111110001</w:t>
      </w:r>
    </w:p>
    <w:p w14:paraId="3D0FCCE7" w14:textId="77777777" w:rsidR="007B7699" w:rsidRPr="006B09AE" w:rsidRDefault="007B7699" w:rsidP="007B7699">
      <w:pPr>
        <w:ind w:firstLineChars="600" w:firstLine="1265"/>
        <w:rPr>
          <w:b/>
        </w:rPr>
      </w:pPr>
      <w:r w:rsidRPr="006B09AE">
        <w:rPr>
          <w:b/>
        </w:rPr>
        <w:t>E/8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1111111111110010</w:t>
      </w:r>
    </w:p>
    <w:p w14:paraId="223492A3" w14:textId="77777777" w:rsidR="007B7699" w:rsidRPr="006B09AE" w:rsidRDefault="007B7699" w:rsidP="007B7699">
      <w:pPr>
        <w:ind w:firstLineChars="600" w:firstLine="1265"/>
        <w:rPr>
          <w:b/>
        </w:rPr>
      </w:pPr>
      <w:r w:rsidRPr="006B09AE">
        <w:rPr>
          <w:b/>
        </w:rPr>
        <w:t>E/9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1111111111110011</w:t>
      </w:r>
    </w:p>
    <w:p w14:paraId="55EA2D16" w14:textId="77777777" w:rsidR="007B7699" w:rsidRPr="006B09AE" w:rsidRDefault="007B7699" w:rsidP="007B7699">
      <w:pPr>
        <w:ind w:firstLineChars="600" w:firstLine="1265"/>
        <w:rPr>
          <w:b/>
        </w:rPr>
      </w:pPr>
      <w:r w:rsidRPr="006B09AE">
        <w:rPr>
          <w:b/>
        </w:rPr>
        <w:t>E/A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1111111111110100</w:t>
      </w:r>
    </w:p>
    <w:p w14:paraId="13D095D6" w14:textId="77777777" w:rsidR="007B7699" w:rsidRPr="006B09AE" w:rsidRDefault="007B7699" w:rsidP="007B7699">
      <w:pPr>
        <w:ind w:firstLineChars="600" w:firstLine="1265"/>
        <w:rPr>
          <w:b/>
        </w:rPr>
      </w:pPr>
      <w:r w:rsidRPr="006B09AE">
        <w:rPr>
          <w:b/>
        </w:rPr>
        <w:t>F/0(ZRL)</w:t>
      </w:r>
      <w:r>
        <w:rPr>
          <w:b/>
        </w:rPr>
        <w:tab/>
      </w:r>
      <w:r>
        <w:rPr>
          <w:b/>
        </w:rPr>
        <w:tab/>
      </w:r>
      <w:r w:rsidRPr="006B09AE">
        <w:rPr>
          <w:b/>
        </w:rPr>
        <w:t>11</w:t>
      </w:r>
      <w:r>
        <w:rPr>
          <w:b/>
        </w:rPr>
        <w:tab/>
      </w:r>
      <w:r>
        <w:rPr>
          <w:b/>
        </w:rPr>
        <w:tab/>
      </w:r>
      <w:r>
        <w:rPr>
          <w:b/>
        </w:rPr>
        <w:tab/>
      </w:r>
      <w:r>
        <w:rPr>
          <w:b/>
        </w:rPr>
        <w:tab/>
      </w:r>
      <w:r w:rsidRPr="006B09AE">
        <w:rPr>
          <w:b/>
        </w:rPr>
        <w:t>11111111001</w:t>
      </w:r>
    </w:p>
    <w:p w14:paraId="4410FB59" w14:textId="77777777" w:rsidR="007B7699" w:rsidRPr="006B09AE" w:rsidRDefault="007B7699" w:rsidP="007B7699">
      <w:pPr>
        <w:ind w:firstLineChars="600" w:firstLine="1265"/>
        <w:rPr>
          <w:b/>
        </w:rPr>
      </w:pPr>
      <w:r w:rsidRPr="006B09AE">
        <w:rPr>
          <w:b/>
        </w:rPr>
        <w:t>F/1</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1111111111110101</w:t>
      </w:r>
    </w:p>
    <w:p w14:paraId="5A875F8B" w14:textId="77777777" w:rsidR="007B7699" w:rsidRPr="006B09AE" w:rsidRDefault="007B7699" w:rsidP="007B7699">
      <w:pPr>
        <w:ind w:firstLineChars="600" w:firstLine="1265"/>
        <w:rPr>
          <w:b/>
        </w:rPr>
      </w:pPr>
      <w:r w:rsidRPr="006B09AE">
        <w:rPr>
          <w:b/>
        </w:rPr>
        <w:t>F/2</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1111111111110110</w:t>
      </w:r>
    </w:p>
    <w:p w14:paraId="16694C03" w14:textId="77777777" w:rsidR="007B7699" w:rsidRPr="006B09AE" w:rsidRDefault="007B7699" w:rsidP="007B7699">
      <w:pPr>
        <w:ind w:firstLineChars="600" w:firstLine="1265"/>
        <w:rPr>
          <w:b/>
        </w:rPr>
      </w:pPr>
      <w:r w:rsidRPr="006B09AE">
        <w:rPr>
          <w:b/>
        </w:rPr>
        <w:t>F/3</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1111111111110111</w:t>
      </w:r>
    </w:p>
    <w:p w14:paraId="6095D3DF" w14:textId="77777777" w:rsidR="007B7699" w:rsidRPr="006B09AE" w:rsidRDefault="007B7699" w:rsidP="007B7699">
      <w:pPr>
        <w:ind w:firstLineChars="600" w:firstLine="1265"/>
        <w:rPr>
          <w:b/>
        </w:rPr>
      </w:pPr>
      <w:r w:rsidRPr="006B09AE">
        <w:rPr>
          <w:b/>
        </w:rPr>
        <w:t>F/4</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1111111111111000</w:t>
      </w:r>
    </w:p>
    <w:p w14:paraId="6EEE0879" w14:textId="77777777" w:rsidR="007B7699" w:rsidRPr="006B09AE" w:rsidRDefault="007B7699" w:rsidP="007B7699">
      <w:pPr>
        <w:ind w:firstLineChars="600" w:firstLine="1265"/>
        <w:rPr>
          <w:b/>
        </w:rPr>
      </w:pPr>
      <w:r w:rsidRPr="006B09AE">
        <w:rPr>
          <w:b/>
        </w:rPr>
        <w:t>F/5</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1111111111111001</w:t>
      </w:r>
    </w:p>
    <w:p w14:paraId="3CC7EA77" w14:textId="77777777" w:rsidR="007B7699" w:rsidRPr="006B09AE" w:rsidRDefault="007B7699" w:rsidP="007B7699">
      <w:pPr>
        <w:ind w:firstLineChars="600" w:firstLine="1265"/>
        <w:rPr>
          <w:b/>
        </w:rPr>
      </w:pPr>
      <w:r w:rsidRPr="006B09AE">
        <w:rPr>
          <w:b/>
        </w:rPr>
        <w:t>F/6</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1111111111111010</w:t>
      </w:r>
    </w:p>
    <w:p w14:paraId="5C7AAF45" w14:textId="77777777" w:rsidR="007B7699" w:rsidRPr="006B09AE" w:rsidRDefault="007B7699" w:rsidP="007B7699">
      <w:pPr>
        <w:ind w:firstLineChars="600" w:firstLine="1265"/>
        <w:rPr>
          <w:b/>
        </w:rPr>
      </w:pPr>
      <w:r w:rsidRPr="006B09AE">
        <w:rPr>
          <w:b/>
        </w:rPr>
        <w:t>F/7</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1111111111111011</w:t>
      </w:r>
    </w:p>
    <w:p w14:paraId="69A2D450" w14:textId="77777777" w:rsidR="007B7699" w:rsidRPr="006B09AE" w:rsidRDefault="007B7699" w:rsidP="007B7699">
      <w:pPr>
        <w:ind w:firstLineChars="600" w:firstLine="1265"/>
        <w:rPr>
          <w:b/>
        </w:rPr>
      </w:pPr>
      <w:r w:rsidRPr="006B09AE">
        <w:rPr>
          <w:b/>
        </w:rPr>
        <w:t>F/8</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1111111111111100</w:t>
      </w:r>
    </w:p>
    <w:p w14:paraId="26B7F0A2" w14:textId="77777777" w:rsidR="007B7699" w:rsidRPr="006B09AE" w:rsidRDefault="007B7699" w:rsidP="007B7699">
      <w:pPr>
        <w:ind w:firstLineChars="600" w:firstLine="1265"/>
        <w:rPr>
          <w:b/>
        </w:rPr>
      </w:pPr>
      <w:r w:rsidRPr="006B09AE">
        <w:rPr>
          <w:b/>
        </w:rPr>
        <w:t>F/9</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1111111111111101</w:t>
      </w:r>
    </w:p>
    <w:p w14:paraId="79973C15" w14:textId="77777777" w:rsidR="007B7699" w:rsidRPr="006B09AE" w:rsidRDefault="007B7699" w:rsidP="007B7699">
      <w:pPr>
        <w:ind w:firstLineChars="600" w:firstLine="1265"/>
        <w:rPr>
          <w:b/>
        </w:rPr>
      </w:pPr>
      <w:r w:rsidRPr="006B09AE">
        <w:rPr>
          <w:b/>
        </w:rPr>
        <w:t>F/A</w:t>
      </w:r>
      <w:r>
        <w:rPr>
          <w:b/>
        </w:rPr>
        <w:tab/>
      </w:r>
      <w:r>
        <w:rPr>
          <w:b/>
        </w:rPr>
        <w:tab/>
      </w:r>
      <w:r>
        <w:rPr>
          <w:b/>
        </w:rPr>
        <w:tab/>
      </w:r>
      <w:r>
        <w:rPr>
          <w:b/>
        </w:rPr>
        <w:tab/>
      </w:r>
      <w:r w:rsidRPr="006B09AE">
        <w:rPr>
          <w:b/>
        </w:rPr>
        <w:t>16</w:t>
      </w:r>
      <w:r>
        <w:rPr>
          <w:b/>
        </w:rPr>
        <w:tab/>
      </w:r>
      <w:r>
        <w:rPr>
          <w:b/>
        </w:rPr>
        <w:tab/>
      </w:r>
      <w:r>
        <w:rPr>
          <w:b/>
        </w:rPr>
        <w:tab/>
      </w:r>
      <w:r>
        <w:rPr>
          <w:b/>
        </w:rPr>
        <w:tab/>
      </w:r>
      <w:r w:rsidRPr="006B09AE">
        <w:rPr>
          <w:b/>
        </w:rPr>
        <w:t>1111111111111110</w:t>
      </w:r>
    </w:p>
    <w:p w14:paraId="39E8EB8A" w14:textId="77777777" w:rsidR="007B7699" w:rsidRPr="006B09AE" w:rsidRDefault="007B7699" w:rsidP="007B7699">
      <w:pPr>
        <w:ind w:firstLineChars="600" w:firstLine="1265"/>
        <w:rPr>
          <w:b/>
        </w:rPr>
      </w:pPr>
    </w:p>
    <w:p w14:paraId="37A0D4FD" w14:textId="6FF6A236" w:rsidR="007B7699" w:rsidRDefault="007B7699" w:rsidP="007B7699">
      <w:pPr>
        <w:ind w:firstLineChars="200" w:firstLine="422"/>
        <w:rPr>
          <w:b/>
        </w:rPr>
      </w:pPr>
      <w:r w:rsidRPr="006B09AE">
        <w:rPr>
          <w:b/>
        </w:rPr>
        <w:t>注意：在</w:t>
      </w:r>
      <w:r w:rsidRPr="006B09AE">
        <w:rPr>
          <w:b/>
        </w:rPr>
        <w:t>AC</w:t>
      </w:r>
      <w:r w:rsidRPr="006B09AE">
        <w:rPr>
          <w:b/>
        </w:rPr>
        <w:t>系数编码过程中，当连续的</w:t>
      </w:r>
      <w:r w:rsidRPr="006B09AE">
        <w:rPr>
          <w:b/>
        </w:rPr>
        <w:t>'0'</w:t>
      </w:r>
      <w:r w:rsidRPr="006B09AE">
        <w:rPr>
          <w:b/>
        </w:rPr>
        <w:t>的个数大于等于</w:t>
      </w:r>
      <w:r>
        <w:rPr>
          <w:b/>
        </w:rPr>
        <w:t>16</w:t>
      </w:r>
      <w:r w:rsidRPr="006B09AE">
        <w:rPr>
          <w:b/>
        </w:rPr>
        <w:t>，就进行一次编码，行程</w:t>
      </w:r>
      <w:r w:rsidRPr="006B09AE">
        <w:rPr>
          <w:b/>
        </w:rPr>
        <w:t>/</w:t>
      </w:r>
      <w:r w:rsidRPr="006B09AE">
        <w:rPr>
          <w:b/>
        </w:rPr>
        <w:t>位长为</w:t>
      </w:r>
      <w:r w:rsidRPr="006B09AE">
        <w:rPr>
          <w:b/>
        </w:rPr>
        <w:t>15/0</w:t>
      </w:r>
      <w:r>
        <w:rPr>
          <w:rFonts w:hint="eastAsia"/>
          <w:b/>
        </w:rPr>
        <w:t>。</w:t>
      </w:r>
    </w:p>
    <w:p w14:paraId="31E02689" w14:textId="77777777" w:rsidR="00586151" w:rsidRDefault="00586151" w:rsidP="00586151">
      <w:pPr>
        <w:rPr>
          <w:b/>
        </w:rPr>
      </w:pPr>
    </w:p>
    <w:p w14:paraId="67F5D984" w14:textId="77777777" w:rsidR="00586151" w:rsidRDefault="00586151" w:rsidP="00586151">
      <w:pPr>
        <w:rPr>
          <w:b/>
        </w:rPr>
      </w:pPr>
    </w:p>
    <w:p w14:paraId="5ECAE3E4" w14:textId="28E783B9" w:rsidR="007348E2" w:rsidRPr="006B09AE" w:rsidRDefault="007348E2" w:rsidP="007348E2">
      <w:pPr>
        <w:rPr>
          <w:b/>
        </w:rPr>
      </w:pPr>
      <w:r>
        <w:rPr>
          <w:rFonts w:hint="eastAsia"/>
          <w:b/>
        </w:rPr>
        <w:t>表</w:t>
      </w:r>
      <w:r>
        <w:rPr>
          <w:rFonts w:hint="eastAsia"/>
          <w:b/>
        </w:rPr>
        <w:t>4</w:t>
      </w:r>
      <w:r>
        <w:rPr>
          <w:b/>
        </w:rPr>
        <w:tab/>
      </w:r>
      <w:r>
        <w:rPr>
          <w:b/>
        </w:rPr>
        <w:tab/>
      </w:r>
      <w:r>
        <w:rPr>
          <w:rFonts w:hint="eastAsia"/>
          <w:b/>
        </w:rPr>
        <w:t>正负值</w:t>
      </w:r>
      <w:r w:rsidRPr="006B09AE">
        <w:rPr>
          <w:b/>
        </w:rPr>
        <w:t>表</w:t>
      </w:r>
    </w:p>
    <w:p w14:paraId="5A77E9C1" w14:textId="77777777" w:rsidR="00586151" w:rsidRDefault="00586151" w:rsidP="00586151">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3161"/>
        <w:gridCol w:w="2759"/>
      </w:tblGrid>
      <w:tr w:rsidR="00F0075C" w:rsidRPr="006B3EFF" w14:paraId="1901368D" w14:textId="77777777" w:rsidTr="006B3EFF">
        <w:tc>
          <w:tcPr>
            <w:tcW w:w="816" w:type="dxa"/>
            <w:tcBorders>
              <w:left w:val="nil"/>
            </w:tcBorders>
            <w:shd w:val="clear" w:color="auto" w:fill="auto"/>
          </w:tcPr>
          <w:p w14:paraId="7DA077B5"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位长</w:t>
            </w:r>
          </w:p>
          <w:p w14:paraId="101D465B"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w:t>
            </w:r>
            <w:r w:rsidRPr="006B3EFF">
              <w:rPr>
                <w:rFonts w:eastAsia="黑体"/>
                <w:b/>
                <w:kern w:val="0"/>
                <w:szCs w:val="21"/>
              </w:rPr>
              <w:t>Size</w:t>
            </w:r>
            <w:r w:rsidRPr="006B3EFF">
              <w:rPr>
                <w:rFonts w:eastAsia="黑体" w:hint="eastAsia"/>
                <w:b/>
                <w:kern w:val="0"/>
                <w:szCs w:val="21"/>
              </w:rPr>
              <w:t>)</w:t>
            </w:r>
          </w:p>
        </w:tc>
        <w:tc>
          <w:tcPr>
            <w:tcW w:w="3161" w:type="dxa"/>
            <w:tcBorders>
              <w:right w:val="nil"/>
            </w:tcBorders>
            <w:shd w:val="clear" w:color="auto" w:fill="auto"/>
          </w:tcPr>
          <w:p w14:paraId="4E20BE3D"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振幅</w:t>
            </w:r>
          </w:p>
          <w:p w14:paraId="592F184E"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w:t>
            </w:r>
            <w:r w:rsidRPr="006B3EFF">
              <w:rPr>
                <w:rFonts w:eastAsia="黑体"/>
                <w:b/>
                <w:kern w:val="0"/>
                <w:szCs w:val="21"/>
              </w:rPr>
              <w:t>Amplitude</w:t>
            </w:r>
            <w:r w:rsidRPr="006B3EFF">
              <w:rPr>
                <w:rFonts w:eastAsia="黑体" w:hint="eastAsia"/>
                <w:b/>
                <w:kern w:val="0"/>
                <w:szCs w:val="21"/>
              </w:rPr>
              <w:t>)</w:t>
            </w:r>
          </w:p>
        </w:tc>
        <w:tc>
          <w:tcPr>
            <w:tcW w:w="2759" w:type="dxa"/>
            <w:tcBorders>
              <w:right w:val="nil"/>
            </w:tcBorders>
            <w:shd w:val="clear" w:color="auto" w:fill="auto"/>
          </w:tcPr>
          <w:p w14:paraId="7EC4429F"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码字</w:t>
            </w:r>
          </w:p>
          <w:p w14:paraId="4A3CC93E"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w:t>
            </w:r>
            <w:r w:rsidRPr="006B3EFF">
              <w:rPr>
                <w:rFonts w:eastAsia="黑体"/>
                <w:b/>
                <w:kern w:val="0"/>
                <w:szCs w:val="21"/>
              </w:rPr>
              <w:t>Code Word</w:t>
            </w:r>
            <w:r w:rsidRPr="006B3EFF">
              <w:rPr>
                <w:rFonts w:eastAsia="黑体" w:hint="eastAsia"/>
                <w:b/>
                <w:kern w:val="0"/>
                <w:szCs w:val="21"/>
              </w:rPr>
              <w:t>)</w:t>
            </w:r>
            <w:r w:rsidRPr="006B3EFF">
              <w:rPr>
                <w:rFonts w:eastAsia="黑体"/>
                <w:b/>
                <w:kern w:val="0"/>
                <w:szCs w:val="21"/>
              </w:rPr>
              <w:t xml:space="preserve"> (binary)</w:t>
            </w:r>
          </w:p>
        </w:tc>
      </w:tr>
      <w:tr w:rsidR="00F0075C" w:rsidRPr="006B3EFF" w14:paraId="229F8F92" w14:textId="77777777" w:rsidTr="006B3EFF">
        <w:tc>
          <w:tcPr>
            <w:tcW w:w="816" w:type="dxa"/>
            <w:tcBorders>
              <w:left w:val="nil"/>
            </w:tcBorders>
            <w:shd w:val="clear" w:color="auto" w:fill="auto"/>
          </w:tcPr>
          <w:p w14:paraId="5E968FB2"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0</w:t>
            </w:r>
          </w:p>
        </w:tc>
        <w:tc>
          <w:tcPr>
            <w:tcW w:w="3161" w:type="dxa"/>
            <w:tcBorders>
              <w:right w:val="nil"/>
            </w:tcBorders>
            <w:shd w:val="clear" w:color="auto" w:fill="auto"/>
          </w:tcPr>
          <w:p w14:paraId="51137CA6"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0</w:t>
            </w:r>
          </w:p>
        </w:tc>
        <w:tc>
          <w:tcPr>
            <w:tcW w:w="2759" w:type="dxa"/>
            <w:tcBorders>
              <w:right w:val="nil"/>
            </w:tcBorders>
            <w:shd w:val="clear" w:color="auto" w:fill="auto"/>
          </w:tcPr>
          <w:p w14:paraId="73A1D61A"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w:t>
            </w:r>
          </w:p>
        </w:tc>
      </w:tr>
      <w:tr w:rsidR="00F0075C" w:rsidRPr="006B3EFF" w14:paraId="0A2B8C89" w14:textId="77777777" w:rsidTr="006B3EFF">
        <w:tc>
          <w:tcPr>
            <w:tcW w:w="816" w:type="dxa"/>
            <w:tcBorders>
              <w:left w:val="nil"/>
            </w:tcBorders>
            <w:shd w:val="clear" w:color="auto" w:fill="auto"/>
          </w:tcPr>
          <w:p w14:paraId="5E538BB6"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1</w:t>
            </w:r>
          </w:p>
        </w:tc>
        <w:tc>
          <w:tcPr>
            <w:tcW w:w="3161" w:type="dxa"/>
            <w:tcBorders>
              <w:right w:val="nil"/>
            </w:tcBorders>
            <w:shd w:val="clear" w:color="auto" w:fill="auto"/>
          </w:tcPr>
          <w:p w14:paraId="46239D62"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-1,1</w:t>
            </w:r>
          </w:p>
        </w:tc>
        <w:tc>
          <w:tcPr>
            <w:tcW w:w="2759" w:type="dxa"/>
            <w:tcBorders>
              <w:right w:val="nil"/>
            </w:tcBorders>
            <w:shd w:val="clear" w:color="auto" w:fill="auto"/>
          </w:tcPr>
          <w:p w14:paraId="5F599164"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0,1</w:t>
            </w:r>
          </w:p>
        </w:tc>
      </w:tr>
      <w:tr w:rsidR="00F0075C" w:rsidRPr="006B3EFF" w14:paraId="2F09DB01" w14:textId="77777777" w:rsidTr="006B3EFF">
        <w:tc>
          <w:tcPr>
            <w:tcW w:w="816" w:type="dxa"/>
            <w:tcBorders>
              <w:left w:val="nil"/>
            </w:tcBorders>
            <w:shd w:val="clear" w:color="auto" w:fill="auto"/>
          </w:tcPr>
          <w:p w14:paraId="43BB2A21"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2</w:t>
            </w:r>
          </w:p>
        </w:tc>
        <w:tc>
          <w:tcPr>
            <w:tcW w:w="3161" w:type="dxa"/>
            <w:tcBorders>
              <w:right w:val="nil"/>
            </w:tcBorders>
            <w:shd w:val="clear" w:color="auto" w:fill="auto"/>
          </w:tcPr>
          <w:p w14:paraId="7E4BFCF7"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-3,-2,2,3</w:t>
            </w:r>
          </w:p>
        </w:tc>
        <w:tc>
          <w:tcPr>
            <w:tcW w:w="2759" w:type="dxa"/>
            <w:tcBorders>
              <w:right w:val="nil"/>
            </w:tcBorders>
            <w:shd w:val="clear" w:color="auto" w:fill="auto"/>
          </w:tcPr>
          <w:p w14:paraId="44348CC9"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00,01,10,11</w:t>
            </w:r>
          </w:p>
        </w:tc>
      </w:tr>
      <w:tr w:rsidR="00F0075C" w:rsidRPr="006B3EFF" w14:paraId="450496B7" w14:textId="77777777" w:rsidTr="006B3EFF">
        <w:tc>
          <w:tcPr>
            <w:tcW w:w="816" w:type="dxa"/>
            <w:tcBorders>
              <w:left w:val="nil"/>
            </w:tcBorders>
            <w:shd w:val="clear" w:color="auto" w:fill="auto"/>
          </w:tcPr>
          <w:p w14:paraId="282382FE"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3</w:t>
            </w:r>
          </w:p>
        </w:tc>
        <w:tc>
          <w:tcPr>
            <w:tcW w:w="3161" w:type="dxa"/>
            <w:tcBorders>
              <w:right w:val="nil"/>
            </w:tcBorders>
            <w:shd w:val="clear" w:color="auto" w:fill="auto"/>
          </w:tcPr>
          <w:p w14:paraId="756504A4"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-7..-4,4..7</w:t>
            </w:r>
          </w:p>
        </w:tc>
        <w:tc>
          <w:tcPr>
            <w:tcW w:w="2759" w:type="dxa"/>
            <w:tcBorders>
              <w:right w:val="nil"/>
            </w:tcBorders>
            <w:shd w:val="clear" w:color="auto" w:fill="auto"/>
          </w:tcPr>
          <w:p w14:paraId="3F6FF486"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000,</w:t>
            </w:r>
            <w:r w:rsidRPr="006B3EFF">
              <w:rPr>
                <w:rFonts w:eastAsia="黑体"/>
                <w:b/>
                <w:kern w:val="0"/>
                <w:szCs w:val="21"/>
              </w:rPr>
              <w:t>…,011,100,…111</w:t>
            </w:r>
          </w:p>
        </w:tc>
      </w:tr>
      <w:tr w:rsidR="00F0075C" w:rsidRPr="006B3EFF" w14:paraId="4E528CF1" w14:textId="77777777" w:rsidTr="006B3EFF">
        <w:tc>
          <w:tcPr>
            <w:tcW w:w="816" w:type="dxa"/>
            <w:tcBorders>
              <w:left w:val="nil"/>
            </w:tcBorders>
            <w:shd w:val="clear" w:color="auto" w:fill="auto"/>
          </w:tcPr>
          <w:p w14:paraId="5C16C2BF"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4</w:t>
            </w:r>
          </w:p>
        </w:tc>
        <w:tc>
          <w:tcPr>
            <w:tcW w:w="3161" w:type="dxa"/>
            <w:tcBorders>
              <w:right w:val="nil"/>
            </w:tcBorders>
            <w:shd w:val="clear" w:color="auto" w:fill="auto"/>
          </w:tcPr>
          <w:p w14:paraId="7039F22D"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-15..-8,8..15</w:t>
            </w:r>
          </w:p>
        </w:tc>
        <w:tc>
          <w:tcPr>
            <w:tcW w:w="2759" w:type="dxa"/>
            <w:tcBorders>
              <w:right w:val="nil"/>
            </w:tcBorders>
            <w:shd w:val="clear" w:color="auto" w:fill="auto"/>
          </w:tcPr>
          <w:p w14:paraId="7A0C8B8D"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0000,</w:t>
            </w:r>
            <w:r w:rsidRPr="006B3EFF">
              <w:rPr>
                <w:rFonts w:eastAsia="黑体"/>
                <w:b/>
                <w:kern w:val="0"/>
                <w:szCs w:val="21"/>
              </w:rPr>
              <w:t>…,0111,1000,…,1111</w:t>
            </w:r>
          </w:p>
        </w:tc>
      </w:tr>
      <w:tr w:rsidR="00F0075C" w:rsidRPr="006B3EFF" w14:paraId="58825F50" w14:textId="77777777" w:rsidTr="006B3EFF">
        <w:tc>
          <w:tcPr>
            <w:tcW w:w="816" w:type="dxa"/>
            <w:tcBorders>
              <w:left w:val="nil"/>
            </w:tcBorders>
            <w:shd w:val="clear" w:color="auto" w:fill="auto"/>
          </w:tcPr>
          <w:p w14:paraId="4FF5E8F8"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w:t>
            </w:r>
          </w:p>
          <w:p w14:paraId="27F74FC2"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w:t>
            </w:r>
          </w:p>
          <w:p w14:paraId="55BB7AE6"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w:t>
            </w:r>
          </w:p>
        </w:tc>
        <w:tc>
          <w:tcPr>
            <w:tcW w:w="3161" w:type="dxa"/>
            <w:tcBorders>
              <w:right w:val="nil"/>
            </w:tcBorders>
            <w:shd w:val="clear" w:color="auto" w:fill="auto"/>
          </w:tcPr>
          <w:p w14:paraId="1466B6F4"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w:t>
            </w:r>
          </w:p>
          <w:p w14:paraId="4385699C"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w:t>
            </w:r>
          </w:p>
          <w:p w14:paraId="70315DA3"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w:t>
            </w:r>
          </w:p>
        </w:tc>
        <w:tc>
          <w:tcPr>
            <w:tcW w:w="2759" w:type="dxa"/>
            <w:tcBorders>
              <w:right w:val="nil"/>
            </w:tcBorders>
            <w:shd w:val="clear" w:color="auto" w:fill="auto"/>
          </w:tcPr>
          <w:p w14:paraId="30E2197F"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w:t>
            </w:r>
          </w:p>
          <w:p w14:paraId="6CF8EA89"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w:t>
            </w:r>
          </w:p>
          <w:p w14:paraId="244A7BF6"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w:t>
            </w:r>
          </w:p>
        </w:tc>
      </w:tr>
      <w:tr w:rsidR="00F0075C" w:rsidRPr="006B3EFF" w14:paraId="513BAD05" w14:textId="77777777" w:rsidTr="006B3EFF">
        <w:tc>
          <w:tcPr>
            <w:tcW w:w="816" w:type="dxa"/>
            <w:tcBorders>
              <w:left w:val="nil"/>
            </w:tcBorders>
            <w:shd w:val="clear" w:color="auto" w:fill="auto"/>
          </w:tcPr>
          <w:p w14:paraId="1C8F5CD4"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16</w:t>
            </w:r>
          </w:p>
        </w:tc>
        <w:tc>
          <w:tcPr>
            <w:tcW w:w="3161" w:type="dxa"/>
            <w:tcBorders>
              <w:right w:val="nil"/>
            </w:tcBorders>
            <w:shd w:val="clear" w:color="auto" w:fill="auto"/>
          </w:tcPr>
          <w:p w14:paraId="42E8DF8C" w14:textId="77777777" w:rsidR="00F0075C" w:rsidRPr="006B3EFF" w:rsidRDefault="00F0075C" w:rsidP="001C0C11">
            <w:pPr>
              <w:autoSpaceDE w:val="0"/>
              <w:autoSpaceDN w:val="0"/>
              <w:jc w:val="center"/>
              <w:rPr>
                <w:rFonts w:eastAsia="黑体"/>
                <w:b/>
                <w:kern w:val="0"/>
                <w:szCs w:val="21"/>
              </w:rPr>
            </w:pPr>
            <w:r w:rsidRPr="006B3EFF">
              <w:rPr>
                <w:rFonts w:eastAsia="黑体"/>
                <w:b/>
                <w:kern w:val="0"/>
                <w:szCs w:val="21"/>
              </w:rPr>
              <w:t>-32767...-16384,16384,…,32767</w:t>
            </w:r>
          </w:p>
        </w:tc>
        <w:tc>
          <w:tcPr>
            <w:tcW w:w="2759" w:type="dxa"/>
            <w:tcBorders>
              <w:right w:val="nil"/>
            </w:tcBorders>
            <w:shd w:val="clear" w:color="auto" w:fill="auto"/>
          </w:tcPr>
          <w:p w14:paraId="7AD4CFFA" w14:textId="77777777" w:rsidR="00F0075C" w:rsidRPr="006B3EFF" w:rsidRDefault="00F0075C" w:rsidP="001C0C11">
            <w:pPr>
              <w:autoSpaceDE w:val="0"/>
              <w:autoSpaceDN w:val="0"/>
              <w:jc w:val="center"/>
              <w:rPr>
                <w:rFonts w:eastAsia="黑体"/>
                <w:b/>
                <w:kern w:val="0"/>
                <w:szCs w:val="21"/>
              </w:rPr>
            </w:pPr>
            <w:r w:rsidRPr="006B3EFF">
              <w:rPr>
                <w:rFonts w:eastAsia="黑体" w:hint="eastAsia"/>
                <w:b/>
                <w:kern w:val="0"/>
                <w:szCs w:val="21"/>
              </w:rPr>
              <w:t>.</w:t>
            </w:r>
          </w:p>
        </w:tc>
      </w:tr>
    </w:tbl>
    <w:p w14:paraId="1705736E" w14:textId="77777777" w:rsidR="00586151" w:rsidRDefault="00586151" w:rsidP="00586151">
      <w:pPr>
        <w:rPr>
          <w:b/>
        </w:rPr>
      </w:pPr>
    </w:p>
    <w:p w14:paraId="32135F03" w14:textId="77777777" w:rsidR="00586151" w:rsidRPr="00586151" w:rsidRDefault="00586151" w:rsidP="00586151">
      <w:pPr>
        <w:rPr>
          <w:rFonts w:hint="eastAsia"/>
          <w:b/>
        </w:rPr>
      </w:pPr>
    </w:p>
    <w:p w14:paraId="715B1EA6" w14:textId="77777777" w:rsidR="00BB2CF8" w:rsidRDefault="00BB2CF8" w:rsidP="007909A3">
      <w:pPr>
        <w:sectPr w:rsidR="00BB2CF8" w:rsidSect="00DB070C">
          <w:pgSz w:w="11906" w:h="16838"/>
          <w:pgMar w:top="1440" w:right="1800" w:bottom="1440" w:left="1800" w:header="851" w:footer="992" w:gutter="0"/>
          <w:cols w:space="425"/>
          <w:titlePg/>
          <w:docGrid w:type="lines" w:linePitch="312"/>
        </w:sectPr>
      </w:pPr>
    </w:p>
    <w:p w14:paraId="31FA1C57" w14:textId="3BE13811" w:rsidR="00CB3860" w:rsidRDefault="0046693A" w:rsidP="007B630F">
      <w:pPr>
        <w:pStyle w:val="1"/>
      </w:pPr>
      <w:bookmarkStart w:id="175" w:name="_Ref172937583"/>
      <w:bookmarkStart w:id="176" w:name="_Ref172937593"/>
      <w:bookmarkStart w:id="177" w:name="_Ref172937608"/>
      <w:bookmarkStart w:id="178" w:name="_Toc179417810"/>
      <w:bookmarkEnd w:id="174"/>
      <w:r>
        <w:rPr>
          <w:rFonts w:hint="eastAsia"/>
        </w:rPr>
        <w:lastRenderedPageBreak/>
        <w:t>附录</w:t>
      </w:r>
      <w:r w:rsidR="002C581F">
        <w:rPr>
          <w:rFonts w:hint="eastAsia"/>
        </w:rPr>
        <w:t>：</w:t>
      </w:r>
      <w:r w:rsidR="00CB3860">
        <w:rPr>
          <w:rFonts w:hint="eastAsia"/>
        </w:rPr>
        <w:t>V</w:t>
      </w:r>
      <w:r w:rsidR="00CB3860">
        <w:t>isual Studio</w:t>
      </w:r>
      <w:r w:rsidR="00CB3860">
        <w:rPr>
          <w:rFonts w:hint="eastAsia"/>
        </w:rPr>
        <w:t>图形界面程序开发</w:t>
      </w:r>
      <w:bookmarkEnd w:id="175"/>
      <w:bookmarkEnd w:id="176"/>
      <w:bookmarkEnd w:id="177"/>
      <w:bookmarkEnd w:id="178"/>
    </w:p>
    <w:p w14:paraId="79036B22" w14:textId="6487642F" w:rsidR="002F1593" w:rsidRDefault="002F1593" w:rsidP="002F1593">
      <w:pPr>
        <w:ind w:firstLineChars="200" w:firstLine="420"/>
      </w:pPr>
      <w:r>
        <w:rPr>
          <w:rFonts w:hint="eastAsia"/>
        </w:rPr>
        <w:t>本节内容介绍</w:t>
      </w:r>
      <w:r>
        <w:rPr>
          <w:rFonts w:hint="eastAsia"/>
        </w:rPr>
        <w:t>Visual</w:t>
      </w:r>
      <w:r>
        <w:t xml:space="preserve"> </w:t>
      </w:r>
      <w:r>
        <w:rPr>
          <w:rFonts w:hint="eastAsia"/>
        </w:rPr>
        <w:t>Studio</w:t>
      </w:r>
      <w:r>
        <w:rPr>
          <w:rFonts w:hint="eastAsia"/>
        </w:rPr>
        <w:t>下开发</w:t>
      </w:r>
      <w:r>
        <w:rPr>
          <w:rFonts w:hint="eastAsia"/>
        </w:rPr>
        <w:t>MFC</w:t>
      </w:r>
      <w:r>
        <w:rPr>
          <w:rFonts w:hint="eastAsia"/>
        </w:rPr>
        <w:t>图形界面程序的基本步骤。示例（如下嵌入文件）在</w:t>
      </w:r>
      <w:r>
        <w:rPr>
          <w:rFonts w:hint="eastAsia"/>
        </w:rPr>
        <w:t>Visual</w:t>
      </w:r>
      <w:r>
        <w:t xml:space="preserve"> </w:t>
      </w:r>
      <w:r>
        <w:rPr>
          <w:rFonts w:hint="eastAsia"/>
        </w:rPr>
        <w:t>Studio</w:t>
      </w:r>
      <w:r>
        <w:t xml:space="preserve"> 2022</w:t>
      </w:r>
      <w:r>
        <w:rPr>
          <w:rFonts w:hint="eastAsia"/>
        </w:rPr>
        <w:t>（</w:t>
      </w:r>
      <w:r>
        <w:rPr>
          <w:rFonts w:hint="eastAsia"/>
        </w:rPr>
        <w:t>VS</w:t>
      </w:r>
      <w:r>
        <w:t xml:space="preserve"> 2022</w:t>
      </w:r>
      <w:r>
        <w:rPr>
          <w:rFonts w:hint="eastAsia"/>
        </w:rPr>
        <w:t>）下测试。</w:t>
      </w:r>
    </w:p>
    <w:p w14:paraId="7AAE32A1" w14:textId="6104A85C" w:rsidR="002F1593" w:rsidRPr="002F1593" w:rsidRDefault="002F1593" w:rsidP="008075EC">
      <w:pPr>
        <w:jc w:val="center"/>
      </w:pPr>
      <w:r>
        <w:object w:dxaOrig="2498" w:dyaOrig="811" w14:anchorId="0ABBB65B">
          <v:shape id="_x0000_i1040" type="#_x0000_t75" style="width:125.55pt;height:40.4pt" o:ole="">
            <v:imagedata r:id="rId251" o:title=""/>
          </v:shape>
          <o:OLEObject Type="Embed" ProgID="Package" ShapeID="_x0000_i1040" DrawAspect="Content" ObjectID="_1791811298" r:id="rId252"/>
        </w:object>
      </w:r>
    </w:p>
    <w:p w14:paraId="6C59DAA9" w14:textId="6C116D2E" w:rsidR="001513D8" w:rsidRDefault="00C219E5" w:rsidP="00C219E5">
      <w:pPr>
        <w:pStyle w:val="2"/>
      </w:pPr>
      <w:bookmarkStart w:id="179" w:name="_Toc179417811"/>
      <w:r>
        <w:rPr>
          <w:rFonts w:hint="eastAsia"/>
        </w:rPr>
        <w:t>概述</w:t>
      </w:r>
      <w:bookmarkEnd w:id="179"/>
    </w:p>
    <w:p w14:paraId="6CBA4A96" w14:textId="3FF336D4" w:rsidR="00C219E5" w:rsidRDefault="00C219E5" w:rsidP="00C219E5">
      <w:pPr>
        <w:pStyle w:val="30"/>
      </w:pPr>
      <w:bookmarkStart w:id="180" w:name="_Toc179417812"/>
      <w:r>
        <w:rPr>
          <w:rFonts w:hint="eastAsia"/>
        </w:rPr>
        <w:t>Project</w:t>
      </w:r>
      <w:r>
        <w:t xml:space="preserve"> &amp; </w:t>
      </w:r>
      <w:r>
        <w:rPr>
          <w:rFonts w:hint="eastAsia"/>
        </w:rPr>
        <w:t>Solution</w:t>
      </w:r>
      <w:bookmarkEnd w:id="180"/>
    </w:p>
    <w:p w14:paraId="6ABF726A" w14:textId="73966C01" w:rsidR="001513D8" w:rsidRPr="00461EF8" w:rsidRDefault="001513D8" w:rsidP="00461EF8">
      <w:pPr>
        <w:ind w:firstLineChars="200" w:firstLine="420"/>
        <w:rPr>
          <w:rFonts w:eastAsiaTheme="minorEastAsia"/>
        </w:rPr>
      </w:pPr>
      <w:r>
        <w:t>Visual Studio</w:t>
      </w:r>
      <w:r>
        <w:rPr>
          <w:rFonts w:hint="eastAsia"/>
        </w:rPr>
        <w:t>中的解决方案和项目是两个重要的概念，</w:t>
      </w:r>
      <w:r>
        <w:rPr>
          <w:rFonts w:ascii="宋体" w:hAnsi="宋体" w:cs="宋体" w:hint="eastAsia"/>
        </w:rPr>
        <w:t>它们各自扮演着不同的角色，共同构成了软件开发的基础。</w:t>
      </w:r>
    </w:p>
    <w:p w14:paraId="7000BE13" w14:textId="22F0219F" w:rsidR="001513D8" w:rsidRDefault="001513D8" w:rsidP="00FA689F">
      <w:pPr>
        <w:pStyle w:val="afa"/>
        <w:numPr>
          <w:ilvl w:val="0"/>
          <w:numId w:val="13"/>
        </w:numPr>
        <w:ind w:firstLineChars="0"/>
      </w:pPr>
      <w:r>
        <w:rPr>
          <w:rFonts w:hint="eastAsia"/>
        </w:rPr>
        <w:t>项目（</w:t>
      </w:r>
      <w:r>
        <w:t>Project</w:t>
      </w:r>
      <w:r>
        <w:rPr>
          <w:rFonts w:hint="eastAsia"/>
        </w:rPr>
        <w:t>）</w:t>
      </w:r>
      <w:r w:rsidRPr="00F67E9C">
        <w:rPr>
          <w:rFonts w:ascii="宋体" w:hAnsi="宋体" w:cs="宋体" w:hint="eastAsia"/>
        </w:rPr>
        <w:t>：项目是</w:t>
      </w:r>
      <w:r>
        <w:t>Visual Studio</w:t>
      </w:r>
      <w:r>
        <w:rPr>
          <w:rFonts w:hint="eastAsia"/>
        </w:rPr>
        <w:t>中用于逻辑上管理、</w:t>
      </w:r>
      <w:r w:rsidRPr="00F67E9C">
        <w:rPr>
          <w:rFonts w:ascii="宋体" w:hAnsi="宋体" w:cs="宋体" w:hint="eastAsia"/>
        </w:rPr>
        <w:t>生成和调试构成应用程序的代码、资源和其他文件的单元。它包含了项目的所有文件和元数据，以及项目的构建配置和属性设置。项目是开发人员实际编写代码的地方，它包含了源代码文件、资源文件以及项目特定的设置信息</w:t>
      </w:r>
      <w:r>
        <w:rPr>
          <w:rFonts w:hint="eastAsia"/>
        </w:rPr>
        <w:t>。</w:t>
      </w:r>
    </w:p>
    <w:p w14:paraId="33CC432A" w14:textId="77777777" w:rsidR="00461EF8" w:rsidRDefault="001513D8" w:rsidP="00FA689F">
      <w:pPr>
        <w:pStyle w:val="afa"/>
        <w:numPr>
          <w:ilvl w:val="0"/>
          <w:numId w:val="13"/>
        </w:numPr>
        <w:ind w:firstLineChars="0"/>
      </w:pPr>
      <w:r>
        <w:rPr>
          <w:rFonts w:hint="eastAsia"/>
        </w:rPr>
        <w:t>解决方案（</w:t>
      </w:r>
      <w:r>
        <w:t>Solution</w:t>
      </w:r>
      <w:r>
        <w:rPr>
          <w:rFonts w:hint="eastAsia"/>
        </w:rPr>
        <w:t>）</w:t>
      </w:r>
      <w:r w:rsidRPr="00F67E9C">
        <w:rPr>
          <w:rFonts w:ascii="宋体" w:hAnsi="宋体" w:cs="宋体" w:hint="eastAsia"/>
        </w:rPr>
        <w:t>：解决方案是一个容器，用于组织一个或多个相关的代码项目。它类似于一个工作区或文件夹，可以包含多个项目，这些项目可能包括类库项目和对应的测试项目等。解决方案帮助开发者更好地管理和组织他们的代码，使得相关的项目可以在一起被构建和管理</w:t>
      </w:r>
      <w:r>
        <w:rPr>
          <w:rFonts w:hint="eastAsia"/>
        </w:rPr>
        <w:t>。</w:t>
      </w:r>
    </w:p>
    <w:p w14:paraId="1367CF5E" w14:textId="4EEEA211" w:rsidR="001513D8" w:rsidRPr="00461EF8" w:rsidRDefault="001513D8" w:rsidP="00F67E9C">
      <w:pPr>
        <w:ind w:firstLineChars="200" w:firstLine="420"/>
        <w:rPr>
          <w:rFonts w:eastAsiaTheme="minorEastAsia"/>
        </w:rPr>
      </w:pPr>
      <w:r>
        <w:rPr>
          <w:rFonts w:hint="eastAsia"/>
        </w:rPr>
        <w:t>简而言之，</w:t>
      </w:r>
      <w:r>
        <w:rPr>
          <w:rFonts w:ascii="宋体" w:hAnsi="宋体" w:cs="宋体" w:hint="eastAsia"/>
        </w:rPr>
        <w:t>项目是开发具体应用程序的单位，而解决方案则是一</w:t>
      </w:r>
      <w:r>
        <w:rPr>
          <w:rFonts w:hint="eastAsia"/>
        </w:rPr>
        <w:t>个包含一个或多个项目的容器，</w:t>
      </w:r>
      <w:r>
        <w:rPr>
          <w:rFonts w:ascii="宋体" w:hAnsi="宋体" w:cs="宋体" w:hint="eastAsia"/>
        </w:rPr>
        <w:t>用于更好地组织和管理工作</w:t>
      </w:r>
      <w:r>
        <w:rPr>
          <w:rFonts w:hint="eastAsia"/>
        </w:rPr>
        <w:t>。</w:t>
      </w:r>
    </w:p>
    <w:p w14:paraId="355921EB" w14:textId="77777777" w:rsidR="001513D8" w:rsidRDefault="001513D8" w:rsidP="00732DB7"/>
    <w:p w14:paraId="7FD83D57" w14:textId="4E267B68" w:rsidR="00867DD9" w:rsidRDefault="00867DD9" w:rsidP="00732DB7">
      <w:r w:rsidRPr="00867DD9">
        <w:t>项目</w:t>
      </w:r>
      <w:r w:rsidRPr="00867DD9">
        <w:t xml:space="preserve"> (Visual Studio SDK) | Microsoft Learn</w:t>
      </w:r>
    </w:p>
    <w:p w14:paraId="5185296C" w14:textId="034C94B1" w:rsidR="00867DD9" w:rsidRDefault="00B3597E" w:rsidP="00867DD9">
      <w:hyperlink r:id="rId253" w:history="1">
        <w:r w:rsidR="00867DD9" w:rsidRPr="00911C21">
          <w:rPr>
            <w:rStyle w:val="ae"/>
          </w:rPr>
          <w:t>https://learn.microsoft.com/zh-cn/previous-versions/bb165067(v=vs.120)</w:t>
        </w:r>
      </w:hyperlink>
    </w:p>
    <w:p w14:paraId="3E34A86F" w14:textId="77777777" w:rsidR="00867DD9" w:rsidRDefault="00867DD9" w:rsidP="00867DD9"/>
    <w:p w14:paraId="40A4FEF2" w14:textId="2ABA6915" w:rsidR="00D302D7" w:rsidRDefault="00D302D7" w:rsidP="00732DB7">
      <w:r w:rsidRPr="00D302D7">
        <w:t>解决方案</w:t>
      </w:r>
      <w:r w:rsidRPr="00D302D7">
        <w:t xml:space="preserve"> | Microsoft Learn</w:t>
      </w:r>
    </w:p>
    <w:p w14:paraId="6D12038E" w14:textId="2BF105F2" w:rsidR="00D302D7" w:rsidRDefault="00B3597E" w:rsidP="00867DD9">
      <w:hyperlink r:id="rId254" w:history="1">
        <w:r w:rsidR="00D302D7" w:rsidRPr="00911C21">
          <w:rPr>
            <w:rStyle w:val="ae"/>
          </w:rPr>
          <w:t>https://learn.microsoft.com/zh-cn/previous-versions/bb165922(v=vs.120)</w:t>
        </w:r>
      </w:hyperlink>
    </w:p>
    <w:p w14:paraId="68BBB60E" w14:textId="04B30017" w:rsidR="00D302D7" w:rsidRPr="00D302D7" w:rsidRDefault="00732DB7" w:rsidP="00867DD9">
      <w:r w:rsidRPr="00732DB7">
        <w:rPr>
          <w:rFonts w:hint="eastAsia"/>
        </w:rPr>
        <w:t>解决方案是创建应用程序的分组一个或多个项。</w:t>
      </w:r>
      <w:r w:rsidRPr="00732DB7">
        <w:rPr>
          <w:rFonts w:hint="eastAsia"/>
        </w:rPr>
        <w:t xml:space="preserve"> </w:t>
      </w:r>
      <w:r w:rsidRPr="00732DB7">
        <w:rPr>
          <w:rFonts w:hint="eastAsia"/>
        </w:rPr>
        <w:t>与解决方案中的项目和状态信息在两个解决方案文件、基于文本的解决方案</w:t>
      </w:r>
      <w:r w:rsidRPr="00732DB7">
        <w:rPr>
          <w:rFonts w:hint="eastAsia"/>
        </w:rPr>
        <w:t xml:space="preserve"> (.sln) </w:t>
      </w:r>
      <w:r w:rsidRPr="00732DB7">
        <w:rPr>
          <w:rFonts w:hint="eastAsia"/>
        </w:rPr>
        <w:t>文件和二进制解决方案用户选项</w:t>
      </w:r>
      <w:r w:rsidRPr="00732DB7">
        <w:rPr>
          <w:rFonts w:hint="eastAsia"/>
        </w:rPr>
        <w:t xml:space="preserve"> (.suo) </w:t>
      </w:r>
      <w:r w:rsidRPr="00732DB7">
        <w:rPr>
          <w:rFonts w:hint="eastAsia"/>
        </w:rPr>
        <w:t>文件中。</w:t>
      </w:r>
      <w:r w:rsidRPr="00732DB7">
        <w:rPr>
          <w:rFonts w:hint="eastAsia"/>
        </w:rPr>
        <w:t xml:space="preserve"> </w:t>
      </w:r>
      <w:r w:rsidRPr="00732DB7">
        <w:rPr>
          <w:rFonts w:hint="eastAsia"/>
        </w:rPr>
        <w:t>这些文件类似于用于</w:t>
      </w:r>
      <w:r w:rsidRPr="00732DB7">
        <w:rPr>
          <w:rFonts w:hint="eastAsia"/>
        </w:rPr>
        <w:t xml:space="preserve"> Visual Basic</w:t>
      </w:r>
      <w:r w:rsidRPr="00732DB7">
        <w:rPr>
          <w:rFonts w:hint="eastAsia"/>
        </w:rPr>
        <w:t>的早期版本中的组</w:t>
      </w:r>
      <w:r w:rsidRPr="00732DB7">
        <w:rPr>
          <w:rFonts w:hint="eastAsia"/>
        </w:rPr>
        <w:t xml:space="preserve"> (.vbg) </w:t>
      </w:r>
      <w:r w:rsidRPr="00732DB7">
        <w:rPr>
          <w:rFonts w:hint="eastAsia"/>
        </w:rPr>
        <w:t>文件和工作区</w:t>
      </w:r>
      <w:r w:rsidRPr="00732DB7">
        <w:rPr>
          <w:rFonts w:hint="eastAsia"/>
        </w:rPr>
        <w:t xml:space="preserve"> (.dsw) </w:t>
      </w:r>
      <w:r w:rsidRPr="00732DB7">
        <w:rPr>
          <w:rFonts w:hint="eastAsia"/>
        </w:rPr>
        <w:t>文件和用于</w:t>
      </w:r>
      <w:r w:rsidRPr="00732DB7">
        <w:rPr>
          <w:rFonts w:hint="eastAsia"/>
        </w:rPr>
        <w:t xml:space="preserve"> Visual C++</w:t>
      </w:r>
      <w:r w:rsidRPr="00732DB7">
        <w:rPr>
          <w:rFonts w:hint="eastAsia"/>
        </w:rPr>
        <w:t>的早期版本的用户选项</w:t>
      </w:r>
      <w:r w:rsidRPr="00732DB7">
        <w:rPr>
          <w:rFonts w:hint="eastAsia"/>
        </w:rPr>
        <w:t xml:space="preserve"> (.opt) </w:t>
      </w:r>
      <w:r w:rsidRPr="00732DB7">
        <w:rPr>
          <w:rFonts w:hint="eastAsia"/>
        </w:rPr>
        <w:t>文件。</w:t>
      </w:r>
    </w:p>
    <w:p w14:paraId="7A75F9C5" w14:textId="6EC67FD9" w:rsidR="006430B6" w:rsidRDefault="00054CDE" w:rsidP="00C219E5">
      <w:pPr>
        <w:pStyle w:val="30"/>
      </w:pPr>
      <w:bookmarkStart w:id="181" w:name="_Toc179417813"/>
      <w:r w:rsidRPr="00630B0D">
        <w:t xml:space="preserve">MFC </w:t>
      </w:r>
      <w:r w:rsidRPr="00630B0D">
        <w:t>应用程序</w:t>
      </w:r>
      <w:r w:rsidR="00A10614">
        <w:rPr>
          <w:rFonts w:hint="eastAsia"/>
        </w:rPr>
        <w:t>概述</w:t>
      </w:r>
      <w:bookmarkEnd w:id="181"/>
    </w:p>
    <w:p w14:paraId="47DF963B" w14:textId="77777777" w:rsidR="00D82B51" w:rsidRDefault="00D82B51" w:rsidP="00D82B51">
      <w:pPr>
        <w:ind w:firstLineChars="200" w:firstLine="420"/>
      </w:pPr>
      <w:r>
        <w:rPr>
          <w:rFonts w:hint="eastAsia"/>
        </w:rPr>
        <w:t>MFC</w:t>
      </w:r>
      <w:r>
        <w:rPr>
          <w:rFonts w:hint="eastAsia"/>
        </w:rPr>
        <w:t>（</w:t>
      </w:r>
      <w:r>
        <w:rPr>
          <w:rFonts w:hint="eastAsia"/>
        </w:rPr>
        <w:t>Microsoft Fundamental Class</w:t>
      </w:r>
      <w:r>
        <w:rPr>
          <w:rFonts w:hint="eastAsia"/>
        </w:rPr>
        <w:t>）全称叫做微软基础类库，是微软公司开发的一个</w:t>
      </w:r>
      <w:r>
        <w:rPr>
          <w:rFonts w:hint="eastAsia"/>
        </w:rPr>
        <w:t>C++</w:t>
      </w:r>
      <w:r>
        <w:rPr>
          <w:rFonts w:hint="eastAsia"/>
        </w:rPr>
        <w:t>类库，主要封装了大部分</w:t>
      </w:r>
      <w:r>
        <w:rPr>
          <w:rFonts w:hint="eastAsia"/>
        </w:rPr>
        <w:t>Windows API</w:t>
      </w:r>
      <w:r>
        <w:rPr>
          <w:rFonts w:hint="eastAsia"/>
        </w:rPr>
        <w:t>函数。此外，</w:t>
      </w:r>
      <w:r>
        <w:rPr>
          <w:rFonts w:hint="eastAsia"/>
        </w:rPr>
        <w:t>MFC</w:t>
      </w:r>
      <w:r>
        <w:rPr>
          <w:rFonts w:hint="eastAsia"/>
        </w:rPr>
        <w:t>不仅仅是一个类库，还是一个框架，每次新建一个</w:t>
      </w:r>
      <w:r>
        <w:rPr>
          <w:rFonts w:hint="eastAsia"/>
        </w:rPr>
        <w:t>MFC</w:t>
      </w:r>
      <w:r>
        <w:rPr>
          <w:rFonts w:hint="eastAsia"/>
        </w:rPr>
        <w:t>的工程，</w:t>
      </w:r>
      <w:r>
        <w:rPr>
          <w:rFonts w:hint="eastAsia"/>
        </w:rPr>
        <w:t>VS</w:t>
      </w:r>
      <w:r>
        <w:rPr>
          <w:rFonts w:hint="eastAsia"/>
        </w:rPr>
        <w:t>会自动生成一些基础文件，封装</w:t>
      </w:r>
      <w:r>
        <w:rPr>
          <w:rFonts w:hint="eastAsia"/>
        </w:rPr>
        <w:t>MFC</w:t>
      </w:r>
      <w:r>
        <w:rPr>
          <w:rFonts w:hint="eastAsia"/>
        </w:rPr>
        <w:t>的内核，这样在编程时就不需要考虑一些底层功能的实现，程序员可以专心实现自己想要的功能。</w:t>
      </w:r>
    </w:p>
    <w:p w14:paraId="6300BF2A" w14:textId="77777777" w:rsidR="00D82B51" w:rsidRPr="00D82B51" w:rsidRDefault="00D82B51" w:rsidP="00D82B51"/>
    <w:p w14:paraId="15B42E16" w14:textId="0ABD8BEE" w:rsidR="00920BAD" w:rsidRDefault="00630B0D" w:rsidP="00630B0D">
      <w:r w:rsidRPr="00630B0D">
        <w:t>创建</w:t>
      </w:r>
      <w:r w:rsidRPr="00630B0D">
        <w:t xml:space="preserve"> MFC </w:t>
      </w:r>
      <w:r w:rsidRPr="00630B0D">
        <w:t>应用程序</w:t>
      </w:r>
      <w:r w:rsidRPr="00630B0D">
        <w:t xml:space="preserve"> | Microsoft Learn</w:t>
      </w:r>
    </w:p>
    <w:p w14:paraId="0AB6A962" w14:textId="587DDEDF" w:rsidR="00630B0D" w:rsidRDefault="00B3597E" w:rsidP="00CB3860">
      <w:hyperlink r:id="rId255" w:history="1">
        <w:r w:rsidR="00630B0D" w:rsidRPr="00911C21">
          <w:rPr>
            <w:rStyle w:val="ae"/>
          </w:rPr>
          <w:t>https://learn.microsoft.com/zh-cn/cpp/mfc/reference/creating-an-mfc-application?view=msvc-170&amp;source=recommendations</w:t>
        </w:r>
      </w:hyperlink>
    </w:p>
    <w:p w14:paraId="639DA996" w14:textId="392FF8D1" w:rsidR="00630B0D" w:rsidRDefault="006E427C" w:rsidP="00CB3860">
      <w:r w:rsidRPr="006E427C">
        <w:rPr>
          <w:rFonts w:hint="eastAsia"/>
        </w:rPr>
        <w:t xml:space="preserve">MFC </w:t>
      </w:r>
      <w:r w:rsidRPr="006E427C">
        <w:rPr>
          <w:rFonts w:hint="eastAsia"/>
        </w:rPr>
        <w:t>应用程序是基于</w:t>
      </w:r>
      <w:r w:rsidRPr="006E427C">
        <w:rPr>
          <w:rFonts w:hint="eastAsia"/>
        </w:rPr>
        <w:t xml:space="preserve"> Microsoft </w:t>
      </w:r>
      <w:r w:rsidRPr="006E427C">
        <w:rPr>
          <w:rFonts w:hint="eastAsia"/>
        </w:rPr>
        <w:t>基础类</w:t>
      </w:r>
      <w:r w:rsidRPr="006E427C">
        <w:rPr>
          <w:rFonts w:hint="eastAsia"/>
        </w:rPr>
        <w:t xml:space="preserve"> (MFC) </w:t>
      </w:r>
      <w:r w:rsidRPr="006E427C">
        <w:rPr>
          <w:rFonts w:hint="eastAsia"/>
        </w:rPr>
        <w:t>库的</w:t>
      </w:r>
      <w:r w:rsidRPr="006E427C">
        <w:rPr>
          <w:rFonts w:hint="eastAsia"/>
        </w:rPr>
        <w:t xml:space="preserve"> Windows </w:t>
      </w:r>
      <w:r w:rsidRPr="006E427C">
        <w:rPr>
          <w:rFonts w:hint="eastAsia"/>
        </w:rPr>
        <w:t>可执行应用程序。</w:t>
      </w:r>
      <w:r w:rsidRPr="006E427C">
        <w:rPr>
          <w:rFonts w:hint="eastAsia"/>
        </w:rPr>
        <w:t xml:space="preserve"> MFC </w:t>
      </w:r>
      <w:r w:rsidRPr="006E427C">
        <w:rPr>
          <w:rFonts w:hint="eastAsia"/>
        </w:rPr>
        <w:t>可执行程序通常分为五类：标准</w:t>
      </w:r>
      <w:r w:rsidRPr="006E427C">
        <w:rPr>
          <w:rFonts w:hint="eastAsia"/>
        </w:rPr>
        <w:t xml:space="preserve"> Windows </w:t>
      </w:r>
      <w:r w:rsidRPr="006E427C">
        <w:rPr>
          <w:rFonts w:hint="eastAsia"/>
        </w:rPr>
        <w:t>应用程序、对话框、基于窗体的应用程序、资源管理器样式的应用程序和</w:t>
      </w:r>
      <w:r w:rsidRPr="006E427C">
        <w:rPr>
          <w:rFonts w:hint="eastAsia"/>
        </w:rPr>
        <w:t xml:space="preserve"> Web </w:t>
      </w:r>
      <w:r w:rsidRPr="006E427C">
        <w:rPr>
          <w:rFonts w:hint="eastAsia"/>
        </w:rPr>
        <w:t>浏览器样式的应用程序。</w:t>
      </w:r>
    </w:p>
    <w:p w14:paraId="1D64E4E8" w14:textId="49C739AB" w:rsidR="0081701F" w:rsidRDefault="0081701F" w:rsidP="00CB3860"/>
    <w:p w14:paraId="669ECA2E" w14:textId="77777777" w:rsidR="00DA577B" w:rsidRDefault="00DA577B" w:rsidP="00DA577B">
      <w:pPr>
        <w:pStyle w:val="30"/>
        <w:rPr>
          <w:ins w:id="182" w:author="陈晓辉 [2]" w:date="2024-10-08T16:53:00Z"/>
        </w:rPr>
      </w:pPr>
      <w:bookmarkStart w:id="183" w:name="_Toc179417814"/>
      <w:ins w:id="184" w:author="陈晓辉 [2]" w:date="2024-10-08T16:53:00Z">
        <w:r>
          <w:rPr>
            <w:rFonts w:hint="eastAsia"/>
          </w:rPr>
          <w:lastRenderedPageBreak/>
          <w:t>Visual</w:t>
        </w:r>
        <w:r>
          <w:t xml:space="preserve"> </w:t>
        </w:r>
        <w:r>
          <w:rPr>
            <w:rFonts w:hint="eastAsia"/>
          </w:rPr>
          <w:t>Studio</w:t>
        </w:r>
        <w:r>
          <w:rPr>
            <w:rFonts w:hint="eastAsia"/>
          </w:rPr>
          <w:t>安装和配置</w:t>
        </w:r>
        <w:bookmarkEnd w:id="183"/>
      </w:ins>
    </w:p>
    <w:p w14:paraId="6C6BE60A" w14:textId="77777777" w:rsidR="007E5D35" w:rsidRDefault="007E5D35" w:rsidP="00E56D39">
      <w:r>
        <w:rPr>
          <w:rFonts w:hint="eastAsia"/>
        </w:rPr>
        <w:t>访问微软官网下载社区版</w:t>
      </w:r>
    </w:p>
    <w:p w14:paraId="0ECF0CE2" w14:textId="76C2BFAA" w:rsidR="00E56D39" w:rsidRDefault="00925559" w:rsidP="00E56D39">
      <w:r w:rsidRPr="00925559">
        <w:rPr>
          <w:color w:val="0000FF"/>
          <w:u w:val="single"/>
        </w:rPr>
        <w:t>下载</w:t>
      </w:r>
      <w:r w:rsidRPr="00925559">
        <w:rPr>
          <w:color w:val="0000FF"/>
          <w:u w:val="single"/>
        </w:rPr>
        <w:t xml:space="preserve"> Visual Studio Tools - </w:t>
      </w:r>
      <w:r w:rsidRPr="00925559">
        <w:rPr>
          <w:color w:val="0000FF"/>
          <w:u w:val="single"/>
        </w:rPr>
        <w:t>免费安装</w:t>
      </w:r>
      <w:r w:rsidRPr="00925559">
        <w:rPr>
          <w:color w:val="0000FF"/>
          <w:u w:val="single"/>
        </w:rPr>
        <w:t xml:space="preserve"> Windows</w:t>
      </w:r>
      <w:r w:rsidRPr="00925559">
        <w:rPr>
          <w:color w:val="0000FF"/>
          <w:u w:val="single"/>
        </w:rPr>
        <w:t>、</w:t>
      </w:r>
      <w:r w:rsidRPr="00925559">
        <w:rPr>
          <w:color w:val="0000FF"/>
          <w:u w:val="single"/>
        </w:rPr>
        <w:t>Mac</w:t>
      </w:r>
      <w:r w:rsidRPr="00925559">
        <w:rPr>
          <w:color w:val="0000FF"/>
          <w:u w:val="single"/>
        </w:rPr>
        <w:t>、</w:t>
      </w:r>
      <w:r w:rsidRPr="00925559">
        <w:rPr>
          <w:color w:val="0000FF"/>
          <w:u w:val="single"/>
        </w:rPr>
        <w:t>Linux (microsoft.com)</w:t>
      </w:r>
    </w:p>
    <w:p w14:paraId="4D3227DD" w14:textId="6FDBE634" w:rsidR="00925559" w:rsidRDefault="00B3597E" w:rsidP="00E56D39">
      <w:hyperlink r:id="rId256" w:history="1">
        <w:r w:rsidR="007E5D35" w:rsidRPr="00B9023A">
          <w:rPr>
            <w:rStyle w:val="ae"/>
          </w:rPr>
          <w:t>https://visualstudio.microsoft.com/zh-hans/downloads/</w:t>
        </w:r>
      </w:hyperlink>
    </w:p>
    <w:p w14:paraId="1656903F" w14:textId="77777777" w:rsidR="00D218BC" w:rsidRDefault="00D218BC" w:rsidP="00E56D39"/>
    <w:p w14:paraId="69520CAD" w14:textId="1FA84B1E" w:rsidR="007E5D35" w:rsidRDefault="007E5D35" w:rsidP="00E56D39">
      <w:r>
        <w:rPr>
          <w:rFonts w:hint="eastAsia"/>
        </w:rPr>
        <w:t>如下链接可直接下载</w:t>
      </w:r>
      <w:r w:rsidR="00D218BC" w:rsidRPr="00D218BC">
        <w:t xml:space="preserve">Visual Studio </w:t>
      </w:r>
      <w:r w:rsidR="00D218BC">
        <w:t xml:space="preserve">Community </w:t>
      </w:r>
      <w:r w:rsidR="00D218BC" w:rsidRPr="00D218BC">
        <w:t>2022</w:t>
      </w:r>
    </w:p>
    <w:p w14:paraId="0790E1E5" w14:textId="621B46E2" w:rsidR="00925559" w:rsidRDefault="00B3597E" w:rsidP="00E56D39">
      <w:hyperlink r:id="rId257" w:history="1">
        <w:r w:rsidR="00642453" w:rsidRPr="00B9023A">
          <w:rPr>
            <w:rStyle w:val="ae"/>
          </w:rPr>
          <w:t>https://c2rsetup.officeapps.live.com/c2r/downloadVS.aspx?sku=community&amp;channel=Release&amp;version=VS2022&amp;source=VSLandingPage&amp;cid=2030:32d4696846fc4efca8838a9712caabef</w:t>
        </w:r>
      </w:hyperlink>
    </w:p>
    <w:p w14:paraId="28E25445" w14:textId="3B1F3422" w:rsidR="00642453" w:rsidRDefault="00642453" w:rsidP="00E56D39"/>
    <w:p w14:paraId="6E1473CD" w14:textId="62F9EA05" w:rsidR="00155580" w:rsidRDefault="00155580" w:rsidP="00104895">
      <w:pPr>
        <w:pStyle w:val="4"/>
      </w:pPr>
      <w:r>
        <w:rPr>
          <w:rFonts w:hint="eastAsia"/>
        </w:rPr>
        <w:t>安装</w:t>
      </w:r>
      <w:r>
        <w:rPr>
          <w:rFonts w:hint="eastAsia"/>
        </w:rPr>
        <w:t>MFC</w:t>
      </w:r>
      <w:r>
        <w:rPr>
          <w:rFonts w:hint="eastAsia"/>
        </w:rPr>
        <w:t>支持包</w:t>
      </w:r>
    </w:p>
    <w:p w14:paraId="29EEFD2E" w14:textId="33019E40" w:rsidR="00FC48B9" w:rsidRDefault="00155580" w:rsidP="00E56D39">
      <w:r>
        <w:rPr>
          <w:rFonts w:hint="eastAsia"/>
        </w:rPr>
        <w:t>如果</w:t>
      </w:r>
      <w:r w:rsidR="00913969">
        <w:rPr>
          <w:rFonts w:hint="eastAsia"/>
        </w:rPr>
        <w:t>安装时没有选择</w:t>
      </w:r>
      <w:r w:rsidR="00913969">
        <w:rPr>
          <w:rFonts w:hint="eastAsia"/>
        </w:rPr>
        <w:t>MFC</w:t>
      </w:r>
      <w:r w:rsidR="00913969">
        <w:rPr>
          <w:rFonts w:hint="eastAsia"/>
        </w:rPr>
        <w:t>的相关支持包，可</w:t>
      </w:r>
      <w:r w:rsidR="00FC48B9">
        <w:rPr>
          <w:rFonts w:hint="eastAsia"/>
        </w:rPr>
        <w:t>通过</w:t>
      </w:r>
      <w:r w:rsidR="00FC48B9">
        <w:rPr>
          <w:rFonts w:hint="eastAsia"/>
        </w:rPr>
        <w:t>Visual</w:t>
      </w:r>
      <w:r w:rsidR="00FC48B9">
        <w:t xml:space="preserve"> </w:t>
      </w:r>
      <w:r w:rsidR="00FC48B9">
        <w:rPr>
          <w:rFonts w:hint="eastAsia"/>
        </w:rPr>
        <w:t>Studio</w:t>
      </w:r>
      <w:r w:rsidR="00FC48B9">
        <w:t xml:space="preserve"> </w:t>
      </w:r>
      <w:r w:rsidR="00FC48B9">
        <w:rPr>
          <w:rFonts w:hint="eastAsia"/>
        </w:rPr>
        <w:t>Installer</w:t>
      </w:r>
      <w:r w:rsidR="00FC48B9">
        <w:rPr>
          <w:rFonts w:hint="eastAsia"/>
        </w:rPr>
        <w:t>修改配置。</w:t>
      </w:r>
    </w:p>
    <w:p w14:paraId="7E9F4D06" w14:textId="7460AC24" w:rsidR="00FC48B9" w:rsidRDefault="00FC48B9" w:rsidP="00155580">
      <w:pPr>
        <w:jc w:val="center"/>
      </w:pPr>
      <w:r>
        <w:rPr>
          <w:noProof/>
        </w:rPr>
        <w:drawing>
          <wp:inline distT="0" distB="0" distL="0" distR="0" wp14:anchorId="2E18C7EB" wp14:editId="3D2045D8">
            <wp:extent cx="4145654" cy="137589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148641" cy="1376885"/>
                    </a:xfrm>
                    <a:prstGeom prst="rect">
                      <a:avLst/>
                    </a:prstGeom>
                    <a:noFill/>
                    <a:ln>
                      <a:noFill/>
                    </a:ln>
                  </pic:spPr>
                </pic:pic>
              </a:graphicData>
            </a:graphic>
          </wp:inline>
        </w:drawing>
      </w:r>
    </w:p>
    <w:p w14:paraId="4FEF4407" w14:textId="77777777" w:rsidR="00FC48B9" w:rsidRDefault="00FC48B9" w:rsidP="00E56D39"/>
    <w:p w14:paraId="371FC136" w14:textId="4788E0A3" w:rsidR="00913969" w:rsidRDefault="00974344" w:rsidP="00E56D39">
      <w:r>
        <w:rPr>
          <w:rFonts w:hint="eastAsia"/>
        </w:rPr>
        <w:t>确认已经勾选</w:t>
      </w:r>
      <w:r w:rsidR="005E0058">
        <w:rPr>
          <w:rFonts w:hint="eastAsia"/>
        </w:rPr>
        <w:t>如下软件包（</w:t>
      </w:r>
      <w:r w:rsidR="00C54B61">
        <w:rPr>
          <w:rFonts w:hint="eastAsia"/>
        </w:rPr>
        <w:t>v</w:t>
      </w:r>
      <w:r w:rsidR="00C54B61">
        <w:t>143</w:t>
      </w:r>
      <w:r w:rsidR="00C54B61">
        <w:rPr>
          <w:rFonts w:hint="eastAsia"/>
        </w:rPr>
        <w:t>为</w:t>
      </w:r>
      <w:r w:rsidR="00C54B61">
        <w:rPr>
          <w:rFonts w:hint="eastAsia"/>
        </w:rPr>
        <w:t>VS</w:t>
      </w:r>
      <w:r w:rsidR="00C54B61">
        <w:t xml:space="preserve"> 2022</w:t>
      </w:r>
      <w:r w:rsidR="00C54B61">
        <w:rPr>
          <w:rFonts w:hint="eastAsia"/>
        </w:rPr>
        <w:t>对应的生成工具版本号</w:t>
      </w:r>
      <w:r w:rsidR="00155580">
        <w:rPr>
          <w:rFonts w:hint="eastAsia"/>
        </w:rPr>
        <w:t>，若安装的是</w:t>
      </w:r>
      <w:r w:rsidR="00155580">
        <w:rPr>
          <w:rFonts w:hint="eastAsia"/>
        </w:rPr>
        <w:t>VS</w:t>
      </w:r>
      <w:r w:rsidR="00155580">
        <w:t xml:space="preserve"> 2019</w:t>
      </w:r>
      <w:r w:rsidR="00155580">
        <w:rPr>
          <w:rFonts w:hint="eastAsia"/>
        </w:rPr>
        <w:t>则为</w:t>
      </w:r>
      <w:r w:rsidR="00155580">
        <w:rPr>
          <w:rFonts w:hint="eastAsia"/>
        </w:rPr>
        <w:t>v</w:t>
      </w:r>
      <w:r w:rsidR="00155580">
        <w:t>142</w:t>
      </w:r>
      <w:r w:rsidR="005E0058">
        <w:rPr>
          <w:rFonts w:hint="eastAsia"/>
        </w:rPr>
        <w:t>）。</w:t>
      </w:r>
    </w:p>
    <w:p w14:paraId="0EF9B3A9" w14:textId="5648E19F" w:rsidR="005E0058" w:rsidRDefault="005E0058" w:rsidP="00155580">
      <w:pPr>
        <w:pStyle w:val="afa"/>
        <w:numPr>
          <w:ilvl w:val="0"/>
          <w:numId w:val="30"/>
        </w:numPr>
        <w:ind w:firstLineChars="0"/>
      </w:pPr>
      <w:r>
        <w:rPr>
          <w:rFonts w:hint="eastAsia"/>
        </w:rPr>
        <w:t>C++ATL for v14</w:t>
      </w:r>
      <w:r w:rsidR="00155580">
        <w:t>3</w:t>
      </w:r>
      <w:r>
        <w:rPr>
          <w:rFonts w:hint="eastAsia"/>
        </w:rPr>
        <w:t>生成工具</w:t>
      </w:r>
      <w:r>
        <w:rPr>
          <w:rFonts w:hint="eastAsia"/>
        </w:rPr>
        <w:t>(x86</w:t>
      </w:r>
      <w:r>
        <w:rPr>
          <w:rFonts w:hint="eastAsia"/>
        </w:rPr>
        <w:t>和</w:t>
      </w:r>
      <w:r>
        <w:rPr>
          <w:rFonts w:hint="eastAsia"/>
        </w:rPr>
        <w:t>x64)</w:t>
      </w:r>
    </w:p>
    <w:p w14:paraId="1C6E11C5" w14:textId="57C7AD1B" w:rsidR="005E0058" w:rsidRDefault="005E0058" w:rsidP="00155580">
      <w:pPr>
        <w:pStyle w:val="afa"/>
        <w:numPr>
          <w:ilvl w:val="0"/>
          <w:numId w:val="30"/>
        </w:numPr>
        <w:ind w:firstLineChars="0"/>
      </w:pPr>
      <w:r>
        <w:rPr>
          <w:rFonts w:hint="eastAsia"/>
        </w:rPr>
        <w:t>C++MFC for v14</w:t>
      </w:r>
      <w:r w:rsidR="00155580">
        <w:t>3</w:t>
      </w:r>
      <w:r>
        <w:rPr>
          <w:rFonts w:hint="eastAsia"/>
        </w:rPr>
        <w:t>生成工具</w:t>
      </w:r>
      <w:r>
        <w:rPr>
          <w:rFonts w:hint="eastAsia"/>
        </w:rPr>
        <w:t>(x86</w:t>
      </w:r>
      <w:r>
        <w:rPr>
          <w:rFonts w:hint="eastAsia"/>
        </w:rPr>
        <w:t>和</w:t>
      </w:r>
      <w:r>
        <w:rPr>
          <w:rFonts w:hint="eastAsia"/>
        </w:rPr>
        <w:t>x64)</w:t>
      </w:r>
    </w:p>
    <w:p w14:paraId="3AC76851" w14:textId="17149C82" w:rsidR="005E0058" w:rsidRPr="005E0058" w:rsidRDefault="00C54B61" w:rsidP="00155580">
      <w:pPr>
        <w:jc w:val="center"/>
      </w:pPr>
      <w:r>
        <w:rPr>
          <w:rFonts w:hint="eastAsia"/>
          <w:noProof/>
        </w:rPr>
        <w:drawing>
          <wp:inline distT="0" distB="0" distL="0" distR="0" wp14:anchorId="749F1FAF" wp14:editId="0D3FD059">
            <wp:extent cx="4473829" cy="251602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476950" cy="2517778"/>
                    </a:xfrm>
                    <a:prstGeom prst="rect">
                      <a:avLst/>
                    </a:prstGeom>
                    <a:noFill/>
                    <a:ln>
                      <a:noFill/>
                    </a:ln>
                  </pic:spPr>
                </pic:pic>
              </a:graphicData>
            </a:graphic>
          </wp:inline>
        </w:drawing>
      </w:r>
    </w:p>
    <w:p w14:paraId="71A33865" w14:textId="77777777" w:rsidR="00974344" w:rsidRPr="00642453" w:rsidRDefault="00974344" w:rsidP="00E56D39"/>
    <w:p w14:paraId="3CFE15DB" w14:textId="06A48FCA" w:rsidR="005F5608" w:rsidRDefault="005F5608" w:rsidP="00084AC3">
      <w:pPr>
        <w:pStyle w:val="2"/>
      </w:pPr>
      <w:bookmarkStart w:id="185" w:name="_Toc179417815"/>
      <w:r w:rsidRPr="00630B0D">
        <w:t>创建</w:t>
      </w:r>
      <w:r>
        <w:rPr>
          <w:rFonts w:hint="eastAsia"/>
        </w:rPr>
        <w:t>一个</w:t>
      </w:r>
      <w:r w:rsidRPr="00630B0D">
        <w:t>MFC</w:t>
      </w:r>
      <w:r w:rsidRPr="00630B0D">
        <w:t>应用程序</w:t>
      </w:r>
      <w:r>
        <w:rPr>
          <w:rFonts w:hint="eastAsia"/>
        </w:rPr>
        <w:t>（示例</w:t>
      </w:r>
      <w:r w:rsidR="008A44B3">
        <w:rPr>
          <w:rFonts w:hint="eastAsia"/>
        </w:rPr>
        <w:t>：基于对话框</w:t>
      </w:r>
      <w:r w:rsidR="00455549">
        <w:rPr>
          <w:rFonts w:hint="eastAsia"/>
        </w:rPr>
        <w:t>类型</w:t>
      </w:r>
      <w:r>
        <w:rPr>
          <w:rFonts w:hint="eastAsia"/>
        </w:rPr>
        <w:t>）</w:t>
      </w:r>
      <w:bookmarkEnd w:id="185"/>
    </w:p>
    <w:p w14:paraId="235E632A" w14:textId="1DAD8DE1" w:rsidR="00BC7137" w:rsidRDefault="006D50BE" w:rsidP="005F5608">
      <w:pPr>
        <w:ind w:firstLineChars="200" w:firstLine="420"/>
      </w:pPr>
      <w:r>
        <w:rPr>
          <w:rFonts w:hint="eastAsia"/>
        </w:rPr>
        <w:t>实验中的示例代码采用</w:t>
      </w:r>
      <w:r w:rsidR="0081701F">
        <w:rPr>
          <w:rFonts w:hint="eastAsia"/>
        </w:rPr>
        <w:t>的是</w:t>
      </w:r>
      <w:r>
        <w:rPr>
          <w:rFonts w:hint="eastAsia"/>
        </w:rPr>
        <w:t>基于对话框的</w:t>
      </w:r>
      <w:r>
        <w:rPr>
          <w:rFonts w:hint="eastAsia"/>
        </w:rPr>
        <w:t>MFC</w:t>
      </w:r>
      <w:r>
        <w:rPr>
          <w:rFonts w:hint="eastAsia"/>
        </w:rPr>
        <w:t>应用程序</w:t>
      </w:r>
      <w:r w:rsidR="0081701F">
        <w:rPr>
          <w:rFonts w:hint="eastAsia"/>
        </w:rPr>
        <w:t>。</w:t>
      </w:r>
      <w:r w:rsidR="00BC7137">
        <w:rPr>
          <w:rFonts w:hint="eastAsia"/>
        </w:rPr>
        <w:t>在</w:t>
      </w:r>
      <w:r w:rsidR="00BC7137">
        <w:rPr>
          <w:rFonts w:hint="eastAsia"/>
        </w:rPr>
        <w:t>Visual</w:t>
      </w:r>
      <w:r w:rsidR="00BC7137">
        <w:t xml:space="preserve"> </w:t>
      </w:r>
      <w:r w:rsidR="00BC7137">
        <w:rPr>
          <w:rFonts w:hint="eastAsia"/>
        </w:rPr>
        <w:t>Studio</w:t>
      </w:r>
      <w:r w:rsidR="00BC7137">
        <w:rPr>
          <w:rFonts w:hint="eastAsia"/>
        </w:rPr>
        <w:t>下，可以使用图形化的</w:t>
      </w:r>
      <w:r w:rsidR="00BC7137">
        <w:rPr>
          <w:rFonts w:hint="eastAsia"/>
        </w:rPr>
        <w:t>MFC</w:t>
      </w:r>
      <w:r w:rsidR="00BC7137">
        <w:rPr>
          <w:rFonts w:hint="eastAsia"/>
        </w:rPr>
        <w:t>应用程序向导来辅助创建</w:t>
      </w:r>
      <w:r w:rsidR="00982EFB">
        <w:rPr>
          <w:rFonts w:hint="eastAsia"/>
        </w:rPr>
        <w:t>。</w:t>
      </w:r>
    </w:p>
    <w:p w14:paraId="7153C755" w14:textId="77777777" w:rsidR="005F5608" w:rsidRDefault="005F5608" w:rsidP="005F5608">
      <w:pPr>
        <w:ind w:firstLineChars="200" w:firstLine="420"/>
      </w:pPr>
    </w:p>
    <w:p w14:paraId="173A7956" w14:textId="5FD8B6F2" w:rsidR="00BC7137" w:rsidRDefault="00BC7137" w:rsidP="00BC7137">
      <w:r w:rsidRPr="00BC7137">
        <w:t xml:space="preserve">MFC </w:t>
      </w:r>
      <w:r w:rsidRPr="00BC7137">
        <w:t>应用程序向导</w:t>
      </w:r>
      <w:r w:rsidRPr="00BC7137">
        <w:t xml:space="preserve"> | Microsoft Learn</w:t>
      </w:r>
    </w:p>
    <w:p w14:paraId="066AB645" w14:textId="4B7B3ED1" w:rsidR="00BC7137" w:rsidRDefault="00B3597E" w:rsidP="00CB3860">
      <w:hyperlink r:id="rId260" w:history="1">
        <w:r w:rsidR="00BC7137" w:rsidRPr="00911C21">
          <w:rPr>
            <w:rStyle w:val="ae"/>
          </w:rPr>
          <w:t>https://learn.microsoft.com/zh-cn/cpp/mfc/reference/mfc-application-wizard?view=msvc-170</w:t>
        </w:r>
      </w:hyperlink>
    </w:p>
    <w:p w14:paraId="4160D436" w14:textId="4ACD680F" w:rsidR="00BC7137" w:rsidRDefault="00982EFB" w:rsidP="00CB3860">
      <w:r w:rsidRPr="00982EFB">
        <w:rPr>
          <w:rFonts w:hint="eastAsia"/>
        </w:rPr>
        <w:t xml:space="preserve">MFC </w:t>
      </w:r>
      <w:r w:rsidRPr="00982EFB">
        <w:rPr>
          <w:rFonts w:hint="eastAsia"/>
        </w:rPr>
        <w:t>应用程序向导生成一个应用程序，该应用程序经过编译后可实现</w:t>
      </w:r>
      <w:r w:rsidRPr="00982EFB">
        <w:rPr>
          <w:rFonts w:hint="eastAsia"/>
        </w:rPr>
        <w:t xml:space="preserve"> Windows </w:t>
      </w:r>
      <w:r w:rsidRPr="00982EFB">
        <w:rPr>
          <w:rFonts w:hint="eastAsia"/>
        </w:rPr>
        <w:t>可执行文</w:t>
      </w:r>
      <w:r w:rsidRPr="00982EFB">
        <w:rPr>
          <w:rFonts w:hint="eastAsia"/>
        </w:rPr>
        <w:lastRenderedPageBreak/>
        <w:t>件</w:t>
      </w:r>
      <w:r w:rsidRPr="00982EFB">
        <w:rPr>
          <w:rFonts w:hint="eastAsia"/>
        </w:rPr>
        <w:t xml:space="preserve"> (.exe) </w:t>
      </w:r>
      <w:r w:rsidRPr="00982EFB">
        <w:rPr>
          <w:rFonts w:hint="eastAsia"/>
        </w:rPr>
        <w:t>应用程序的基本功能。</w:t>
      </w:r>
      <w:r w:rsidRPr="00982EFB">
        <w:rPr>
          <w:rFonts w:hint="eastAsia"/>
        </w:rPr>
        <w:t xml:space="preserve"> MFC </w:t>
      </w:r>
      <w:r w:rsidRPr="00982EFB">
        <w:rPr>
          <w:rFonts w:hint="eastAsia"/>
        </w:rPr>
        <w:t>初学者应用程序包括</w:t>
      </w:r>
      <w:r w:rsidRPr="00982EFB">
        <w:rPr>
          <w:rFonts w:hint="eastAsia"/>
        </w:rPr>
        <w:t xml:space="preserve"> C++</w:t>
      </w:r>
      <w:r w:rsidRPr="00982EFB">
        <w:rPr>
          <w:rFonts w:hint="eastAsia"/>
        </w:rPr>
        <w:t>源</w:t>
      </w:r>
      <w:r w:rsidRPr="00982EFB">
        <w:rPr>
          <w:rFonts w:hint="eastAsia"/>
        </w:rPr>
        <w:t xml:space="preserve"> (.cpp) </w:t>
      </w:r>
      <w:r w:rsidRPr="00982EFB">
        <w:rPr>
          <w:rFonts w:hint="eastAsia"/>
        </w:rPr>
        <w:t>文件、资源</w:t>
      </w:r>
      <w:r w:rsidRPr="00982EFB">
        <w:rPr>
          <w:rFonts w:hint="eastAsia"/>
        </w:rPr>
        <w:t xml:space="preserve"> (.rc) </w:t>
      </w:r>
      <w:r w:rsidRPr="00982EFB">
        <w:rPr>
          <w:rFonts w:hint="eastAsia"/>
        </w:rPr>
        <w:t>文件、头文件</w:t>
      </w:r>
      <w:r w:rsidRPr="00982EFB">
        <w:rPr>
          <w:rFonts w:hint="eastAsia"/>
        </w:rPr>
        <w:t xml:space="preserve"> (.h) </w:t>
      </w:r>
      <w:r w:rsidRPr="00982EFB">
        <w:rPr>
          <w:rFonts w:hint="eastAsia"/>
        </w:rPr>
        <w:t>文件和项目</w:t>
      </w:r>
      <w:r w:rsidRPr="00982EFB">
        <w:rPr>
          <w:rFonts w:hint="eastAsia"/>
        </w:rPr>
        <w:t xml:space="preserve"> (.vcxproj) </w:t>
      </w:r>
      <w:r w:rsidRPr="00982EFB">
        <w:rPr>
          <w:rFonts w:hint="eastAsia"/>
        </w:rPr>
        <w:t>文件。</w:t>
      </w:r>
      <w:r w:rsidRPr="00982EFB">
        <w:rPr>
          <w:rFonts w:hint="eastAsia"/>
        </w:rPr>
        <w:t xml:space="preserve"> </w:t>
      </w:r>
      <w:r w:rsidRPr="00982EFB">
        <w:rPr>
          <w:rFonts w:hint="eastAsia"/>
        </w:rPr>
        <w:t>这些初学者文件中生成的代码基于</w:t>
      </w:r>
      <w:r w:rsidRPr="00982EFB">
        <w:rPr>
          <w:rFonts w:hint="eastAsia"/>
        </w:rPr>
        <w:t xml:space="preserve"> MFC</w:t>
      </w:r>
      <w:r w:rsidRPr="00982EFB">
        <w:rPr>
          <w:rFonts w:hint="eastAsia"/>
        </w:rPr>
        <w:t>。</w:t>
      </w:r>
    </w:p>
    <w:p w14:paraId="24E5D63D" w14:textId="77777777" w:rsidR="00982EFB" w:rsidRDefault="00982EFB" w:rsidP="00CB3860"/>
    <w:p w14:paraId="064E07E4" w14:textId="77777777" w:rsidR="00982EFB" w:rsidRPr="00BC7137" w:rsidRDefault="00982EFB" w:rsidP="00CB3860"/>
    <w:p w14:paraId="6208DFFC" w14:textId="3892264A" w:rsidR="006E427C" w:rsidRDefault="00E1156F" w:rsidP="00CB3860">
      <w:r>
        <w:rPr>
          <w:rFonts w:hint="eastAsia"/>
        </w:rPr>
        <w:t>例如</w:t>
      </w:r>
      <w:r w:rsidR="00523B91">
        <w:rPr>
          <w:rFonts w:hint="eastAsia"/>
        </w:rPr>
        <w:t>，在</w:t>
      </w:r>
      <w:r w:rsidR="00523B91">
        <w:rPr>
          <w:rFonts w:hint="eastAsia"/>
        </w:rPr>
        <w:t>Visual</w:t>
      </w:r>
      <w:r w:rsidR="00523B91">
        <w:t xml:space="preserve"> </w:t>
      </w:r>
      <w:r w:rsidR="00523B91">
        <w:rPr>
          <w:rFonts w:hint="eastAsia"/>
        </w:rPr>
        <w:t>Studio</w:t>
      </w:r>
      <w:r w:rsidR="00523B91">
        <w:t xml:space="preserve"> 2022</w:t>
      </w:r>
      <w:r w:rsidR="00523B91">
        <w:rPr>
          <w:rFonts w:hint="eastAsia"/>
        </w:rPr>
        <w:t>下创建一个基于对话框的</w:t>
      </w:r>
      <w:r w:rsidR="00523B91">
        <w:rPr>
          <w:rFonts w:hint="eastAsia"/>
        </w:rPr>
        <w:t>MFC</w:t>
      </w:r>
      <w:r w:rsidR="00523B91">
        <w:rPr>
          <w:rFonts w:hint="eastAsia"/>
        </w:rPr>
        <w:t>应用程序。</w:t>
      </w:r>
    </w:p>
    <w:p w14:paraId="313F5964" w14:textId="77777777" w:rsidR="00920BAD" w:rsidRPr="00920BAD" w:rsidRDefault="00920BAD" w:rsidP="00CB3860"/>
    <w:p w14:paraId="4DE80768" w14:textId="700AA819" w:rsidR="00CB3860" w:rsidRDefault="00CB3860" w:rsidP="00CB3860">
      <w:r>
        <w:rPr>
          <w:rFonts w:hint="eastAsia"/>
        </w:rPr>
        <w:t>新建</w:t>
      </w:r>
      <w:r w:rsidR="00523B91">
        <w:rPr>
          <w:rFonts w:hint="eastAsia"/>
        </w:rPr>
        <w:t>项目时需要选择“</w:t>
      </w:r>
      <w:r w:rsidR="00EF707B">
        <w:rPr>
          <w:rFonts w:hint="eastAsia"/>
        </w:rPr>
        <w:t>MFC</w:t>
      </w:r>
      <w:r w:rsidR="00EF707B">
        <w:rPr>
          <w:rFonts w:hint="eastAsia"/>
        </w:rPr>
        <w:t>应用</w:t>
      </w:r>
      <w:r w:rsidR="00523B91">
        <w:rPr>
          <w:rFonts w:hint="eastAsia"/>
        </w:rPr>
        <w:t>”</w:t>
      </w:r>
      <w:r w:rsidR="001B00F1">
        <w:rPr>
          <w:rFonts w:hint="eastAsia"/>
        </w:rPr>
        <w:t>，如下，</w:t>
      </w:r>
    </w:p>
    <w:p w14:paraId="398F5835" w14:textId="67737EFC" w:rsidR="00B22333" w:rsidRDefault="00B22333" w:rsidP="00CB3860">
      <w:r>
        <w:rPr>
          <w:noProof/>
        </w:rPr>
        <w:drawing>
          <wp:inline distT="0" distB="0" distL="0" distR="0" wp14:anchorId="54DB840E" wp14:editId="5BC67041">
            <wp:extent cx="5274310" cy="35109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510915"/>
                    </a:xfrm>
                    <a:prstGeom prst="rect">
                      <a:avLst/>
                    </a:prstGeom>
                  </pic:spPr>
                </pic:pic>
              </a:graphicData>
            </a:graphic>
          </wp:inline>
        </w:drawing>
      </w:r>
    </w:p>
    <w:p w14:paraId="70822D89" w14:textId="77777777" w:rsidR="00B22333" w:rsidRDefault="00B22333" w:rsidP="00CB3860"/>
    <w:p w14:paraId="533FEC8D" w14:textId="06BD8177" w:rsidR="00ED543F" w:rsidRDefault="0008661B" w:rsidP="0008661B">
      <w:pPr>
        <w:ind w:firstLineChars="200" w:firstLine="420"/>
      </w:pPr>
      <w:r>
        <w:rPr>
          <w:rFonts w:hint="eastAsia"/>
        </w:rPr>
        <w:t>新建一个名为“</w:t>
      </w:r>
      <w:r>
        <w:rPr>
          <w:rFonts w:hint="eastAsia"/>
        </w:rPr>
        <w:t>MFCApplicationTest</w:t>
      </w:r>
      <w:r>
        <w:rPr>
          <w:rFonts w:hint="eastAsia"/>
        </w:rPr>
        <w:t>”的项目，</w:t>
      </w:r>
      <w:r w:rsidR="00EF707B">
        <w:rPr>
          <w:rFonts w:hint="eastAsia"/>
        </w:rPr>
        <w:t>应用程序的类型</w:t>
      </w:r>
      <w:r w:rsidR="00ED543F">
        <w:rPr>
          <w:rFonts w:hint="eastAsia"/>
        </w:rPr>
        <w:t>选择</w:t>
      </w:r>
      <w:r w:rsidR="004468B4">
        <w:rPr>
          <w:rFonts w:hint="eastAsia"/>
        </w:rPr>
        <w:t>基于</w:t>
      </w:r>
      <w:r w:rsidR="00EF707B">
        <w:rPr>
          <w:rFonts w:hint="eastAsia"/>
        </w:rPr>
        <w:t>“</w:t>
      </w:r>
      <w:r w:rsidR="00D1443E">
        <w:rPr>
          <w:rFonts w:hint="eastAsia"/>
        </w:rPr>
        <w:t>基于</w:t>
      </w:r>
      <w:r w:rsidR="004468B4">
        <w:rPr>
          <w:rFonts w:hint="eastAsia"/>
        </w:rPr>
        <w:t>对话框</w:t>
      </w:r>
      <w:r w:rsidR="00EF707B">
        <w:rPr>
          <w:rFonts w:hint="eastAsia"/>
        </w:rPr>
        <w:t>”</w:t>
      </w:r>
      <w:r w:rsidR="001B00F1">
        <w:rPr>
          <w:rFonts w:hint="eastAsia"/>
        </w:rPr>
        <w:t>，如下，</w:t>
      </w:r>
    </w:p>
    <w:p w14:paraId="22BB88B4" w14:textId="7E3F9CEF" w:rsidR="00ED543F" w:rsidRDefault="00CF20E2" w:rsidP="00CB3860">
      <w:r>
        <w:rPr>
          <w:noProof/>
        </w:rPr>
        <w:lastRenderedPageBreak/>
        <w:drawing>
          <wp:inline distT="0" distB="0" distL="0" distR="0" wp14:anchorId="697479F4" wp14:editId="00E5AD6A">
            <wp:extent cx="5274310" cy="39560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56050"/>
                    </a:xfrm>
                    <a:prstGeom prst="rect">
                      <a:avLst/>
                    </a:prstGeom>
                  </pic:spPr>
                </pic:pic>
              </a:graphicData>
            </a:graphic>
          </wp:inline>
        </w:drawing>
      </w:r>
    </w:p>
    <w:p w14:paraId="6F7E9BAD" w14:textId="77777777" w:rsidR="00ED543F" w:rsidRDefault="00ED543F" w:rsidP="00CB3860"/>
    <w:p w14:paraId="6B9E96B9" w14:textId="376B99C5" w:rsidR="00EA409A" w:rsidRDefault="00EA409A" w:rsidP="00CB3860">
      <w:r>
        <w:rPr>
          <w:rFonts w:hint="eastAsia"/>
        </w:rPr>
        <w:t>向导会自动生成项目所需的诸多文件，并</w:t>
      </w:r>
      <w:r w:rsidR="001B00F1">
        <w:rPr>
          <w:rFonts w:hint="eastAsia"/>
        </w:rPr>
        <w:t>设计一个基本的对话框窗口。如下，</w:t>
      </w:r>
    </w:p>
    <w:p w14:paraId="05B89CE7" w14:textId="0E5323D2" w:rsidR="00EA409A" w:rsidRDefault="00F509DD" w:rsidP="00CB3860">
      <w:r>
        <w:rPr>
          <w:noProof/>
        </w:rPr>
        <w:drawing>
          <wp:inline distT="0" distB="0" distL="0" distR="0" wp14:anchorId="78EA8B4D" wp14:editId="4B043CE5">
            <wp:extent cx="3359426" cy="2741117"/>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364520" cy="2745274"/>
                    </a:xfrm>
                    <a:prstGeom prst="rect">
                      <a:avLst/>
                    </a:prstGeom>
                    <a:noFill/>
                    <a:ln>
                      <a:noFill/>
                    </a:ln>
                  </pic:spPr>
                </pic:pic>
              </a:graphicData>
            </a:graphic>
          </wp:inline>
        </w:drawing>
      </w:r>
    </w:p>
    <w:p w14:paraId="47533840" w14:textId="77777777" w:rsidR="00F509DD" w:rsidRDefault="00F509DD" w:rsidP="00CB3860"/>
    <w:p w14:paraId="7B54D84B" w14:textId="6AF4822B" w:rsidR="008B0BA2" w:rsidRDefault="003A512F" w:rsidP="005324CB">
      <w:pPr>
        <w:ind w:firstLineChars="200" w:firstLine="420"/>
      </w:pPr>
      <w:r>
        <w:rPr>
          <w:rFonts w:hint="eastAsia"/>
        </w:rPr>
        <w:t>至此，</w:t>
      </w:r>
      <w:r w:rsidR="00EE2570">
        <w:rPr>
          <w:rFonts w:hint="eastAsia"/>
        </w:rPr>
        <w:t>向导</w:t>
      </w:r>
      <w:r>
        <w:rPr>
          <w:rFonts w:hint="eastAsia"/>
        </w:rPr>
        <w:t>已经</w:t>
      </w:r>
      <w:r w:rsidR="00EE2570">
        <w:rPr>
          <w:rFonts w:hint="eastAsia"/>
        </w:rPr>
        <w:t>生成</w:t>
      </w:r>
      <w:r>
        <w:rPr>
          <w:rFonts w:hint="eastAsia"/>
        </w:rPr>
        <w:t>了</w:t>
      </w:r>
      <w:r w:rsidR="00EE2570">
        <w:rPr>
          <w:rFonts w:hint="eastAsia"/>
        </w:rPr>
        <w:t>项目</w:t>
      </w:r>
      <w:r w:rsidR="00297365">
        <w:rPr>
          <w:rFonts w:hint="eastAsia"/>
        </w:rPr>
        <w:t>所需的各代码文件的</w:t>
      </w:r>
      <w:r w:rsidR="00EE2570">
        <w:rPr>
          <w:rFonts w:hint="eastAsia"/>
        </w:rPr>
        <w:t>框架，</w:t>
      </w:r>
      <w:r w:rsidR="00297365">
        <w:rPr>
          <w:rFonts w:hint="eastAsia"/>
        </w:rPr>
        <w:t>主菜单“生成”→</w:t>
      </w:r>
      <w:r w:rsidR="00042043">
        <w:rPr>
          <w:rFonts w:hint="eastAsia"/>
        </w:rPr>
        <w:t>“生成解决方案”即可生成可执行的</w:t>
      </w:r>
      <w:r w:rsidR="00042043">
        <w:rPr>
          <w:rFonts w:hint="eastAsia"/>
        </w:rPr>
        <w:t>EXE</w:t>
      </w:r>
      <w:r w:rsidR="00042043">
        <w:rPr>
          <w:rFonts w:hint="eastAsia"/>
        </w:rPr>
        <w:t>文件</w:t>
      </w:r>
      <w:r w:rsidR="00584E02">
        <w:rPr>
          <w:rFonts w:hint="eastAsia"/>
        </w:rPr>
        <w:t>。</w:t>
      </w:r>
      <w:r w:rsidR="00F87410">
        <w:rPr>
          <w:rFonts w:hint="eastAsia"/>
        </w:rPr>
        <w:t>随后可以</w:t>
      </w:r>
      <w:r w:rsidR="005D08C1">
        <w:rPr>
          <w:rFonts w:hint="eastAsia"/>
        </w:rPr>
        <w:t>以调试方式运行该程序，或直接运行（不调试），如下图。</w:t>
      </w:r>
    </w:p>
    <w:p w14:paraId="6002306A" w14:textId="2DD93FD8" w:rsidR="00F87410" w:rsidRDefault="00F87410" w:rsidP="00F87410">
      <w:r>
        <w:rPr>
          <w:rFonts w:hint="eastAsia"/>
          <w:noProof/>
        </w:rPr>
        <w:drawing>
          <wp:inline distT="0" distB="0" distL="0" distR="0" wp14:anchorId="403888BC" wp14:editId="5DA213AA">
            <wp:extent cx="5269230" cy="932180"/>
            <wp:effectExtent l="0" t="0" r="762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9230" cy="932180"/>
                    </a:xfrm>
                    <a:prstGeom prst="rect">
                      <a:avLst/>
                    </a:prstGeom>
                    <a:noFill/>
                    <a:ln>
                      <a:noFill/>
                    </a:ln>
                  </pic:spPr>
                </pic:pic>
              </a:graphicData>
            </a:graphic>
          </wp:inline>
        </w:drawing>
      </w:r>
    </w:p>
    <w:p w14:paraId="120E785A" w14:textId="77777777" w:rsidR="00F87410" w:rsidRDefault="00F87410" w:rsidP="00F87410"/>
    <w:p w14:paraId="1912211C" w14:textId="191A143A" w:rsidR="006053FD" w:rsidRDefault="006053FD" w:rsidP="00F87410">
      <w:r>
        <w:rPr>
          <w:rFonts w:hint="eastAsia"/>
        </w:rPr>
        <w:t>运行后即可看到向导生成的框架程序的界面如下。可以看到，这种所见即所得的程序设计</w:t>
      </w:r>
      <w:r w:rsidR="00691914">
        <w:rPr>
          <w:rFonts w:hint="eastAsia"/>
        </w:rPr>
        <w:t>方式大大提高了程序员</w:t>
      </w:r>
      <w:r w:rsidR="00691914">
        <w:rPr>
          <w:rFonts w:hint="eastAsia"/>
        </w:rPr>
        <w:t>UI</w:t>
      </w:r>
      <w:r w:rsidR="00691914">
        <w:rPr>
          <w:rFonts w:hint="eastAsia"/>
        </w:rPr>
        <w:t>设计工作的效率</w:t>
      </w:r>
      <w:r w:rsidR="00EE2564">
        <w:rPr>
          <w:rFonts w:hint="eastAsia"/>
        </w:rPr>
        <w:t>。</w:t>
      </w:r>
    </w:p>
    <w:p w14:paraId="0F91BF68" w14:textId="797E3F42" w:rsidR="006053FD" w:rsidRDefault="006053FD" w:rsidP="006053FD">
      <w:pPr>
        <w:jc w:val="center"/>
      </w:pPr>
      <w:r>
        <w:rPr>
          <w:noProof/>
        </w:rPr>
        <w:drawing>
          <wp:inline distT="0" distB="0" distL="0" distR="0" wp14:anchorId="7B4DCA06" wp14:editId="56938306">
            <wp:extent cx="2543640" cy="191247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54021" cy="1920282"/>
                    </a:xfrm>
                    <a:prstGeom prst="rect">
                      <a:avLst/>
                    </a:prstGeom>
                  </pic:spPr>
                </pic:pic>
              </a:graphicData>
            </a:graphic>
          </wp:inline>
        </w:drawing>
      </w:r>
    </w:p>
    <w:p w14:paraId="042D2FCF" w14:textId="77777777" w:rsidR="00EE2564" w:rsidRDefault="00EE2564" w:rsidP="005324CB">
      <w:pPr>
        <w:ind w:firstLineChars="200" w:firstLine="420"/>
      </w:pPr>
    </w:p>
    <w:p w14:paraId="06A98440" w14:textId="170EA87D" w:rsidR="005324CB" w:rsidRDefault="006D6EB5" w:rsidP="005324CB">
      <w:pPr>
        <w:ind w:firstLineChars="200" w:firstLine="420"/>
      </w:pPr>
      <w:r>
        <w:rPr>
          <w:rFonts w:hint="eastAsia"/>
        </w:rPr>
        <w:t>Visual</w:t>
      </w:r>
      <w:r>
        <w:t xml:space="preserve"> </w:t>
      </w:r>
      <w:r>
        <w:rPr>
          <w:rFonts w:hint="eastAsia"/>
        </w:rPr>
        <w:t>Studio</w:t>
      </w:r>
      <w:r>
        <w:rPr>
          <w:rFonts w:hint="eastAsia"/>
        </w:rPr>
        <w:t>提供了可视化的</w:t>
      </w:r>
      <w:r>
        <w:rPr>
          <w:rFonts w:hint="eastAsia"/>
        </w:rPr>
        <w:t>UI</w:t>
      </w:r>
      <w:r>
        <w:rPr>
          <w:rFonts w:hint="eastAsia"/>
        </w:rPr>
        <w:t>设计界面，操作简洁</w:t>
      </w:r>
      <w:r w:rsidR="00B057F2">
        <w:rPr>
          <w:rFonts w:hint="eastAsia"/>
        </w:rPr>
        <w:t>。</w:t>
      </w:r>
      <w:r w:rsidR="002E347B">
        <w:rPr>
          <w:rFonts w:hint="eastAsia"/>
        </w:rPr>
        <w:t>回顾一下上述步骤，用到了如下图所示的“界面设计窗口”、“工具箱”、“</w:t>
      </w:r>
      <w:r w:rsidR="0082495A">
        <w:rPr>
          <w:rFonts w:hint="eastAsia"/>
        </w:rPr>
        <w:t>控件属性窗口</w:t>
      </w:r>
      <w:r w:rsidR="002E347B">
        <w:rPr>
          <w:rFonts w:hint="eastAsia"/>
        </w:rPr>
        <w:t>”</w:t>
      </w:r>
      <w:r w:rsidR="0082495A">
        <w:rPr>
          <w:rFonts w:hint="eastAsia"/>
        </w:rPr>
        <w:t>。若关闭了“界面设计窗口”，可通过图中“资源视图”</w:t>
      </w:r>
      <w:r w:rsidR="00B71BA5">
        <w:rPr>
          <w:rFonts w:hint="eastAsia"/>
        </w:rPr>
        <w:t>中对应</w:t>
      </w:r>
      <w:r w:rsidR="00B71BA5">
        <w:rPr>
          <w:rFonts w:hint="eastAsia"/>
        </w:rPr>
        <w:t>DIALOG</w:t>
      </w:r>
      <w:r w:rsidR="00B71BA5">
        <w:rPr>
          <w:rFonts w:hint="eastAsia"/>
        </w:rPr>
        <w:t>调出；若“资源视图”也关闭了，主菜单“</w:t>
      </w:r>
      <w:r w:rsidR="00DA2F25">
        <w:rPr>
          <w:rFonts w:hint="eastAsia"/>
        </w:rPr>
        <w:t>视图</w:t>
      </w:r>
      <w:r w:rsidR="00B71BA5">
        <w:rPr>
          <w:rFonts w:hint="eastAsia"/>
        </w:rPr>
        <w:t>”</w:t>
      </w:r>
      <w:r w:rsidR="00DA2F25">
        <w:rPr>
          <w:rFonts w:hint="eastAsia"/>
        </w:rPr>
        <w:t>→“其他窗口”→“资源视图”可调出。</w:t>
      </w:r>
    </w:p>
    <w:p w14:paraId="04A98014" w14:textId="46FF169C" w:rsidR="000976C0" w:rsidRDefault="000976C0" w:rsidP="000976C0">
      <w:r>
        <w:rPr>
          <w:rFonts w:hint="eastAsia"/>
          <w:noProof/>
        </w:rPr>
        <w:drawing>
          <wp:inline distT="0" distB="0" distL="0" distR="0" wp14:anchorId="6512B0CE" wp14:editId="0216FD46">
            <wp:extent cx="5271770" cy="3458210"/>
            <wp:effectExtent l="0" t="0" r="508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71770" cy="3458210"/>
                    </a:xfrm>
                    <a:prstGeom prst="rect">
                      <a:avLst/>
                    </a:prstGeom>
                    <a:noFill/>
                    <a:ln>
                      <a:noFill/>
                    </a:ln>
                  </pic:spPr>
                </pic:pic>
              </a:graphicData>
            </a:graphic>
          </wp:inline>
        </w:drawing>
      </w:r>
    </w:p>
    <w:p w14:paraId="523E0FD8" w14:textId="77777777" w:rsidR="000976C0" w:rsidRDefault="000976C0" w:rsidP="000976C0"/>
    <w:p w14:paraId="7AC7E46D" w14:textId="3C564322" w:rsidR="00D23251" w:rsidRDefault="00D23251" w:rsidP="004F57DC">
      <w:pPr>
        <w:ind w:firstLineChars="200" w:firstLine="420"/>
      </w:pPr>
      <w:r>
        <w:rPr>
          <w:rFonts w:hint="eastAsia"/>
        </w:rPr>
        <w:t>通过“</w:t>
      </w:r>
      <w:r w:rsidR="00804018">
        <w:rPr>
          <w:rFonts w:hint="eastAsia"/>
        </w:rPr>
        <w:t>解决方案</w:t>
      </w:r>
      <w:r>
        <w:rPr>
          <w:rFonts w:hint="eastAsia"/>
        </w:rPr>
        <w:t>资源管理器”可打开对应代码文件，若</w:t>
      </w:r>
      <w:r w:rsidR="00804018">
        <w:rPr>
          <w:rFonts w:hint="eastAsia"/>
        </w:rPr>
        <w:t>“解决方案资源管理器”被关闭，主菜单“视图”→“解决方案资源管理器”可</w:t>
      </w:r>
      <w:r w:rsidR="004F57DC">
        <w:rPr>
          <w:rFonts w:hint="eastAsia"/>
        </w:rPr>
        <w:t>调出。</w:t>
      </w:r>
    </w:p>
    <w:p w14:paraId="30A6087B" w14:textId="20AF5748" w:rsidR="00D23251" w:rsidRDefault="00D23251" w:rsidP="000976C0">
      <w:r>
        <w:rPr>
          <w:rFonts w:hint="eastAsia"/>
          <w:noProof/>
        </w:rPr>
        <w:lastRenderedPageBreak/>
        <w:drawing>
          <wp:inline distT="0" distB="0" distL="0" distR="0" wp14:anchorId="09AD8F9A" wp14:editId="58C88BFD">
            <wp:extent cx="5271770" cy="3458210"/>
            <wp:effectExtent l="0" t="0" r="508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71770" cy="3458210"/>
                    </a:xfrm>
                    <a:prstGeom prst="rect">
                      <a:avLst/>
                    </a:prstGeom>
                    <a:noFill/>
                    <a:ln>
                      <a:noFill/>
                    </a:ln>
                  </pic:spPr>
                </pic:pic>
              </a:graphicData>
            </a:graphic>
          </wp:inline>
        </w:drawing>
      </w:r>
    </w:p>
    <w:p w14:paraId="78550BAA" w14:textId="77777777" w:rsidR="00D23251" w:rsidRDefault="00D23251" w:rsidP="000976C0"/>
    <w:p w14:paraId="7FE735FC" w14:textId="3851BB92" w:rsidR="00A10614" w:rsidRDefault="00A10614" w:rsidP="00CB3860">
      <w:pPr>
        <w:pStyle w:val="2"/>
      </w:pPr>
      <w:bookmarkStart w:id="186" w:name="_Toc179417816"/>
      <w:r>
        <w:rPr>
          <w:rFonts w:hint="eastAsia"/>
        </w:rPr>
        <w:t>基于对话框的</w:t>
      </w:r>
      <w:r>
        <w:rPr>
          <w:rFonts w:hint="eastAsia"/>
        </w:rPr>
        <w:t>MFC</w:t>
      </w:r>
      <w:r>
        <w:rPr>
          <w:rFonts w:hint="eastAsia"/>
        </w:rPr>
        <w:t>应用程序</w:t>
      </w:r>
      <w:r w:rsidR="00F509DD">
        <w:rPr>
          <w:rFonts w:hint="eastAsia"/>
        </w:rPr>
        <w:t>的</w:t>
      </w:r>
      <w:r w:rsidR="00A41FB3">
        <w:rPr>
          <w:rFonts w:hint="eastAsia"/>
        </w:rPr>
        <w:t>UI</w:t>
      </w:r>
      <w:r w:rsidR="00A41FB3">
        <w:rPr>
          <w:rFonts w:hint="eastAsia"/>
        </w:rPr>
        <w:t>设计</w:t>
      </w:r>
      <w:bookmarkEnd w:id="186"/>
    </w:p>
    <w:p w14:paraId="3BEBC4B2" w14:textId="34D598D6" w:rsidR="00A10614" w:rsidRPr="00F509DD" w:rsidRDefault="0039125D" w:rsidP="00EE2564">
      <w:pPr>
        <w:ind w:firstLineChars="200" w:firstLine="420"/>
      </w:pPr>
      <w:r>
        <w:rPr>
          <w:rFonts w:hint="eastAsia"/>
        </w:rPr>
        <w:t>Visual</w:t>
      </w:r>
      <w:r>
        <w:t xml:space="preserve"> </w:t>
      </w:r>
      <w:r>
        <w:rPr>
          <w:rFonts w:hint="eastAsia"/>
        </w:rPr>
        <w:t>Studio</w:t>
      </w:r>
      <w:r>
        <w:rPr>
          <w:rFonts w:hint="eastAsia"/>
        </w:rPr>
        <w:t>提供了</w:t>
      </w:r>
      <w:r w:rsidR="003B350A">
        <w:rPr>
          <w:rFonts w:hint="eastAsia"/>
        </w:rPr>
        <w:t>系列图形化控件可用于基于对话框的</w:t>
      </w:r>
      <w:r w:rsidR="003B350A">
        <w:rPr>
          <w:rFonts w:hint="eastAsia"/>
        </w:rPr>
        <w:t>MFC</w:t>
      </w:r>
      <w:r w:rsidR="003B350A">
        <w:rPr>
          <w:rFonts w:hint="eastAsia"/>
        </w:rPr>
        <w:t>程序的</w:t>
      </w:r>
      <w:r w:rsidR="003B350A">
        <w:rPr>
          <w:rFonts w:hint="eastAsia"/>
        </w:rPr>
        <w:t>UI</w:t>
      </w:r>
      <w:r w:rsidR="003B350A">
        <w:rPr>
          <w:rFonts w:hint="eastAsia"/>
        </w:rPr>
        <w:t>设计</w:t>
      </w:r>
      <w:r w:rsidR="0024444F">
        <w:rPr>
          <w:rFonts w:hint="eastAsia"/>
        </w:rPr>
        <w:t>。</w:t>
      </w:r>
      <w:r w:rsidR="00F509DD">
        <w:rPr>
          <w:rFonts w:hint="eastAsia"/>
        </w:rPr>
        <w:t>主菜单“视图”→“</w:t>
      </w:r>
      <w:r w:rsidR="001A03CD">
        <w:rPr>
          <w:rFonts w:hint="eastAsia"/>
        </w:rPr>
        <w:t>工具栏</w:t>
      </w:r>
      <w:r w:rsidR="00F509DD">
        <w:rPr>
          <w:rFonts w:hint="eastAsia"/>
        </w:rPr>
        <w:t>”</w:t>
      </w:r>
      <w:r w:rsidR="001A03CD">
        <w:rPr>
          <w:rFonts w:hint="eastAsia"/>
        </w:rPr>
        <w:t>→“对话框编辑器”</w:t>
      </w:r>
      <w:r w:rsidR="004E26ED">
        <w:rPr>
          <w:rFonts w:hint="eastAsia"/>
        </w:rPr>
        <w:t>，如下所示。</w:t>
      </w:r>
    </w:p>
    <w:p w14:paraId="043E1BD4" w14:textId="5B8C793F" w:rsidR="00BB0759" w:rsidRDefault="00DB301E" w:rsidP="00837C87">
      <w:pPr>
        <w:jc w:val="center"/>
      </w:pPr>
      <w:r>
        <w:rPr>
          <w:noProof/>
        </w:rPr>
        <w:lastRenderedPageBreak/>
        <w:drawing>
          <wp:inline distT="0" distB="0" distL="0" distR="0" wp14:anchorId="4C918503" wp14:editId="5DE8A715">
            <wp:extent cx="4083928" cy="461667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086645" cy="4619750"/>
                    </a:xfrm>
                    <a:prstGeom prst="rect">
                      <a:avLst/>
                    </a:prstGeom>
                    <a:noFill/>
                    <a:ln>
                      <a:noFill/>
                    </a:ln>
                  </pic:spPr>
                </pic:pic>
              </a:graphicData>
            </a:graphic>
          </wp:inline>
        </w:drawing>
      </w:r>
    </w:p>
    <w:p w14:paraId="2272A1FE" w14:textId="77777777" w:rsidR="00DB301E" w:rsidRDefault="00DB301E" w:rsidP="00A10614"/>
    <w:p w14:paraId="7E7949C4" w14:textId="62AB69C8" w:rsidR="00435F4F" w:rsidRDefault="006B41AD" w:rsidP="006C1FB3">
      <w:pPr>
        <w:pStyle w:val="30"/>
      </w:pPr>
      <w:bookmarkStart w:id="187" w:name="_Toc179417817"/>
      <w:r>
        <w:rPr>
          <w:rFonts w:hint="eastAsia"/>
        </w:rPr>
        <w:t>常用控件</w:t>
      </w:r>
      <w:r w:rsidR="006C1FB3">
        <w:rPr>
          <w:rFonts w:hint="eastAsia"/>
        </w:rPr>
        <w:t>：</w:t>
      </w:r>
      <w:r w:rsidR="006C1FB3">
        <w:rPr>
          <w:rFonts w:hint="eastAsia"/>
        </w:rPr>
        <w:t>Static</w:t>
      </w:r>
      <w:r w:rsidR="006C1FB3">
        <w:t xml:space="preserve"> </w:t>
      </w:r>
      <w:r w:rsidR="006C1FB3">
        <w:rPr>
          <w:rFonts w:hint="eastAsia"/>
        </w:rPr>
        <w:t>Text</w:t>
      </w:r>
      <w:r w:rsidR="00091452">
        <w:rPr>
          <w:rFonts w:hint="eastAsia"/>
        </w:rPr>
        <w:t>，输出提示文本</w:t>
      </w:r>
      <w:bookmarkEnd w:id="187"/>
    </w:p>
    <w:p w14:paraId="0038DECF" w14:textId="2E431DC8" w:rsidR="00BB0759" w:rsidRDefault="00055FD7" w:rsidP="003570CD">
      <w:pPr>
        <w:ind w:firstLineChars="200" w:firstLine="420"/>
      </w:pPr>
      <w:r>
        <w:rPr>
          <w:rFonts w:hint="eastAsia"/>
        </w:rPr>
        <w:t>若需要在界面上放置静态提示文字，可使用</w:t>
      </w:r>
      <w:r w:rsidR="00C5687A">
        <w:rPr>
          <w:rFonts w:hint="eastAsia"/>
        </w:rPr>
        <w:t>“</w:t>
      </w:r>
      <w:r w:rsidR="00C5687A">
        <w:rPr>
          <w:rFonts w:hint="eastAsia"/>
        </w:rPr>
        <w:t>Static</w:t>
      </w:r>
      <w:r w:rsidR="00C5687A">
        <w:t xml:space="preserve"> </w:t>
      </w:r>
      <w:r w:rsidR="00C5687A">
        <w:rPr>
          <w:rFonts w:hint="eastAsia"/>
        </w:rPr>
        <w:t>Text</w:t>
      </w:r>
      <w:r w:rsidR="00C5687A">
        <w:rPr>
          <w:rFonts w:hint="eastAsia"/>
        </w:rPr>
        <w:t>”控件，并通过图形化</w:t>
      </w:r>
      <w:r w:rsidR="002123C6">
        <w:rPr>
          <w:rFonts w:hint="eastAsia"/>
        </w:rPr>
        <w:t>界面</w:t>
      </w:r>
      <w:r w:rsidR="00C5687A">
        <w:rPr>
          <w:rFonts w:hint="eastAsia"/>
        </w:rPr>
        <w:t>修改其属性。如下，</w:t>
      </w:r>
    </w:p>
    <w:p w14:paraId="5A30621D" w14:textId="4DD1682B" w:rsidR="00055FD7" w:rsidRDefault="00055FD7" w:rsidP="00A10614">
      <w:r>
        <w:rPr>
          <w:rFonts w:hint="eastAsia"/>
          <w:noProof/>
        </w:rPr>
        <w:drawing>
          <wp:inline distT="0" distB="0" distL="0" distR="0" wp14:anchorId="7AD8ACA9" wp14:editId="672D3EDC">
            <wp:extent cx="5271770" cy="2512695"/>
            <wp:effectExtent l="0" t="0" r="508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71770" cy="2512695"/>
                    </a:xfrm>
                    <a:prstGeom prst="rect">
                      <a:avLst/>
                    </a:prstGeom>
                    <a:noFill/>
                    <a:ln>
                      <a:noFill/>
                    </a:ln>
                  </pic:spPr>
                </pic:pic>
              </a:graphicData>
            </a:graphic>
          </wp:inline>
        </w:drawing>
      </w:r>
    </w:p>
    <w:p w14:paraId="1CB70209" w14:textId="77777777" w:rsidR="00055FD7" w:rsidRDefault="00055FD7" w:rsidP="00A10614"/>
    <w:p w14:paraId="47FE4853" w14:textId="148ED548" w:rsidR="002123C6" w:rsidRDefault="002123C6" w:rsidP="00A10614">
      <w:r>
        <w:rPr>
          <w:rFonts w:hint="eastAsia"/>
        </w:rPr>
        <w:t>“</w:t>
      </w:r>
      <w:r>
        <w:rPr>
          <w:rFonts w:hint="eastAsia"/>
        </w:rPr>
        <w:t>Static</w:t>
      </w:r>
      <w:r>
        <w:t xml:space="preserve"> </w:t>
      </w:r>
      <w:r>
        <w:rPr>
          <w:rFonts w:hint="eastAsia"/>
        </w:rPr>
        <w:t>Text</w:t>
      </w:r>
      <w:r>
        <w:rPr>
          <w:rFonts w:hint="eastAsia"/>
        </w:rPr>
        <w:t>”是</w:t>
      </w:r>
      <w:r w:rsidR="00ED51A2">
        <w:rPr>
          <w:rFonts w:hint="eastAsia"/>
        </w:rPr>
        <w:t>对话框中最简单的控件</w:t>
      </w:r>
      <w:r w:rsidR="00522EC5">
        <w:rPr>
          <w:rFonts w:hint="eastAsia"/>
        </w:rPr>
        <w:t>，</w:t>
      </w:r>
      <w:r w:rsidR="006A5D33">
        <w:rPr>
          <w:rFonts w:hint="eastAsia"/>
        </w:rPr>
        <w:t>在</w:t>
      </w:r>
      <w:r w:rsidR="006A5D33">
        <w:rPr>
          <w:rFonts w:hint="eastAsia"/>
        </w:rPr>
        <w:t>UI</w:t>
      </w:r>
      <w:r w:rsidR="006A5D33">
        <w:rPr>
          <w:rFonts w:hint="eastAsia"/>
        </w:rPr>
        <w:t>设计阶段可以在设置属性的图形化界面修改其显示的字符串；在程序运行过程中，也可以通过代码修改所显示的字符串。</w:t>
      </w:r>
      <w:r w:rsidR="00DA1C9F">
        <w:rPr>
          <w:rFonts w:hint="eastAsia"/>
        </w:rPr>
        <w:t>例如，如下代</w:t>
      </w:r>
      <w:r w:rsidR="00DA1C9F">
        <w:rPr>
          <w:rFonts w:hint="eastAsia"/>
        </w:rPr>
        <w:lastRenderedPageBreak/>
        <w:t>码可以修改</w:t>
      </w:r>
      <w:r w:rsidR="00E85D3D">
        <w:rPr>
          <w:rFonts w:hint="eastAsia"/>
        </w:rPr>
        <w:t>ID</w:t>
      </w:r>
      <w:r w:rsidR="00E85D3D">
        <w:rPr>
          <w:rFonts w:hint="eastAsia"/>
        </w:rPr>
        <w:t>为“</w:t>
      </w:r>
      <w:r w:rsidR="00E85D3D">
        <w:rPr>
          <w:rFonts w:hint="eastAsia"/>
        </w:rPr>
        <w:t>IDC</w:t>
      </w:r>
      <w:r w:rsidR="00E85D3D">
        <w:t>_STATIC</w:t>
      </w:r>
      <w:r w:rsidR="00E85D3D">
        <w:rPr>
          <w:rFonts w:hint="eastAsia"/>
        </w:rPr>
        <w:t>”的“</w:t>
      </w:r>
      <w:r w:rsidR="00E85D3D">
        <w:rPr>
          <w:rFonts w:hint="eastAsia"/>
        </w:rPr>
        <w:t>Static</w:t>
      </w:r>
      <w:r w:rsidR="00E85D3D">
        <w:t xml:space="preserve"> </w:t>
      </w:r>
      <w:r w:rsidR="00E85D3D">
        <w:rPr>
          <w:rFonts w:hint="eastAsia"/>
        </w:rPr>
        <w:t>Text</w:t>
      </w:r>
      <w:r w:rsidR="00E85D3D">
        <w:rPr>
          <w:rFonts w:hint="eastAsia"/>
        </w:rPr>
        <w:t>”显示文字。</w:t>
      </w:r>
    </w:p>
    <w:p w14:paraId="2B2C5764" w14:textId="77777777" w:rsidR="00617F5E" w:rsidRDefault="00617F5E" w:rsidP="00A10614"/>
    <w:p w14:paraId="208A3B25" w14:textId="77777777" w:rsidR="00837A98" w:rsidRPr="00541430" w:rsidRDefault="00837A98" w:rsidP="00837A98">
      <w:pPr>
        <w:autoSpaceDE w:val="0"/>
        <w:autoSpaceDN w:val="0"/>
        <w:snapToGrid/>
        <w:jc w:val="left"/>
        <w:rPr>
          <w:rFonts w:cs="Times New Roman"/>
          <w:color w:val="000000"/>
          <w:kern w:val="0"/>
          <w:szCs w:val="21"/>
        </w:rPr>
      </w:pPr>
      <w:r w:rsidRPr="00541430">
        <w:rPr>
          <w:rFonts w:cs="Times New Roman"/>
          <w:color w:val="000000"/>
          <w:kern w:val="0"/>
          <w:szCs w:val="21"/>
        </w:rPr>
        <w:tab/>
      </w:r>
      <w:r w:rsidRPr="00541430">
        <w:rPr>
          <w:rFonts w:cs="Times New Roman"/>
          <w:color w:val="008000"/>
          <w:kern w:val="0"/>
          <w:szCs w:val="21"/>
        </w:rPr>
        <w:t>//</w:t>
      </w:r>
      <w:r w:rsidRPr="00541430">
        <w:rPr>
          <w:rFonts w:cs="Times New Roman"/>
          <w:color w:val="008000"/>
          <w:kern w:val="0"/>
          <w:szCs w:val="21"/>
        </w:rPr>
        <w:t>设置</w:t>
      </w:r>
      <w:r w:rsidRPr="00541430">
        <w:rPr>
          <w:rFonts w:cs="Times New Roman"/>
          <w:color w:val="008000"/>
          <w:kern w:val="0"/>
          <w:szCs w:val="21"/>
        </w:rPr>
        <w:t>ID</w:t>
      </w:r>
      <w:r w:rsidRPr="00541430">
        <w:rPr>
          <w:rFonts w:cs="Times New Roman"/>
          <w:color w:val="008000"/>
          <w:kern w:val="0"/>
          <w:szCs w:val="21"/>
        </w:rPr>
        <w:t>为</w:t>
      </w:r>
      <w:r w:rsidRPr="00541430">
        <w:rPr>
          <w:rFonts w:cs="Times New Roman"/>
          <w:color w:val="008000"/>
          <w:kern w:val="0"/>
          <w:szCs w:val="21"/>
        </w:rPr>
        <w:t>IDC_STATIC</w:t>
      </w:r>
      <w:r w:rsidRPr="00541430">
        <w:rPr>
          <w:rFonts w:cs="Times New Roman"/>
          <w:color w:val="008000"/>
          <w:kern w:val="0"/>
          <w:szCs w:val="21"/>
        </w:rPr>
        <w:t>的</w:t>
      </w:r>
      <w:r w:rsidRPr="00541430">
        <w:rPr>
          <w:rFonts w:cs="Times New Roman"/>
          <w:color w:val="008000"/>
          <w:kern w:val="0"/>
          <w:szCs w:val="21"/>
        </w:rPr>
        <w:t>Static Text</w:t>
      </w:r>
      <w:r w:rsidRPr="00541430">
        <w:rPr>
          <w:rFonts w:cs="Times New Roman"/>
          <w:color w:val="008000"/>
          <w:kern w:val="0"/>
          <w:szCs w:val="21"/>
        </w:rPr>
        <w:t>所显示的字符串</w:t>
      </w:r>
    </w:p>
    <w:p w14:paraId="720BB2B6" w14:textId="77777777" w:rsidR="00837A98" w:rsidRPr="00541430" w:rsidRDefault="00837A98" w:rsidP="00837A98">
      <w:pPr>
        <w:autoSpaceDE w:val="0"/>
        <w:autoSpaceDN w:val="0"/>
        <w:snapToGrid/>
        <w:jc w:val="left"/>
        <w:rPr>
          <w:rFonts w:cs="Times New Roman"/>
          <w:color w:val="000000"/>
          <w:kern w:val="0"/>
          <w:szCs w:val="21"/>
        </w:rPr>
      </w:pPr>
      <w:r w:rsidRPr="00541430">
        <w:rPr>
          <w:rFonts w:cs="Times New Roman"/>
          <w:color w:val="000000"/>
          <w:kern w:val="0"/>
          <w:szCs w:val="21"/>
        </w:rPr>
        <w:tab/>
        <w:t>GetDlgItem(</w:t>
      </w:r>
      <w:r w:rsidRPr="00541430">
        <w:rPr>
          <w:rFonts w:cs="Times New Roman"/>
          <w:color w:val="6F008A"/>
          <w:kern w:val="0"/>
          <w:szCs w:val="21"/>
        </w:rPr>
        <w:t>IDC_STATIC</w:t>
      </w:r>
      <w:r w:rsidRPr="00541430">
        <w:rPr>
          <w:rFonts w:cs="Times New Roman"/>
          <w:color w:val="000000"/>
          <w:kern w:val="0"/>
          <w:szCs w:val="21"/>
        </w:rPr>
        <w:t>)-&gt;</w:t>
      </w:r>
      <w:r w:rsidRPr="00541430">
        <w:rPr>
          <w:rFonts w:cs="Times New Roman"/>
          <w:color w:val="6F008A"/>
          <w:kern w:val="0"/>
          <w:szCs w:val="21"/>
        </w:rPr>
        <w:t>SetWindowText</w:t>
      </w:r>
      <w:r w:rsidRPr="00541430">
        <w:rPr>
          <w:rFonts w:cs="Times New Roman"/>
          <w:color w:val="000000"/>
          <w:kern w:val="0"/>
          <w:szCs w:val="21"/>
        </w:rPr>
        <w:t>(</w:t>
      </w:r>
      <w:r w:rsidRPr="00541430">
        <w:rPr>
          <w:rFonts w:cs="Times New Roman"/>
          <w:color w:val="A31515"/>
          <w:kern w:val="0"/>
          <w:szCs w:val="21"/>
        </w:rPr>
        <w:t>"Hi USTCer"</w:t>
      </w:r>
      <w:r w:rsidRPr="00541430">
        <w:rPr>
          <w:rFonts w:cs="Times New Roman"/>
          <w:color w:val="000000"/>
          <w:kern w:val="0"/>
          <w:szCs w:val="21"/>
        </w:rPr>
        <w:t>);</w:t>
      </w:r>
    </w:p>
    <w:p w14:paraId="34A93742" w14:textId="77777777" w:rsidR="00751489" w:rsidRDefault="00751489" w:rsidP="00751489"/>
    <w:p w14:paraId="7C8A7F60" w14:textId="1D092ADE" w:rsidR="00C5687A" w:rsidRDefault="00091452" w:rsidP="008A202F">
      <w:pPr>
        <w:pStyle w:val="30"/>
      </w:pPr>
      <w:bookmarkStart w:id="188" w:name="_Toc179417818"/>
      <w:r>
        <w:rPr>
          <w:rFonts w:hint="eastAsia"/>
        </w:rPr>
        <w:t>常用控件：</w:t>
      </w:r>
      <w:r w:rsidR="00526059">
        <w:rPr>
          <w:rFonts w:hint="eastAsia"/>
        </w:rPr>
        <w:t>Edit</w:t>
      </w:r>
      <w:r w:rsidR="00526059">
        <w:t xml:space="preserve"> </w:t>
      </w:r>
      <w:r w:rsidR="00526059">
        <w:rPr>
          <w:rFonts w:hint="eastAsia"/>
        </w:rPr>
        <w:t>Control</w:t>
      </w:r>
      <w:r>
        <w:rPr>
          <w:rFonts w:hint="eastAsia"/>
        </w:rPr>
        <w:t>，</w:t>
      </w:r>
      <w:r w:rsidR="007A0E64">
        <w:rPr>
          <w:rFonts w:hint="eastAsia"/>
        </w:rPr>
        <w:t>输入</w:t>
      </w:r>
      <w:r w:rsidR="004107D2">
        <w:rPr>
          <w:rFonts w:hint="eastAsia"/>
        </w:rPr>
        <w:t>字符串</w:t>
      </w:r>
      <w:bookmarkEnd w:id="188"/>
    </w:p>
    <w:p w14:paraId="613234EA" w14:textId="19C4EC78" w:rsidR="00526059" w:rsidRDefault="00455549" w:rsidP="00E84A2D">
      <w:pPr>
        <w:ind w:firstLineChars="200" w:firstLine="420"/>
      </w:pPr>
      <w:r>
        <w:rPr>
          <w:rFonts w:hint="eastAsia"/>
        </w:rPr>
        <w:t>若需要获取用户</w:t>
      </w:r>
      <w:r w:rsidR="00E84A2D">
        <w:rPr>
          <w:rFonts w:hint="eastAsia"/>
        </w:rPr>
        <w:t>输入</w:t>
      </w:r>
      <w:r>
        <w:rPr>
          <w:rFonts w:hint="eastAsia"/>
        </w:rPr>
        <w:t>的字符串</w:t>
      </w:r>
      <w:r w:rsidR="00E87D4A">
        <w:rPr>
          <w:rFonts w:hint="eastAsia"/>
        </w:rPr>
        <w:t>，可以使用“</w:t>
      </w:r>
      <w:r w:rsidR="00E87D4A">
        <w:rPr>
          <w:rFonts w:hint="eastAsia"/>
        </w:rPr>
        <w:t>Edit</w:t>
      </w:r>
      <w:r w:rsidR="00E87D4A">
        <w:t xml:space="preserve"> </w:t>
      </w:r>
      <w:r w:rsidR="00E87D4A">
        <w:rPr>
          <w:rFonts w:hint="eastAsia"/>
        </w:rPr>
        <w:t>Control</w:t>
      </w:r>
      <w:r w:rsidR="00E87D4A">
        <w:rPr>
          <w:rFonts w:hint="eastAsia"/>
        </w:rPr>
        <w:t>”控件。</w:t>
      </w:r>
      <w:r w:rsidR="00523E99">
        <w:rPr>
          <w:rFonts w:hint="eastAsia"/>
        </w:rPr>
        <w:t>通过图形化界面可以设置该控件的属性，如</w:t>
      </w:r>
      <w:r w:rsidR="00E84A2D">
        <w:rPr>
          <w:rFonts w:hint="eastAsia"/>
        </w:rPr>
        <w:t>是否带滚动条等，如下图。</w:t>
      </w:r>
    </w:p>
    <w:p w14:paraId="46D2D58D" w14:textId="633B863A" w:rsidR="00FD10D0" w:rsidRDefault="00FD10D0" w:rsidP="00526059">
      <w:r>
        <w:rPr>
          <w:rFonts w:hint="eastAsia"/>
          <w:noProof/>
        </w:rPr>
        <w:drawing>
          <wp:inline distT="0" distB="0" distL="0" distR="0" wp14:anchorId="2F91201F" wp14:editId="32182476">
            <wp:extent cx="5271770" cy="2457450"/>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271770" cy="2457450"/>
                    </a:xfrm>
                    <a:prstGeom prst="rect">
                      <a:avLst/>
                    </a:prstGeom>
                    <a:noFill/>
                    <a:ln>
                      <a:noFill/>
                    </a:ln>
                  </pic:spPr>
                </pic:pic>
              </a:graphicData>
            </a:graphic>
          </wp:inline>
        </w:drawing>
      </w:r>
    </w:p>
    <w:p w14:paraId="786EA29F" w14:textId="77777777" w:rsidR="00523E99" w:rsidRDefault="00523E99" w:rsidP="00526059"/>
    <w:p w14:paraId="33FFEF1C" w14:textId="462E504D" w:rsidR="00E84A2D" w:rsidRDefault="003570CD" w:rsidP="00526059">
      <w:r>
        <w:rPr>
          <w:rFonts w:hint="eastAsia"/>
        </w:rPr>
        <w:t>例如，如下代码是一种可能的获取</w:t>
      </w:r>
      <w:r>
        <w:rPr>
          <w:rFonts w:hint="eastAsia"/>
        </w:rPr>
        <w:t>Edit</w:t>
      </w:r>
      <w:r>
        <w:t xml:space="preserve"> </w:t>
      </w:r>
      <w:r>
        <w:rPr>
          <w:rFonts w:hint="eastAsia"/>
        </w:rPr>
        <w:t>Control</w:t>
      </w:r>
      <w:r>
        <w:rPr>
          <w:rFonts w:hint="eastAsia"/>
        </w:rPr>
        <w:t>控件中用户输入字符串的方式。</w:t>
      </w:r>
    </w:p>
    <w:p w14:paraId="687E1BA7" w14:textId="77777777" w:rsidR="003570CD" w:rsidRPr="003570CD" w:rsidRDefault="003570CD" w:rsidP="003570CD">
      <w:pPr>
        <w:autoSpaceDE w:val="0"/>
        <w:autoSpaceDN w:val="0"/>
        <w:snapToGrid/>
        <w:jc w:val="left"/>
        <w:rPr>
          <w:rFonts w:cs="Times New Roman"/>
          <w:color w:val="000000"/>
          <w:kern w:val="0"/>
          <w:szCs w:val="21"/>
        </w:rPr>
      </w:pPr>
      <w:r w:rsidRPr="003570CD">
        <w:rPr>
          <w:rFonts w:cs="Times New Roman"/>
          <w:color w:val="000000"/>
          <w:kern w:val="0"/>
          <w:szCs w:val="21"/>
        </w:rPr>
        <w:tab/>
      </w:r>
      <w:r w:rsidRPr="003570CD">
        <w:rPr>
          <w:rFonts w:cs="Times New Roman"/>
          <w:color w:val="0000FF"/>
          <w:kern w:val="0"/>
          <w:szCs w:val="21"/>
        </w:rPr>
        <w:t>char</w:t>
      </w:r>
      <w:r w:rsidRPr="003570CD">
        <w:rPr>
          <w:rFonts w:cs="Times New Roman"/>
          <w:color w:val="000000"/>
          <w:kern w:val="0"/>
          <w:szCs w:val="21"/>
        </w:rPr>
        <w:t xml:space="preserve"> sz[20];</w:t>
      </w:r>
    </w:p>
    <w:p w14:paraId="48F7C84F" w14:textId="77777777" w:rsidR="003570CD" w:rsidRPr="003570CD" w:rsidRDefault="003570CD" w:rsidP="003570CD">
      <w:pPr>
        <w:autoSpaceDE w:val="0"/>
        <w:autoSpaceDN w:val="0"/>
        <w:snapToGrid/>
        <w:jc w:val="left"/>
        <w:rPr>
          <w:rFonts w:cs="Times New Roman"/>
          <w:color w:val="000000"/>
          <w:kern w:val="0"/>
          <w:szCs w:val="21"/>
        </w:rPr>
      </w:pPr>
      <w:r w:rsidRPr="003570CD">
        <w:rPr>
          <w:rFonts w:cs="Times New Roman"/>
          <w:color w:val="000000"/>
          <w:kern w:val="0"/>
          <w:szCs w:val="21"/>
        </w:rPr>
        <w:tab/>
      </w:r>
      <w:r w:rsidRPr="003570CD">
        <w:rPr>
          <w:rFonts w:cs="Times New Roman"/>
          <w:color w:val="008000"/>
          <w:kern w:val="0"/>
          <w:szCs w:val="21"/>
        </w:rPr>
        <w:t>//</w:t>
      </w:r>
      <w:r w:rsidRPr="003570CD">
        <w:rPr>
          <w:rFonts w:cs="Times New Roman"/>
          <w:color w:val="008000"/>
          <w:kern w:val="0"/>
          <w:szCs w:val="21"/>
        </w:rPr>
        <w:t>获取图形界面上</w:t>
      </w:r>
      <w:r w:rsidRPr="003570CD">
        <w:rPr>
          <w:rFonts w:cs="Times New Roman"/>
          <w:color w:val="008000"/>
          <w:kern w:val="0"/>
          <w:szCs w:val="21"/>
        </w:rPr>
        <w:t>ID</w:t>
      </w:r>
      <w:r w:rsidRPr="003570CD">
        <w:rPr>
          <w:rFonts w:cs="Times New Roman"/>
          <w:color w:val="008000"/>
          <w:kern w:val="0"/>
          <w:szCs w:val="21"/>
        </w:rPr>
        <w:t>为</w:t>
      </w:r>
      <w:r w:rsidRPr="003570CD">
        <w:rPr>
          <w:rFonts w:cs="Times New Roman"/>
          <w:color w:val="008000"/>
          <w:kern w:val="0"/>
          <w:szCs w:val="21"/>
        </w:rPr>
        <w:t>IDC_EDIT1</w:t>
      </w:r>
      <w:r w:rsidRPr="003570CD">
        <w:rPr>
          <w:rFonts w:cs="Times New Roman"/>
          <w:color w:val="008000"/>
          <w:kern w:val="0"/>
          <w:szCs w:val="21"/>
        </w:rPr>
        <w:t>的</w:t>
      </w:r>
      <w:r w:rsidRPr="003570CD">
        <w:rPr>
          <w:rFonts w:cs="Times New Roman"/>
          <w:color w:val="008000"/>
          <w:kern w:val="0"/>
          <w:szCs w:val="21"/>
        </w:rPr>
        <w:t>Edit Control</w:t>
      </w:r>
      <w:r w:rsidRPr="003570CD">
        <w:rPr>
          <w:rFonts w:cs="Times New Roman"/>
          <w:color w:val="008000"/>
          <w:kern w:val="0"/>
          <w:szCs w:val="21"/>
        </w:rPr>
        <w:t>中用户输入的字符串</w:t>
      </w:r>
    </w:p>
    <w:p w14:paraId="64CC5517" w14:textId="77777777" w:rsidR="003570CD" w:rsidRPr="003570CD" w:rsidRDefault="003570CD" w:rsidP="003570CD">
      <w:pPr>
        <w:autoSpaceDE w:val="0"/>
        <w:autoSpaceDN w:val="0"/>
        <w:snapToGrid/>
        <w:jc w:val="left"/>
        <w:rPr>
          <w:rFonts w:cs="Times New Roman"/>
          <w:color w:val="000000"/>
          <w:kern w:val="0"/>
          <w:szCs w:val="21"/>
        </w:rPr>
      </w:pPr>
      <w:r w:rsidRPr="003570CD">
        <w:rPr>
          <w:rFonts w:cs="Times New Roman"/>
          <w:color w:val="000000"/>
          <w:kern w:val="0"/>
          <w:szCs w:val="21"/>
        </w:rPr>
        <w:tab/>
        <w:t>GetDlgItem(</w:t>
      </w:r>
      <w:r w:rsidRPr="003570CD">
        <w:rPr>
          <w:rFonts w:cs="Times New Roman"/>
          <w:color w:val="6F008A"/>
          <w:kern w:val="0"/>
          <w:szCs w:val="21"/>
        </w:rPr>
        <w:t>IDC_EDIT1</w:t>
      </w:r>
      <w:r w:rsidRPr="003570CD">
        <w:rPr>
          <w:rFonts w:cs="Times New Roman"/>
          <w:color w:val="000000"/>
          <w:kern w:val="0"/>
          <w:szCs w:val="21"/>
        </w:rPr>
        <w:t>)-&gt;</w:t>
      </w:r>
      <w:r w:rsidRPr="003570CD">
        <w:rPr>
          <w:rFonts w:cs="Times New Roman"/>
          <w:color w:val="6F008A"/>
          <w:kern w:val="0"/>
          <w:szCs w:val="21"/>
        </w:rPr>
        <w:t>GetWindowText</w:t>
      </w:r>
      <w:r w:rsidRPr="003570CD">
        <w:rPr>
          <w:rFonts w:cs="Times New Roman"/>
          <w:color w:val="000000"/>
          <w:kern w:val="0"/>
          <w:szCs w:val="21"/>
        </w:rPr>
        <w:t>(sz, 20);</w:t>
      </w:r>
    </w:p>
    <w:p w14:paraId="0DE93DC2" w14:textId="77777777" w:rsidR="003570CD" w:rsidRPr="003570CD" w:rsidRDefault="003570CD" w:rsidP="003570CD">
      <w:pPr>
        <w:autoSpaceDE w:val="0"/>
        <w:autoSpaceDN w:val="0"/>
        <w:snapToGrid/>
        <w:jc w:val="left"/>
        <w:rPr>
          <w:rFonts w:cs="Times New Roman"/>
          <w:color w:val="000000"/>
          <w:kern w:val="0"/>
          <w:szCs w:val="21"/>
        </w:rPr>
      </w:pPr>
      <w:r w:rsidRPr="003570CD">
        <w:rPr>
          <w:rFonts w:cs="Times New Roman"/>
          <w:color w:val="000000"/>
          <w:kern w:val="0"/>
          <w:szCs w:val="21"/>
        </w:rPr>
        <w:tab/>
      </w:r>
      <w:r w:rsidRPr="003570CD">
        <w:rPr>
          <w:rFonts w:cs="Times New Roman"/>
          <w:color w:val="008000"/>
          <w:kern w:val="0"/>
          <w:szCs w:val="21"/>
        </w:rPr>
        <w:t>//</w:t>
      </w:r>
      <w:r w:rsidRPr="003570CD">
        <w:rPr>
          <w:rFonts w:cs="Times New Roman"/>
          <w:color w:val="008000"/>
          <w:kern w:val="0"/>
          <w:szCs w:val="21"/>
        </w:rPr>
        <w:t>弹出一个图形化的提示框，显示字符串</w:t>
      </w:r>
      <w:r w:rsidRPr="003570CD">
        <w:rPr>
          <w:rFonts w:cs="Times New Roman"/>
          <w:color w:val="008000"/>
          <w:kern w:val="0"/>
          <w:szCs w:val="21"/>
        </w:rPr>
        <w:t>sz</w:t>
      </w:r>
    </w:p>
    <w:p w14:paraId="47F2EC41" w14:textId="77777777" w:rsidR="003570CD" w:rsidRPr="003570CD" w:rsidRDefault="003570CD" w:rsidP="003570CD">
      <w:pPr>
        <w:autoSpaceDE w:val="0"/>
        <w:autoSpaceDN w:val="0"/>
        <w:snapToGrid/>
        <w:jc w:val="left"/>
        <w:rPr>
          <w:rFonts w:cs="Times New Roman"/>
          <w:color w:val="000000"/>
          <w:kern w:val="0"/>
          <w:szCs w:val="21"/>
        </w:rPr>
      </w:pPr>
      <w:r w:rsidRPr="003570CD">
        <w:rPr>
          <w:rFonts w:cs="Times New Roman"/>
          <w:color w:val="000000"/>
          <w:kern w:val="0"/>
          <w:szCs w:val="21"/>
        </w:rPr>
        <w:tab/>
        <w:t>AfxMessageBox(sz);</w:t>
      </w:r>
    </w:p>
    <w:p w14:paraId="03C054B8" w14:textId="77777777" w:rsidR="003570CD" w:rsidRDefault="003570CD" w:rsidP="00526059"/>
    <w:p w14:paraId="6B689549" w14:textId="3963761B" w:rsidR="00801C99" w:rsidRPr="00526059" w:rsidRDefault="004107D2" w:rsidP="008A202F">
      <w:pPr>
        <w:pStyle w:val="30"/>
      </w:pPr>
      <w:bookmarkStart w:id="189" w:name="_Toc179417819"/>
      <w:r>
        <w:rPr>
          <w:rFonts w:hint="eastAsia"/>
        </w:rPr>
        <w:t>常用控件：</w:t>
      </w:r>
      <w:r>
        <w:rPr>
          <w:rFonts w:hint="eastAsia"/>
        </w:rPr>
        <w:t>B</w:t>
      </w:r>
      <w:r w:rsidR="00801C99">
        <w:rPr>
          <w:rFonts w:hint="eastAsia"/>
        </w:rPr>
        <w:t>utton</w:t>
      </w:r>
      <w:r>
        <w:rPr>
          <w:rFonts w:hint="eastAsia"/>
        </w:rPr>
        <w:t>，接受用户动作执行</w:t>
      </w:r>
      <w:r w:rsidR="004A17C5">
        <w:rPr>
          <w:rFonts w:hint="eastAsia"/>
        </w:rPr>
        <w:t>一段代码</w:t>
      </w:r>
      <w:bookmarkEnd w:id="189"/>
    </w:p>
    <w:p w14:paraId="4A29C126" w14:textId="2E5CF046" w:rsidR="008D06AD" w:rsidRDefault="008D06AD" w:rsidP="008D06AD">
      <w:pPr>
        <w:ind w:firstLineChars="200" w:firstLine="420"/>
      </w:pPr>
      <w:r>
        <w:rPr>
          <w:rFonts w:hint="eastAsia"/>
        </w:rPr>
        <w:t>按钮是</w:t>
      </w:r>
      <w:r>
        <w:rPr>
          <w:rFonts w:hint="eastAsia"/>
        </w:rPr>
        <w:t>UI</w:t>
      </w:r>
      <w:r>
        <w:rPr>
          <w:rFonts w:hint="eastAsia"/>
        </w:rPr>
        <w:t>界面上最常用的</w:t>
      </w:r>
      <w:r w:rsidR="00094A64">
        <w:rPr>
          <w:rFonts w:hint="eastAsia"/>
        </w:rPr>
        <w:t>控件。在</w:t>
      </w:r>
      <w:r>
        <w:rPr>
          <w:rFonts w:hint="eastAsia"/>
        </w:rPr>
        <w:t>Visual</w:t>
      </w:r>
      <w:r>
        <w:t xml:space="preserve"> </w:t>
      </w:r>
      <w:r>
        <w:rPr>
          <w:rFonts w:hint="eastAsia"/>
        </w:rPr>
        <w:t>Studio</w:t>
      </w:r>
      <w:r w:rsidR="00094A64">
        <w:rPr>
          <w:rFonts w:hint="eastAsia"/>
        </w:rPr>
        <w:t>的</w:t>
      </w:r>
      <w:r w:rsidR="00094A64">
        <w:rPr>
          <w:rFonts w:hint="eastAsia"/>
        </w:rPr>
        <w:t>IDE</w:t>
      </w:r>
      <w:r w:rsidR="00094A64">
        <w:rPr>
          <w:rFonts w:hint="eastAsia"/>
        </w:rPr>
        <w:t>中，</w:t>
      </w:r>
      <w:r>
        <w:rPr>
          <w:rFonts w:hint="eastAsia"/>
        </w:rPr>
        <w:t>鼠标双击界面上的按钮即自动切换到该按钮对应动作（函数）的代码编码界面。</w:t>
      </w:r>
    </w:p>
    <w:p w14:paraId="29A91C8D" w14:textId="59AC1790" w:rsidR="007A0E64" w:rsidRDefault="00C35B38" w:rsidP="00A10614">
      <w:r>
        <w:rPr>
          <w:noProof/>
        </w:rPr>
        <w:drawing>
          <wp:inline distT="0" distB="0" distL="0" distR="0" wp14:anchorId="59AE6C0C" wp14:editId="44144BC8">
            <wp:extent cx="5262880" cy="184340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62880" cy="1843405"/>
                    </a:xfrm>
                    <a:prstGeom prst="rect">
                      <a:avLst/>
                    </a:prstGeom>
                    <a:noFill/>
                    <a:ln>
                      <a:noFill/>
                    </a:ln>
                  </pic:spPr>
                </pic:pic>
              </a:graphicData>
            </a:graphic>
          </wp:inline>
        </w:drawing>
      </w:r>
    </w:p>
    <w:p w14:paraId="33E18DBC" w14:textId="77777777" w:rsidR="00C35B38" w:rsidRDefault="00C35B38" w:rsidP="00A10614"/>
    <w:p w14:paraId="1BD214B3" w14:textId="54A97B80" w:rsidR="00E442F9" w:rsidRDefault="00E442F9" w:rsidP="00541430">
      <w:pPr>
        <w:ind w:firstLineChars="200" w:firstLine="420"/>
      </w:pPr>
      <w:r>
        <w:rPr>
          <w:rFonts w:hint="eastAsia"/>
        </w:rPr>
        <w:t>上图所示，</w:t>
      </w:r>
      <w:r>
        <w:rPr>
          <w:rFonts w:hint="eastAsia"/>
        </w:rPr>
        <w:t>ID</w:t>
      </w:r>
      <w:r>
        <w:rPr>
          <w:rFonts w:hint="eastAsia"/>
        </w:rPr>
        <w:t>为“</w:t>
      </w:r>
      <w:r>
        <w:rPr>
          <w:rFonts w:hint="eastAsia"/>
        </w:rPr>
        <w:t>IDC</w:t>
      </w:r>
      <w:r>
        <w:t>_BUTTON1</w:t>
      </w:r>
      <w:r>
        <w:rPr>
          <w:rFonts w:hint="eastAsia"/>
        </w:rPr>
        <w:t>”的按钮，双击后会自动生成</w:t>
      </w:r>
      <w:r w:rsidR="00541430">
        <w:rPr>
          <w:rFonts w:hint="eastAsia"/>
        </w:rPr>
        <w:t>一个函数名称，如下所</w:t>
      </w:r>
      <w:r w:rsidR="00541430">
        <w:rPr>
          <w:rFonts w:hint="eastAsia"/>
        </w:rPr>
        <w:lastRenderedPageBreak/>
        <w:t>示。在该函数</w:t>
      </w:r>
      <w:r w:rsidR="005539C2">
        <w:rPr>
          <w:rFonts w:hint="eastAsia"/>
        </w:rPr>
        <w:t>中填写所需代码即可。</w:t>
      </w:r>
    </w:p>
    <w:p w14:paraId="4EB822D7" w14:textId="77777777" w:rsidR="00541430" w:rsidRPr="00541430" w:rsidRDefault="00541430" w:rsidP="00541430">
      <w:pPr>
        <w:autoSpaceDE w:val="0"/>
        <w:autoSpaceDN w:val="0"/>
        <w:snapToGrid/>
        <w:jc w:val="left"/>
        <w:rPr>
          <w:rFonts w:cs="Times New Roman"/>
          <w:color w:val="000000"/>
          <w:kern w:val="0"/>
          <w:szCs w:val="21"/>
        </w:rPr>
      </w:pPr>
      <w:r w:rsidRPr="00541430">
        <w:rPr>
          <w:rFonts w:cs="Times New Roman"/>
          <w:color w:val="0000FF"/>
          <w:kern w:val="0"/>
          <w:szCs w:val="21"/>
        </w:rPr>
        <w:t>void</w:t>
      </w:r>
      <w:r w:rsidRPr="00541430">
        <w:rPr>
          <w:rFonts w:cs="Times New Roman"/>
          <w:color w:val="000000"/>
          <w:kern w:val="0"/>
          <w:szCs w:val="21"/>
        </w:rPr>
        <w:t xml:space="preserve"> </w:t>
      </w:r>
      <w:r w:rsidRPr="00541430">
        <w:rPr>
          <w:rFonts w:cs="Times New Roman"/>
          <w:color w:val="2B91AF"/>
          <w:kern w:val="0"/>
          <w:szCs w:val="21"/>
        </w:rPr>
        <w:t>CMFCApplicationTestDlg</w:t>
      </w:r>
      <w:r w:rsidRPr="00541430">
        <w:rPr>
          <w:rFonts w:cs="Times New Roman"/>
          <w:color w:val="000000"/>
          <w:kern w:val="0"/>
          <w:szCs w:val="21"/>
        </w:rPr>
        <w:t>::OnBnClickedButton1()</w:t>
      </w:r>
    </w:p>
    <w:p w14:paraId="091D6F52" w14:textId="77777777" w:rsidR="00541430" w:rsidRPr="00541430" w:rsidRDefault="00541430" w:rsidP="00541430">
      <w:pPr>
        <w:autoSpaceDE w:val="0"/>
        <w:autoSpaceDN w:val="0"/>
        <w:snapToGrid/>
        <w:jc w:val="left"/>
        <w:rPr>
          <w:rFonts w:cs="Times New Roman"/>
          <w:color w:val="000000"/>
          <w:kern w:val="0"/>
          <w:szCs w:val="21"/>
        </w:rPr>
      </w:pPr>
      <w:r w:rsidRPr="00541430">
        <w:rPr>
          <w:rFonts w:cs="Times New Roman"/>
          <w:color w:val="000000"/>
          <w:kern w:val="0"/>
          <w:szCs w:val="21"/>
        </w:rPr>
        <w:t>{</w:t>
      </w:r>
    </w:p>
    <w:p w14:paraId="49444EC4" w14:textId="77777777" w:rsidR="00541430" w:rsidRPr="00541430" w:rsidRDefault="00541430" w:rsidP="00541430">
      <w:pPr>
        <w:autoSpaceDE w:val="0"/>
        <w:autoSpaceDN w:val="0"/>
        <w:snapToGrid/>
        <w:jc w:val="left"/>
        <w:rPr>
          <w:rFonts w:cs="Times New Roman"/>
          <w:color w:val="000000"/>
          <w:kern w:val="0"/>
          <w:szCs w:val="21"/>
        </w:rPr>
      </w:pPr>
      <w:r w:rsidRPr="00541430">
        <w:rPr>
          <w:rFonts w:cs="Times New Roman"/>
          <w:color w:val="000000"/>
          <w:kern w:val="0"/>
          <w:szCs w:val="21"/>
        </w:rPr>
        <w:tab/>
      </w:r>
      <w:r w:rsidRPr="00541430">
        <w:rPr>
          <w:rFonts w:cs="Times New Roman"/>
          <w:color w:val="008000"/>
          <w:kern w:val="0"/>
          <w:szCs w:val="21"/>
        </w:rPr>
        <w:t>//</w:t>
      </w:r>
      <w:r w:rsidRPr="00541430">
        <w:rPr>
          <w:rFonts w:cs="Times New Roman"/>
          <w:color w:val="008000"/>
          <w:kern w:val="0"/>
          <w:szCs w:val="21"/>
        </w:rPr>
        <w:t>设置</w:t>
      </w:r>
      <w:r w:rsidRPr="00541430">
        <w:rPr>
          <w:rFonts w:cs="Times New Roman"/>
          <w:color w:val="008000"/>
          <w:kern w:val="0"/>
          <w:szCs w:val="21"/>
        </w:rPr>
        <w:t>ID</w:t>
      </w:r>
      <w:r w:rsidRPr="00541430">
        <w:rPr>
          <w:rFonts w:cs="Times New Roman"/>
          <w:color w:val="008000"/>
          <w:kern w:val="0"/>
          <w:szCs w:val="21"/>
        </w:rPr>
        <w:t>为</w:t>
      </w:r>
      <w:r w:rsidRPr="00541430">
        <w:rPr>
          <w:rFonts w:cs="Times New Roman"/>
          <w:color w:val="008000"/>
          <w:kern w:val="0"/>
          <w:szCs w:val="21"/>
        </w:rPr>
        <w:t>IDC_STATIC</w:t>
      </w:r>
      <w:r w:rsidRPr="00541430">
        <w:rPr>
          <w:rFonts w:cs="Times New Roman"/>
          <w:color w:val="008000"/>
          <w:kern w:val="0"/>
          <w:szCs w:val="21"/>
        </w:rPr>
        <w:t>的</w:t>
      </w:r>
      <w:r w:rsidRPr="00541430">
        <w:rPr>
          <w:rFonts w:cs="Times New Roman"/>
          <w:color w:val="008000"/>
          <w:kern w:val="0"/>
          <w:szCs w:val="21"/>
        </w:rPr>
        <w:t>Static Text</w:t>
      </w:r>
      <w:r w:rsidRPr="00541430">
        <w:rPr>
          <w:rFonts w:cs="Times New Roman"/>
          <w:color w:val="008000"/>
          <w:kern w:val="0"/>
          <w:szCs w:val="21"/>
        </w:rPr>
        <w:t>所显示的字符串</w:t>
      </w:r>
    </w:p>
    <w:p w14:paraId="5C8E94F6" w14:textId="77777777" w:rsidR="00541430" w:rsidRPr="00541430" w:rsidRDefault="00541430" w:rsidP="00541430">
      <w:pPr>
        <w:autoSpaceDE w:val="0"/>
        <w:autoSpaceDN w:val="0"/>
        <w:snapToGrid/>
        <w:jc w:val="left"/>
        <w:rPr>
          <w:rFonts w:cs="Times New Roman"/>
          <w:color w:val="000000"/>
          <w:kern w:val="0"/>
          <w:szCs w:val="21"/>
        </w:rPr>
      </w:pPr>
      <w:r w:rsidRPr="00541430">
        <w:rPr>
          <w:rFonts w:cs="Times New Roman"/>
          <w:color w:val="000000"/>
          <w:kern w:val="0"/>
          <w:szCs w:val="21"/>
        </w:rPr>
        <w:tab/>
        <w:t>GetDlgItem(</w:t>
      </w:r>
      <w:r w:rsidRPr="00541430">
        <w:rPr>
          <w:rFonts w:cs="Times New Roman"/>
          <w:color w:val="6F008A"/>
          <w:kern w:val="0"/>
          <w:szCs w:val="21"/>
        </w:rPr>
        <w:t>IDC_STATIC</w:t>
      </w:r>
      <w:r w:rsidRPr="00541430">
        <w:rPr>
          <w:rFonts w:cs="Times New Roman"/>
          <w:color w:val="000000"/>
          <w:kern w:val="0"/>
          <w:szCs w:val="21"/>
        </w:rPr>
        <w:t>)-&gt;</w:t>
      </w:r>
      <w:r w:rsidRPr="00541430">
        <w:rPr>
          <w:rFonts w:cs="Times New Roman"/>
          <w:color w:val="6F008A"/>
          <w:kern w:val="0"/>
          <w:szCs w:val="21"/>
        </w:rPr>
        <w:t>SetWindowText</w:t>
      </w:r>
      <w:r w:rsidRPr="00541430">
        <w:rPr>
          <w:rFonts w:cs="Times New Roman"/>
          <w:color w:val="000000"/>
          <w:kern w:val="0"/>
          <w:szCs w:val="21"/>
        </w:rPr>
        <w:t>(</w:t>
      </w:r>
      <w:r w:rsidRPr="00541430">
        <w:rPr>
          <w:rFonts w:cs="Times New Roman"/>
          <w:color w:val="A31515"/>
          <w:kern w:val="0"/>
          <w:szCs w:val="21"/>
        </w:rPr>
        <w:t>"Hi USTCer"</w:t>
      </w:r>
      <w:r w:rsidRPr="00541430">
        <w:rPr>
          <w:rFonts w:cs="Times New Roman"/>
          <w:color w:val="000000"/>
          <w:kern w:val="0"/>
          <w:szCs w:val="21"/>
        </w:rPr>
        <w:t>);</w:t>
      </w:r>
    </w:p>
    <w:p w14:paraId="64F58073" w14:textId="77777777" w:rsidR="00541430" w:rsidRPr="00541430" w:rsidRDefault="00541430" w:rsidP="00541430">
      <w:pPr>
        <w:autoSpaceDE w:val="0"/>
        <w:autoSpaceDN w:val="0"/>
        <w:snapToGrid/>
        <w:jc w:val="left"/>
        <w:rPr>
          <w:rFonts w:cs="Times New Roman"/>
          <w:color w:val="000000"/>
          <w:kern w:val="0"/>
          <w:szCs w:val="21"/>
        </w:rPr>
      </w:pPr>
    </w:p>
    <w:p w14:paraId="394DA8E0" w14:textId="77777777" w:rsidR="00541430" w:rsidRPr="00541430" w:rsidRDefault="00541430" w:rsidP="00541430">
      <w:pPr>
        <w:autoSpaceDE w:val="0"/>
        <w:autoSpaceDN w:val="0"/>
        <w:snapToGrid/>
        <w:jc w:val="left"/>
        <w:rPr>
          <w:rFonts w:cs="Times New Roman"/>
          <w:color w:val="000000"/>
          <w:kern w:val="0"/>
          <w:szCs w:val="21"/>
        </w:rPr>
      </w:pPr>
      <w:r w:rsidRPr="00541430">
        <w:rPr>
          <w:rFonts w:cs="Times New Roman"/>
          <w:color w:val="000000"/>
          <w:kern w:val="0"/>
          <w:szCs w:val="21"/>
        </w:rPr>
        <w:tab/>
      </w:r>
      <w:r w:rsidRPr="00541430">
        <w:rPr>
          <w:rFonts w:cs="Times New Roman"/>
          <w:color w:val="0000FF"/>
          <w:kern w:val="0"/>
          <w:szCs w:val="21"/>
        </w:rPr>
        <w:t>char</w:t>
      </w:r>
      <w:r w:rsidRPr="00541430">
        <w:rPr>
          <w:rFonts w:cs="Times New Roman"/>
          <w:color w:val="000000"/>
          <w:kern w:val="0"/>
          <w:szCs w:val="21"/>
        </w:rPr>
        <w:t xml:space="preserve"> sz[20];</w:t>
      </w:r>
    </w:p>
    <w:p w14:paraId="73545ED5" w14:textId="77777777" w:rsidR="00541430" w:rsidRPr="00541430" w:rsidRDefault="00541430" w:rsidP="00541430">
      <w:pPr>
        <w:autoSpaceDE w:val="0"/>
        <w:autoSpaceDN w:val="0"/>
        <w:snapToGrid/>
        <w:jc w:val="left"/>
        <w:rPr>
          <w:rFonts w:cs="Times New Roman"/>
          <w:color w:val="000000"/>
          <w:kern w:val="0"/>
          <w:szCs w:val="21"/>
        </w:rPr>
      </w:pPr>
      <w:r w:rsidRPr="00541430">
        <w:rPr>
          <w:rFonts w:cs="Times New Roman"/>
          <w:color w:val="000000"/>
          <w:kern w:val="0"/>
          <w:szCs w:val="21"/>
        </w:rPr>
        <w:tab/>
      </w:r>
      <w:r w:rsidRPr="00541430">
        <w:rPr>
          <w:rFonts w:cs="Times New Roman"/>
          <w:color w:val="008000"/>
          <w:kern w:val="0"/>
          <w:szCs w:val="21"/>
        </w:rPr>
        <w:t>//</w:t>
      </w:r>
      <w:r w:rsidRPr="00541430">
        <w:rPr>
          <w:rFonts w:cs="Times New Roman"/>
          <w:color w:val="008000"/>
          <w:kern w:val="0"/>
          <w:szCs w:val="21"/>
        </w:rPr>
        <w:t>获取图形界面上</w:t>
      </w:r>
      <w:r w:rsidRPr="00541430">
        <w:rPr>
          <w:rFonts w:cs="Times New Roman"/>
          <w:color w:val="008000"/>
          <w:kern w:val="0"/>
          <w:szCs w:val="21"/>
        </w:rPr>
        <w:t>ID</w:t>
      </w:r>
      <w:r w:rsidRPr="00541430">
        <w:rPr>
          <w:rFonts w:cs="Times New Roman"/>
          <w:color w:val="008000"/>
          <w:kern w:val="0"/>
          <w:szCs w:val="21"/>
        </w:rPr>
        <w:t>为</w:t>
      </w:r>
      <w:r w:rsidRPr="00541430">
        <w:rPr>
          <w:rFonts w:cs="Times New Roman"/>
          <w:color w:val="008000"/>
          <w:kern w:val="0"/>
          <w:szCs w:val="21"/>
        </w:rPr>
        <w:t>IDC_EDIT1</w:t>
      </w:r>
      <w:r w:rsidRPr="00541430">
        <w:rPr>
          <w:rFonts w:cs="Times New Roman"/>
          <w:color w:val="008000"/>
          <w:kern w:val="0"/>
          <w:szCs w:val="21"/>
        </w:rPr>
        <w:t>的</w:t>
      </w:r>
      <w:r w:rsidRPr="00541430">
        <w:rPr>
          <w:rFonts w:cs="Times New Roman"/>
          <w:color w:val="008000"/>
          <w:kern w:val="0"/>
          <w:szCs w:val="21"/>
        </w:rPr>
        <w:t>Edit Control</w:t>
      </w:r>
      <w:r w:rsidRPr="00541430">
        <w:rPr>
          <w:rFonts w:cs="Times New Roman"/>
          <w:color w:val="008000"/>
          <w:kern w:val="0"/>
          <w:szCs w:val="21"/>
        </w:rPr>
        <w:t>中用户输入的字符串</w:t>
      </w:r>
    </w:p>
    <w:p w14:paraId="06C6F9D5" w14:textId="77777777" w:rsidR="00541430" w:rsidRPr="00541430" w:rsidRDefault="00541430" w:rsidP="00541430">
      <w:pPr>
        <w:autoSpaceDE w:val="0"/>
        <w:autoSpaceDN w:val="0"/>
        <w:snapToGrid/>
        <w:jc w:val="left"/>
        <w:rPr>
          <w:rFonts w:cs="Times New Roman"/>
          <w:color w:val="000000"/>
          <w:kern w:val="0"/>
          <w:szCs w:val="21"/>
        </w:rPr>
      </w:pPr>
      <w:r w:rsidRPr="00541430">
        <w:rPr>
          <w:rFonts w:cs="Times New Roman"/>
          <w:color w:val="000000"/>
          <w:kern w:val="0"/>
          <w:szCs w:val="21"/>
        </w:rPr>
        <w:tab/>
        <w:t>GetDlgItem(</w:t>
      </w:r>
      <w:r w:rsidRPr="00541430">
        <w:rPr>
          <w:rFonts w:cs="Times New Roman"/>
          <w:color w:val="6F008A"/>
          <w:kern w:val="0"/>
          <w:szCs w:val="21"/>
        </w:rPr>
        <w:t>IDC_EDIT1</w:t>
      </w:r>
      <w:r w:rsidRPr="00541430">
        <w:rPr>
          <w:rFonts w:cs="Times New Roman"/>
          <w:color w:val="000000"/>
          <w:kern w:val="0"/>
          <w:szCs w:val="21"/>
        </w:rPr>
        <w:t>)-&gt;</w:t>
      </w:r>
      <w:r w:rsidRPr="00541430">
        <w:rPr>
          <w:rFonts w:cs="Times New Roman"/>
          <w:color w:val="6F008A"/>
          <w:kern w:val="0"/>
          <w:szCs w:val="21"/>
        </w:rPr>
        <w:t>GetWindowText</w:t>
      </w:r>
      <w:r w:rsidRPr="00541430">
        <w:rPr>
          <w:rFonts w:cs="Times New Roman"/>
          <w:color w:val="000000"/>
          <w:kern w:val="0"/>
          <w:szCs w:val="21"/>
        </w:rPr>
        <w:t>(sz, 20);</w:t>
      </w:r>
    </w:p>
    <w:p w14:paraId="1A6B1BF3" w14:textId="77777777" w:rsidR="00541430" w:rsidRPr="00541430" w:rsidRDefault="00541430" w:rsidP="00541430">
      <w:pPr>
        <w:autoSpaceDE w:val="0"/>
        <w:autoSpaceDN w:val="0"/>
        <w:snapToGrid/>
        <w:jc w:val="left"/>
        <w:rPr>
          <w:rFonts w:cs="Times New Roman"/>
          <w:color w:val="000000"/>
          <w:kern w:val="0"/>
          <w:szCs w:val="21"/>
        </w:rPr>
      </w:pPr>
      <w:r w:rsidRPr="00541430">
        <w:rPr>
          <w:rFonts w:cs="Times New Roman"/>
          <w:color w:val="000000"/>
          <w:kern w:val="0"/>
          <w:szCs w:val="21"/>
        </w:rPr>
        <w:tab/>
      </w:r>
      <w:r w:rsidRPr="00541430">
        <w:rPr>
          <w:rFonts w:cs="Times New Roman"/>
          <w:color w:val="008000"/>
          <w:kern w:val="0"/>
          <w:szCs w:val="21"/>
        </w:rPr>
        <w:t>//</w:t>
      </w:r>
      <w:r w:rsidRPr="00541430">
        <w:rPr>
          <w:rFonts w:cs="Times New Roman"/>
          <w:color w:val="008000"/>
          <w:kern w:val="0"/>
          <w:szCs w:val="21"/>
        </w:rPr>
        <w:t>弹出一个图形化的提示框，显示字符串</w:t>
      </w:r>
      <w:r w:rsidRPr="00541430">
        <w:rPr>
          <w:rFonts w:cs="Times New Roman"/>
          <w:color w:val="008000"/>
          <w:kern w:val="0"/>
          <w:szCs w:val="21"/>
        </w:rPr>
        <w:t>sz</w:t>
      </w:r>
    </w:p>
    <w:p w14:paraId="1A1BFC44" w14:textId="77777777" w:rsidR="00541430" w:rsidRPr="00541430" w:rsidRDefault="00541430" w:rsidP="00541430">
      <w:pPr>
        <w:autoSpaceDE w:val="0"/>
        <w:autoSpaceDN w:val="0"/>
        <w:snapToGrid/>
        <w:jc w:val="left"/>
        <w:rPr>
          <w:rFonts w:cs="Times New Roman"/>
          <w:color w:val="000000"/>
          <w:kern w:val="0"/>
          <w:szCs w:val="21"/>
        </w:rPr>
      </w:pPr>
      <w:r w:rsidRPr="00541430">
        <w:rPr>
          <w:rFonts w:cs="Times New Roman"/>
          <w:color w:val="000000"/>
          <w:kern w:val="0"/>
          <w:szCs w:val="21"/>
        </w:rPr>
        <w:tab/>
        <w:t>AfxMessageBox(sz);</w:t>
      </w:r>
    </w:p>
    <w:p w14:paraId="36AB9C65" w14:textId="3EA97F04" w:rsidR="00541430" w:rsidRPr="00541430" w:rsidRDefault="00541430" w:rsidP="00541430">
      <w:pPr>
        <w:rPr>
          <w:rFonts w:cs="Times New Roman"/>
          <w:color w:val="000000"/>
          <w:kern w:val="0"/>
          <w:szCs w:val="21"/>
        </w:rPr>
      </w:pPr>
      <w:r w:rsidRPr="00541430">
        <w:rPr>
          <w:rFonts w:cs="Times New Roman"/>
          <w:color w:val="000000"/>
          <w:kern w:val="0"/>
          <w:szCs w:val="21"/>
        </w:rPr>
        <w:t>}</w:t>
      </w:r>
    </w:p>
    <w:p w14:paraId="6D6ABF60" w14:textId="77777777" w:rsidR="00541430" w:rsidRDefault="00541430" w:rsidP="00541430"/>
    <w:p w14:paraId="0D189966" w14:textId="27A65BAE" w:rsidR="007B30ED" w:rsidRDefault="000977E1" w:rsidP="00E837DF">
      <w:pPr>
        <w:pStyle w:val="2"/>
      </w:pPr>
      <w:bookmarkStart w:id="190" w:name="_Toc179417820"/>
      <w:r>
        <w:rPr>
          <w:rFonts w:hint="eastAsia"/>
        </w:rPr>
        <w:t>进阶：</w:t>
      </w:r>
      <w:r w:rsidR="00FC1CD7">
        <w:rPr>
          <w:rFonts w:hint="eastAsia"/>
        </w:rPr>
        <w:t>了解向导生成的</w:t>
      </w:r>
      <w:r w:rsidR="00E837DF">
        <w:rPr>
          <w:rFonts w:hint="eastAsia"/>
        </w:rPr>
        <w:t>类</w:t>
      </w:r>
      <w:bookmarkEnd w:id="190"/>
    </w:p>
    <w:p w14:paraId="32952B7A" w14:textId="772D4DF1" w:rsidR="00581B21" w:rsidRDefault="000977E1" w:rsidP="007F7096">
      <w:pPr>
        <w:ind w:firstLineChars="200" w:firstLine="420"/>
      </w:pPr>
      <w:r>
        <w:rPr>
          <w:rFonts w:hint="eastAsia"/>
        </w:rPr>
        <w:t>若新建项目的上述基于对话框的</w:t>
      </w:r>
      <w:r>
        <w:rPr>
          <w:rFonts w:hint="eastAsia"/>
        </w:rPr>
        <w:t>MFC</w:t>
      </w:r>
      <w:r>
        <w:rPr>
          <w:rFonts w:hint="eastAsia"/>
        </w:rPr>
        <w:t>应用程序的名称是“</w:t>
      </w:r>
      <w:r>
        <w:rPr>
          <w:rFonts w:hint="eastAsia"/>
        </w:rPr>
        <w:t>MFCA</w:t>
      </w:r>
      <w:r>
        <w:t>pplicaitonTest</w:t>
      </w:r>
      <w:r>
        <w:rPr>
          <w:rFonts w:hint="eastAsia"/>
        </w:rPr>
        <w:t>”</w:t>
      </w:r>
      <w:r w:rsidR="006D7952">
        <w:rPr>
          <w:rFonts w:hint="eastAsia"/>
        </w:rPr>
        <w:t>，则</w:t>
      </w:r>
      <w:r w:rsidR="00581B21">
        <w:rPr>
          <w:rFonts w:hint="eastAsia"/>
        </w:rPr>
        <w:t>在</w:t>
      </w:r>
      <w:r w:rsidR="00581B21">
        <w:rPr>
          <w:rFonts w:hint="eastAsia"/>
        </w:rPr>
        <w:t>IDE</w:t>
      </w:r>
      <w:r w:rsidR="00581B21">
        <w:rPr>
          <w:rFonts w:hint="eastAsia"/>
        </w:rPr>
        <w:t>图形化界面的“</w:t>
      </w:r>
      <w:r w:rsidR="007F7096">
        <w:rPr>
          <w:rFonts w:hint="eastAsia"/>
        </w:rPr>
        <w:t>解决方案资源管理器</w:t>
      </w:r>
      <w:r w:rsidR="00581B21">
        <w:rPr>
          <w:rFonts w:hint="eastAsia"/>
        </w:rPr>
        <w:t>”</w:t>
      </w:r>
      <w:r w:rsidR="007F7096">
        <w:rPr>
          <w:rFonts w:hint="eastAsia"/>
        </w:rPr>
        <w:t>窗口可以看到如下所示文件。</w:t>
      </w:r>
    </w:p>
    <w:p w14:paraId="246C0846" w14:textId="7198C810" w:rsidR="00581B21" w:rsidRDefault="00581B21" w:rsidP="00581B21">
      <w:pPr>
        <w:jc w:val="center"/>
      </w:pPr>
      <w:r>
        <w:rPr>
          <w:rFonts w:hint="eastAsia"/>
          <w:noProof/>
        </w:rPr>
        <w:drawing>
          <wp:inline distT="0" distB="0" distL="0" distR="0" wp14:anchorId="224ED7F8" wp14:editId="21CCE88C">
            <wp:extent cx="2211363" cy="291893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214900" cy="2923601"/>
                    </a:xfrm>
                    <a:prstGeom prst="rect">
                      <a:avLst/>
                    </a:prstGeom>
                    <a:noFill/>
                    <a:ln>
                      <a:noFill/>
                    </a:ln>
                  </pic:spPr>
                </pic:pic>
              </a:graphicData>
            </a:graphic>
          </wp:inline>
        </w:drawing>
      </w:r>
    </w:p>
    <w:p w14:paraId="6B8396ED" w14:textId="77777777" w:rsidR="00581B21" w:rsidRDefault="00581B21" w:rsidP="006D7952"/>
    <w:p w14:paraId="54BC540F" w14:textId="4D01FC2E" w:rsidR="00581B21" w:rsidRDefault="007F7096" w:rsidP="00581B21">
      <w:r>
        <w:rPr>
          <w:rFonts w:hint="eastAsia"/>
        </w:rPr>
        <w:t>而</w:t>
      </w:r>
      <w:r w:rsidR="00581B21">
        <w:rPr>
          <w:rFonts w:hint="eastAsia"/>
        </w:rPr>
        <w:t>在项目所在目录，能看到如下文件和子目录</w:t>
      </w:r>
    </w:p>
    <w:p w14:paraId="15D5E76B" w14:textId="77777777" w:rsidR="00581B21" w:rsidRPr="00581B21" w:rsidRDefault="00581B21" w:rsidP="006D7952"/>
    <w:tbl>
      <w:tblPr>
        <w:tblStyle w:val="a9"/>
        <w:tblW w:w="0" w:type="auto"/>
        <w:tblLook w:val="04A0" w:firstRow="1" w:lastRow="0" w:firstColumn="1" w:lastColumn="0" w:noHBand="0" w:noVBand="1"/>
      </w:tblPr>
      <w:tblGrid>
        <w:gridCol w:w="3285"/>
        <w:gridCol w:w="3796"/>
      </w:tblGrid>
      <w:tr w:rsidR="00581B21" w:rsidRPr="006D7952" w14:paraId="4694205C" w14:textId="77777777" w:rsidTr="000049DC">
        <w:tc>
          <w:tcPr>
            <w:tcW w:w="3285" w:type="dxa"/>
          </w:tcPr>
          <w:p w14:paraId="727ECF57" w14:textId="77777777" w:rsidR="00581B21" w:rsidRPr="006D7952" w:rsidRDefault="00581B21" w:rsidP="0059178A">
            <w:r>
              <w:rPr>
                <w:rFonts w:hint="eastAsia"/>
              </w:rPr>
              <w:t>文件</w:t>
            </w:r>
            <w:r>
              <w:rPr>
                <w:rFonts w:hint="eastAsia"/>
              </w:rPr>
              <w:t>/</w:t>
            </w:r>
            <w:r>
              <w:rPr>
                <w:rFonts w:hint="eastAsia"/>
              </w:rPr>
              <w:t>子目录名称</w:t>
            </w:r>
          </w:p>
        </w:tc>
        <w:tc>
          <w:tcPr>
            <w:tcW w:w="3796" w:type="dxa"/>
          </w:tcPr>
          <w:p w14:paraId="05E53E4F" w14:textId="77777777" w:rsidR="00581B21" w:rsidRDefault="00581B21" w:rsidP="0059178A"/>
        </w:tc>
      </w:tr>
      <w:tr w:rsidR="00581B21" w:rsidRPr="006D7952" w14:paraId="1D2F6047" w14:textId="77777777" w:rsidTr="000049DC">
        <w:tc>
          <w:tcPr>
            <w:tcW w:w="3285" w:type="dxa"/>
          </w:tcPr>
          <w:p w14:paraId="3BAA4416" w14:textId="77777777" w:rsidR="00581B21" w:rsidRPr="006D7952" w:rsidRDefault="00581B21" w:rsidP="0059178A">
            <w:r w:rsidRPr="006D7952">
              <w:t>framework.h</w:t>
            </w:r>
          </w:p>
        </w:tc>
        <w:tc>
          <w:tcPr>
            <w:tcW w:w="3796" w:type="dxa"/>
          </w:tcPr>
          <w:p w14:paraId="0E02D198" w14:textId="77777777" w:rsidR="00581B21" w:rsidRPr="006D7952" w:rsidRDefault="00581B21" w:rsidP="0059178A"/>
        </w:tc>
      </w:tr>
      <w:tr w:rsidR="00581B21" w:rsidRPr="006D7952" w14:paraId="7A504E00" w14:textId="77777777" w:rsidTr="000049DC">
        <w:tc>
          <w:tcPr>
            <w:tcW w:w="3285" w:type="dxa"/>
          </w:tcPr>
          <w:p w14:paraId="3D8D5624" w14:textId="77777777" w:rsidR="00581B21" w:rsidRPr="006D7952" w:rsidRDefault="00581B21" w:rsidP="0059178A">
            <w:r w:rsidRPr="006D7952">
              <w:t>MFCApplicationTest.aps</w:t>
            </w:r>
          </w:p>
        </w:tc>
        <w:tc>
          <w:tcPr>
            <w:tcW w:w="3796" w:type="dxa"/>
          </w:tcPr>
          <w:p w14:paraId="722E6E74" w14:textId="77777777" w:rsidR="00581B21" w:rsidRPr="006D7952" w:rsidRDefault="00581B21" w:rsidP="0059178A"/>
        </w:tc>
      </w:tr>
      <w:tr w:rsidR="00581B21" w:rsidRPr="006D7952" w14:paraId="1671C32D" w14:textId="77777777" w:rsidTr="000049DC">
        <w:tc>
          <w:tcPr>
            <w:tcW w:w="3285" w:type="dxa"/>
          </w:tcPr>
          <w:p w14:paraId="75CD4B8F" w14:textId="77777777" w:rsidR="00581B21" w:rsidRPr="006D7952" w:rsidRDefault="00581B21" w:rsidP="0059178A">
            <w:r w:rsidRPr="006D7952">
              <w:t>MFCApplicationTest.cpp</w:t>
            </w:r>
          </w:p>
        </w:tc>
        <w:tc>
          <w:tcPr>
            <w:tcW w:w="3796" w:type="dxa"/>
          </w:tcPr>
          <w:p w14:paraId="5FD8AD00" w14:textId="77777777" w:rsidR="00581B21" w:rsidRPr="006D7952" w:rsidRDefault="00581B21" w:rsidP="0059178A"/>
        </w:tc>
      </w:tr>
      <w:tr w:rsidR="00581B21" w:rsidRPr="006D7952" w14:paraId="644EFE00" w14:textId="77777777" w:rsidTr="000049DC">
        <w:tc>
          <w:tcPr>
            <w:tcW w:w="3285" w:type="dxa"/>
          </w:tcPr>
          <w:p w14:paraId="25595796" w14:textId="77777777" w:rsidR="00581B21" w:rsidRPr="006D7952" w:rsidRDefault="00581B21" w:rsidP="0059178A">
            <w:r w:rsidRPr="006D7952">
              <w:t>MFCApplicationTest.h</w:t>
            </w:r>
          </w:p>
        </w:tc>
        <w:tc>
          <w:tcPr>
            <w:tcW w:w="3796" w:type="dxa"/>
          </w:tcPr>
          <w:p w14:paraId="6F81DED8" w14:textId="77777777" w:rsidR="00581B21" w:rsidRPr="006D7952" w:rsidRDefault="00581B21" w:rsidP="0059178A"/>
        </w:tc>
      </w:tr>
      <w:tr w:rsidR="00581B21" w:rsidRPr="006D7952" w14:paraId="2827A4B2" w14:textId="77777777" w:rsidTr="000049DC">
        <w:tc>
          <w:tcPr>
            <w:tcW w:w="3285" w:type="dxa"/>
          </w:tcPr>
          <w:p w14:paraId="457337D1" w14:textId="77777777" w:rsidR="00581B21" w:rsidRPr="006D7952" w:rsidRDefault="00581B21" w:rsidP="0059178A">
            <w:r w:rsidRPr="006D7952">
              <w:t>MFCApplicationTest.rc</w:t>
            </w:r>
          </w:p>
        </w:tc>
        <w:tc>
          <w:tcPr>
            <w:tcW w:w="3796" w:type="dxa"/>
          </w:tcPr>
          <w:p w14:paraId="70312364" w14:textId="50914E84" w:rsidR="00581B21" w:rsidRPr="006D7952" w:rsidRDefault="008B1FD9" w:rsidP="0059178A">
            <w:r>
              <w:rPr>
                <w:rFonts w:hint="eastAsia"/>
              </w:rPr>
              <w:t>和图形化界面有关资源</w:t>
            </w:r>
            <w:r w:rsidR="002E2083">
              <w:rPr>
                <w:rFonts w:hint="eastAsia"/>
              </w:rPr>
              <w:t>的描述文件</w:t>
            </w:r>
          </w:p>
        </w:tc>
      </w:tr>
      <w:tr w:rsidR="00581B21" w:rsidRPr="006D7952" w14:paraId="5D8E5EFF" w14:textId="77777777" w:rsidTr="000049DC">
        <w:tc>
          <w:tcPr>
            <w:tcW w:w="3285" w:type="dxa"/>
          </w:tcPr>
          <w:p w14:paraId="13E613C3" w14:textId="77777777" w:rsidR="00581B21" w:rsidRPr="006D7952" w:rsidRDefault="00581B21" w:rsidP="0059178A">
            <w:r w:rsidRPr="006D7952">
              <w:t>MFCApplicationTest.sln</w:t>
            </w:r>
          </w:p>
        </w:tc>
        <w:tc>
          <w:tcPr>
            <w:tcW w:w="3796" w:type="dxa"/>
          </w:tcPr>
          <w:p w14:paraId="7C90E42C" w14:textId="77777777" w:rsidR="00581B21" w:rsidRPr="006D7952" w:rsidRDefault="00581B21" w:rsidP="0059178A"/>
        </w:tc>
      </w:tr>
      <w:tr w:rsidR="00581B21" w:rsidRPr="006D7952" w14:paraId="03DA1EBF" w14:textId="77777777" w:rsidTr="000049DC">
        <w:tc>
          <w:tcPr>
            <w:tcW w:w="3285" w:type="dxa"/>
          </w:tcPr>
          <w:p w14:paraId="39DF55F2" w14:textId="77777777" w:rsidR="00581B21" w:rsidRPr="006D7952" w:rsidRDefault="00581B21" w:rsidP="0059178A">
            <w:r w:rsidRPr="006D7952">
              <w:t>MFCApplicationTest.vcxproj</w:t>
            </w:r>
          </w:p>
        </w:tc>
        <w:tc>
          <w:tcPr>
            <w:tcW w:w="3796" w:type="dxa"/>
          </w:tcPr>
          <w:p w14:paraId="47F101AD" w14:textId="77777777" w:rsidR="00581B21" w:rsidRPr="006D7952" w:rsidRDefault="00581B21" w:rsidP="0059178A"/>
        </w:tc>
      </w:tr>
      <w:tr w:rsidR="00581B21" w:rsidRPr="006D7952" w14:paraId="25B4C0A8" w14:textId="77777777" w:rsidTr="000049DC">
        <w:tc>
          <w:tcPr>
            <w:tcW w:w="3285" w:type="dxa"/>
          </w:tcPr>
          <w:p w14:paraId="61DA3125" w14:textId="77777777" w:rsidR="00581B21" w:rsidRPr="006D7952" w:rsidRDefault="00581B21" w:rsidP="0059178A">
            <w:r w:rsidRPr="006D7952">
              <w:t>MFCApplicationTest.vcxproj.filters</w:t>
            </w:r>
          </w:p>
        </w:tc>
        <w:tc>
          <w:tcPr>
            <w:tcW w:w="3796" w:type="dxa"/>
          </w:tcPr>
          <w:p w14:paraId="0A9C3548" w14:textId="77777777" w:rsidR="00581B21" w:rsidRPr="006D7952" w:rsidRDefault="00581B21" w:rsidP="0059178A"/>
        </w:tc>
      </w:tr>
      <w:tr w:rsidR="00581B21" w:rsidRPr="006D7952" w14:paraId="5835FA3D" w14:textId="77777777" w:rsidTr="000049DC">
        <w:tc>
          <w:tcPr>
            <w:tcW w:w="3285" w:type="dxa"/>
          </w:tcPr>
          <w:p w14:paraId="224FBB09" w14:textId="77777777" w:rsidR="00581B21" w:rsidRPr="006D7952" w:rsidRDefault="00581B21" w:rsidP="0059178A">
            <w:r w:rsidRPr="006D7952">
              <w:t>MFCApplicationTest.vcxproj.user</w:t>
            </w:r>
          </w:p>
        </w:tc>
        <w:tc>
          <w:tcPr>
            <w:tcW w:w="3796" w:type="dxa"/>
          </w:tcPr>
          <w:p w14:paraId="67C6FF1D" w14:textId="77777777" w:rsidR="00581B21" w:rsidRPr="006D7952" w:rsidRDefault="00581B21" w:rsidP="0059178A"/>
        </w:tc>
      </w:tr>
      <w:tr w:rsidR="00581B21" w:rsidRPr="006D7952" w14:paraId="52B78A3C" w14:textId="77777777" w:rsidTr="000049DC">
        <w:tc>
          <w:tcPr>
            <w:tcW w:w="3285" w:type="dxa"/>
          </w:tcPr>
          <w:p w14:paraId="29CDD5EC" w14:textId="77777777" w:rsidR="00581B21" w:rsidRPr="006D7952" w:rsidRDefault="00581B21" w:rsidP="0059178A">
            <w:r w:rsidRPr="006D7952">
              <w:t>MFCApplicationTestDlg.cpp</w:t>
            </w:r>
          </w:p>
        </w:tc>
        <w:tc>
          <w:tcPr>
            <w:tcW w:w="3796" w:type="dxa"/>
          </w:tcPr>
          <w:p w14:paraId="58947774" w14:textId="700CE10B" w:rsidR="00581B21" w:rsidRPr="006D7952" w:rsidRDefault="008B1FD9" w:rsidP="0059178A">
            <w:r>
              <w:rPr>
                <w:rFonts w:hint="eastAsia"/>
              </w:rPr>
              <w:t>用于控制对话框界面的类</w:t>
            </w:r>
          </w:p>
        </w:tc>
      </w:tr>
      <w:tr w:rsidR="00581B21" w:rsidRPr="006D7952" w14:paraId="6D342A9C" w14:textId="77777777" w:rsidTr="000049DC">
        <w:tc>
          <w:tcPr>
            <w:tcW w:w="3285" w:type="dxa"/>
          </w:tcPr>
          <w:p w14:paraId="663F0B9E" w14:textId="77777777" w:rsidR="00581B21" w:rsidRPr="006D7952" w:rsidRDefault="00581B21" w:rsidP="0059178A">
            <w:r w:rsidRPr="006D7952">
              <w:t>MFCApplicationTestDlg.h</w:t>
            </w:r>
          </w:p>
        </w:tc>
        <w:tc>
          <w:tcPr>
            <w:tcW w:w="3796" w:type="dxa"/>
          </w:tcPr>
          <w:p w14:paraId="1BAD94DA" w14:textId="797EB3FE" w:rsidR="00581B21" w:rsidRPr="006D7952" w:rsidRDefault="008B1FD9" w:rsidP="0059178A">
            <w:r>
              <w:rPr>
                <w:rFonts w:hint="eastAsia"/>
              </w:rPr>
              <w:t>用于控制对话框界面的类</w:t>
            </w:r>
          </w:p>
        </w:tc>
      </w:tr>
      <w:tr w:rsidR="00581B21" w:rsidRPr="006D7952" w14:paraId="34A57E74" w14:textId="77777777" w:rsidTr="000049DC">
        <w:tc>
          <w:tcPr>
            <w:tcW w:w="3285" w:type="dxa"/>
          </w:tcPr>
          <w:p w14:paraId="0553A474" w14:textId="77777777" w:rsidR="00581B21" w:rsidRPr="006D7952" w:rsidRDefault="00581B21" w:rsidP="0059178A">
            <w:r w:rsidRPr="006D7952">
              <w:lastRenderedPageBreak/>
              <w:t>pch.cpp</w:t>
            </w:r>
          </w:p>
        </w:tc>
        <w:tc>
          <w:tcPr>
            <w:tcW w:w="3796" w:type="dxa"/>
          </w:tcPr>
          <w:p w14:paraId="74D89A54" w14:textId="77777777" w:rsidR="00581B21" w:rsidRPr="006D7952" w:rsidRDefault="00581B21" w:rsidP="0059178A"/>
        </w:tc>
      </w:tr>
      <w:tr w:rsidR="00581B21" w:rsidRPr="006D7952" w14:paraId="18968F33" w14:textId="77777777" w:rsidTr="000049DC">
        <w:tc>
          <w:tcPr>
            <w:tcW w:w="3285" w:type="dxa"/>
          </w:tcPr>
          <w:p w14:paraId="4BF0FE62" w14:textId="77777777" w:rsidR="00581B21" w:rsidRPr="006D7952" w:rsidRDefault="00581B21" w:rsidP="0059178A">
            <w:r w:rsidRPr="006D7952">
              <w:t>pch.h</w:t>
            </w:r>
          </w:p>
        </w:tc>
        <w:tc>
          <w:tcPr>
            <w:tcW w:w="3796" w:type="dxa"/>
          </w:tcPr>
          <w:p w14:paraId="775BD20F" w14:textId="77777777" w:rsidR="00581B21" w:rsidRPr="006D7952" w:rsidRDefault="00581B21" w:rsidP="0059178A"/>
        </w:tc>
      </w:tr>
      <w:tr w:rsidR="00581B21" w:rsidRPr="006D7952" w14:paraId="17A2FCC3" w14:textId="77777777" w:rsidTr="000049DC">
        <w:tc>
          <w:tcPr>
            <w:tcW w:w="3285" w:type="dxa"/>
          </w:tcPr>
          <w:p w14:paraId="630053D8" w14:textId="77777777" w:rsidR="00581B21" w:rsidRPr="006D7952" w:rsidRDefault="00581B21" w:rsidP="0059178A">
            <w:r w:rsidRPr="006D7952">
              <w:t>resource.h</w:t>
            </w:r>
          </w:p>
        </w:tc>
        <w:tc>
          <w:tcPr>
            <w:tcW w:w="3796" w:type="dxa"/>
          </w:tcPr>
          <w:p w14:paraId="1E9D67C7" w14:textId="77777777" w:rsidR="00581B21" w:rsidRPr="006D7952" w:rsidRDefault="00581B21" w:rsidP="0059178A"/>
        </w:tc>
      </w:tr>
      <w:tr w:rsidR="00581B21" w:rsidRPr="006D7952" w14:paraId="5686F7E4" w14:textId="77777777" w:rsidTr="000049DC">
        <w:tc>
          <w:tcPr>
            <w:tcW w:w="3285" w:type="dxa"/>
          </w:tcPr>
          <w:p w14:paraId="62C7728B" w14:textId="77777777" w:rsidR="00581B21" w:rsidRPr="006D7952" w:rsidRDefault="00581B21" w:rsidP="0059178A">
            <w:r w:rsidRPr="006D7952">
              <w:t>targetver.h</w:t>
            </w:r>
          </w:p>
        </w:tc>
        <w:tc>
          <w:tcPr>
            <w:tcW w:w="3796" w:type="dxa"/>
          </w:tcPr>
          <w:p w14:paraId="1882370F" w14:textId="77777777" w:rsidR="00581B21" w:rsidRPr="006D7952" w:rsidRDefault="00581B21" w:rsidP="0059178A"/>
        </w:tc>
      </w:tr>
      <w:tr w:rsidR="00581B21" w:rsidRPr="006D7952" w14:paraId="5DADB432" w14:textId="77777777" w:rsidTr="000049DC">
        <w:tc>
          <w:tcPr>
            <w:tcW w:w="3285" w:type="dxa"/>
          </w:tcPr>
          <w:p w14:paraId="12E0BD92" w14:textId="77777777" w:rsidR="00581B21" w:rsidRPr="006D7952" w:rsidRDefault="00581B21" w:rsidP="0059178A">
            <w:r w:rsidRPr="006D7952">
              <w:t>[res]</w:t>
            </w:r>
          </w:p>
        </w:tc>
        <w:tc>
          <w:tcPr>
            <w:tcW w:w="3796" w:type="dxa"/>
          </w:tcPr>
          <w:p w14:paraId="52D5586A" w14:textId="2E36B876" w:rsidR="00581B21" w:rsidRPr="006D7952" w:rsidRDefault="000049DC" w:rsidP="0059178A">
            <w:r>
              <w:rPr>
                <w:rFonts w:hint="eastAsia"/>
              </w:rPr>
              <w:t>和图形化界面有关的资源，如程序图标</w:t>
            </w:r>
          </w:p>
        </w:tc>
      </w:tr>
      <w:tr w:rsidR="00581B21" w:rsidRPr="006D7952" w14:paraId="2A39A902" w14:textId="77777777" w:rsidTr="000049DC">
        <w:tc>
          <w:tcPr>
            <w:tcW w:w="3285" w:type="dxa"/>
          </w:tcPr>
          <w:p w14:paraId="6BE6CC43" w14:textId="77777777" w:rsidR="00581B21" w:rsidRPr="006D7952" w:rsidRDefault="00581B21" w:rsidP="0059178A">
            <w:r w:rsidRPr="006D7952">
              <w:t>[x64]</w:t>
            </w:r>
          </w:p>
        </w:tc>
        <w:tc>
          <w:tcPr>
            <w:tcW w:w="3796" w:type="dxa"/>
          </w:tcPr>
          <w:p w14:paraId="103707FA" w14:textId="100DB90C" w:rsidR="00581B21" w:rsidRPr="006D7952" w:rsidRDefault="001D4400" w:rsidP="0059178A">
            <w:r>
              <w:rPr>
                <w:rFonts w:hint="eastAsia"/>
              </w:rPr>
              <w:t>编译、链接过程的中间文件和生成的</w:t>
            </w:r>
            <w:r>
              <w:rPr>
                <w:rFonts w:hint="eastAsia"/>
              </w:rPr>
              <w:t>EXE</w:t>
            </w:r>
          </w:p>
        </w:tc>
      </w:tr>
    </w:tbl>
    <w:p w14:paraId="3F297F19" w14:textId="77777777" w:rsidR="00581B21" w:rsidRDefault="00581B21" w:rsidP="006D7952"/>
    <w:p w14:paraId="1E9554A1" w14:textId="457C680A" w:rsidR="00B24688" w:rsidRDefault="00B24688" w:rsidP="00B24688">
      <w:pPr>
        <w:ind w:firstLineChars="200" w:firstLine="420"/>
      </w:pPr>
      <w:r>
        <w:rPr>
          <w:rFonts w:hint="eastAsia"/>
        </w:rPr>
        <w:t>需要自己编写的代码主要在“</w:t>
      </w:r>
      <w:r w:rsidRPr="006D7952">
        <w:t>MFCApplicationTestDlg.cpp</w:t>
      </w:r>
      <w:r>
        <w:rPr>
          <w:rFonts w:hint="eastAsia"/>
        </w:rPr>
        <w:t>”和“</w:t>
      </w:r>
      <w:r w:rsidRPr="006D7952">
        <w:t>MFCApplicationTestDlg.h</w:t>
      </w:r>
      <w:r>
        <w:rPr>
          <w:rFonts w:hint="eastAsia"/>
        </w:rPr>
        <w:t>”这两个文件中。</w:t>
      </w:r>
      <w:r w:rsidR="00280256">
        <w:rPr>
          <w:rFonts w:hint="eastAsia"/>
        </w:rPr>
        <w:t>查看“</w:t>
      </w:r>
      <w:r w:rsidR="00280256" w:rsidRPr="006D7952">
        <w:t>MFCApplicationTestDlg.h</w:t>
      </w:r>
      <w:r w:rsidR="00280256">
        <w:rPr>
          <w:rFonts w:hint="eastAsia"/>
        </w:rPr>
        <w:t>”可以看到向导自动定义了一个类</w:t>
      </w:r>
      <w:r w:rsidR="005D0ED2">
        <w:rPr>
          <w:rFonts w:hint="eastAsia"/>
        </w:rPr>
        <w:t>（</w:t>
      </w:r>
      <w:r w:rsidR="005D0ED2" w:rsidRPr="00B34DB5">
        <w:rPr>
          <w:rFonts w:cs="Times New Roman"/>
          <w:color w:val="2B91AF"/>
          <w:kern w:val="0"/>
          <w:szCs w:val="21"/>
        </w:rPr>
        <w:t>CMFCApplicationTestDlg</w:t>
      </w:r>
      <w:r w:rsidR="005D0ED2">
        <w:rPr>
          <w:rFonts w:hint="eastAsia"/>
        </w:rPr>
        <w:t>）</w:t>
      </w:r>
      <w:r w:rsidR="00280256">
        <w:rPr>
          <w:rFonts w:hint="eastAsia"/>
        </w:rPr>
        <w:t>来实现</w:t>
      </w:r>
      <w:r w:rsidR="005D0ED2">
        <w:rPr>
          <w:rFonts w:hint="eastAsia"/>
        </w:rPr>
        <w:t>对话框图形界面的控制。前述按钮对应的代码</w:t>
      </w:r>
      <w:r w:rsidR="002E55B6">
        <w:rPr>
          <w:rFonts w:hint="eastAsia"/>
        </w:rPr>
        <w:t>是该类中的一个成员函数（</w:t>
      </w:r>
      <w:r w:rsidR="002E55B6" w:rsidRPr="00B34DB5">
        <w:rPr>
          <w:rFonts w:cs="Times New Roman"/>
          <w:color w:val="000000"/>
          <w:kern w:val="0"/>
          <w:szCs w:val="21"/>
        </w:rPr>
        <w:t>OnBnClickedButton1()</w:t>
      </w:r>
      <w:r w:rsidR="002E55B6">
        <w:rPr>
          <w:rFonts w:hint="eastAsia"/>
        </w:rPr>
        <w:t>）。</w:t>
      </w:r>
    </w:p>
    <w:p w14:paraId="151DFD39" w14:textId="77777777" w:rsidR="00B34DB5" w:rsidRDefault="00B34DB5" w:rsidP="00B34DB5"/>
    <w:p w14:paraId="4ED606F3"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8000"/>
          <w:kern w:val="0"/>
          <w:szCs w:val="21"/>
        </w:rPr>
        <w:t xml:space="preserve">// CMFCApplicationTestDlg </w:t>
      </w:r>
      <w:r w:rsidRPr="00B34DB5">
        <w:rPr>
          <w:rFonts w:cs="Times New Roman"/>
          <w:color w:val="008000"/>
          <w:kern w:val="0"/>
          <w:szCs w:val="21"/>
        </w:rPr>
        <w:t>对话框</w:t>
      </w:r>
    </w:p>
    <w:p w14:paraId="03D57C89"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FF"/>
          <w:kern w:val="0"/>
          <w:szCs w:val="21"/>
        </w:rPr>
        <w:t>class</w:t>
      </w:r>
      <w:r w:rsidRPr="00B34DB5">
        <w:rPr>
          <w:rFonts w:cs="Times New Roman"/>
          <w:color w:val="000000"/>
          <w:kern w:val="0"/>
          <w:szCs w:val="21"/>
        </w:rPr>
        <w:t xml:space="preserve"> </w:t>
      </w:r>
      <w:r w:rsidRPr="00B34DB5">
        <w:rPr>
          <w:rFonts w:cs="Times New Roman"/>
          <w:color w:val="2B91AF"/>
          <w:kern w:val="0"/>
          <w:szCs w:val="21"/>
        </w:rPr>
        <w:t>CMFCApplicationTestDlg</w:t>
      </w:r>
      <w:r w:rsidRPr="00B34DB5">
        <w:rPr>
          <w:rFonts w:cs="Times New Roman"/>
          <w:color w:val="000000"/>
          <w:kern w:val="0"/>
          <w:szCs w:val="21"/>
        </w:rPr>
        <w:t xml:space="preserve"> : </w:t>
      </w:r>
      <w:r w:rsidRPr="00B34DB5">
        <w:rPr>
          <w:rFonts w:cs="Times New Roman"/>
          <w:color w:val="0000FF"/>
          <w:kern w:val="0"/>
          <w:szCs w:val="21"/>
        </w:rPr>
        <w:t>public</w:t>
      </w:r>
      <w:r w:rsidRPr="00B34DB5">
        <w:rPr>
          <w:rFonts w:cs="Times New Roman"/>
          <w:color w:val="000000"/>
          <w:kern w:val="0"/>
          <w:szCs w:val="21"/>
        </w:rPr>
        <w:t xml:space="preserve"> </w:t>
      </w:r>
      <w:r w:rsidRPr="00B34DB5">
        <w:rPr>
          <w:rFonts w:cs="Times New Roman"/>
          <w:color w:val="2B91AF"/>
          <w:kern w:val="0"/>
          <w:szCs w:val="21"/>
        </w:rPr>
        <w:t>CDialogEx</w:t>
      </w:r>
    </w:p>
    <w:p w14:paraId="30174898"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w:t>
      </w:r>
    </w:p>
    <w:p w14:paraId="6BA9725E"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FF"/>
          <w:kern w:val="0"/>
          <w:szCs w:val="21"/>
        </w:rPr>
        <w:t>public</w:t>
      </w:r>
      <w:r w:rsidRPr="00B34DB5">
        <w:rPr>
          <w:rFonts w:cs="Times New Roman"/>
          <w:color w:val="000000"/>
          <w:kern w:val="0"/>
          <w:szCs w:val="21"/>
        </w:rPr>
        <w:t>:</w:t>
      </w:r>
    </w:p>
    <w:p w14:paraId="5E957B7B"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ab/>
        <w:t>CMFCApplicationTestDlg(</w:t>
      </w:r>
      <w:r w:rsidRPr="00B34DB5">
        <w:rPr>
          <w:rFonts w:cs="Times New Roman"/>
          <w:color w:val="2B91AF"/>
          <w:kern w:val="0"/>
          <w:szCs w:val="21"/>
        </w:rPr>
        <w:t>CWnd</w:t>
      </w:r>
      <w:r w:rsidRPr="00B34DB5">
        <w:rPr>
          <w:rFonts w:cs="Times New Roman"/>
          <w:color w:val="000000"/>
          <w:kern w:val="0"/>
          <w:szCs w:val="21"/>
        </w:rPr>
        <w:t xml:space="preserve">* </w:t>
      </w:r>
      <w:r w:rsidRPr="00B34DB5">
        <w:rPr>
          <w:rFonts w:cs="Times New Roman"/>
          <w:color w:val="808080"/>
          <w:kern w:val="0"/>
          <w:szCs w:val="21"/>
        </w:rPr>
        <w:t>pParent</w:t>
      </w:r>
      <w:r w:rsidRPr="00B34DB5">
        <w:rPr>
          <w:rFonts w:cs="Times New Roman"/>
          <w:color w:val="000000"/>
          <w:kern w:val="0"/>
          <w:szCs w:val="21"/>
        </w:rPr>
        <w:t xml:space="preserve"> = </w:t>
      </w:r>
      <w:r w:rsidRPr="00B34DB5">
        <w:rPr>
          <w:rFonts w:cs="Times New Roman"/>
          <w:color w:val="0000FF"/>
          <w:kern w:val="0"/>
          <w:szCs w:val="21"/>
        </w:rPr>
        <w:t>nullptr</w:t>
      </w:r>
      <w:r w:rsidRPr="00B34DB5">
        <w:rPr>
          <w:rFonts w:cs="Times New Roman"/>
          <w:color w:val="000000"/>
          <w:kern w:val="0"/>
          <w:szCs w:val="21"/>
        </w:rPr>
        <w:t>);</w:t>
      </w:r>
      <w:r w:rsidRPr="00B34DB5">
        <w:rPr>
          <w:rFonts w:cs="Times New Roman"/>
          <w:color w:val="000000"/>
          <w:kern w:val="0"/>
          <w:szCs w:val="21"/>
        </w:rPr>
        <w:tab/>
      </w:r>
      <w:r w:rsidRPr="00B34DB5">
        <w:rPr>
          <w:rFonts w:cs="Times New Roman"/>
          <w:color w:val="008000"/>
          <w:kern w:val="0"/>
          <w:szCs w:val="21"/>
        </w:rPr>
        <w:t xml:space="preserve">// </w:t>
      </w:r>
      <w:r w:rsidRPr="00B34DB5">
        <w:rPr>
          <w:rFonts w:cs="Times New Roman"/>
          <w:color w:val="008000"/>
          <w:kern w:val="0"/>
          <w:szCs w:val="21"/>
        </w:rPr>
        <w:t>标准构造函数</w:t>
      </w:r>
    </w:p>
    <w:p w14:paraId="43659619"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FF"/>
          <w:kern w:val="0"/>
          <w:szCs w:val="21"/>
        </w:rPr>
        <w:t>protected</w:t>
      </w:r>
      <w:r w:rsidRPr="00B34DB5">
        <w:rPr>
          <w:rFonts w:cs="Times New Roman"/>
          <w:color w:val="000000"/>
          <w:kern w:val="0"/>
          <w:szCs w:val="21"/>
        </w:rPr>
        <w:t>:</w:t>
      </w:r>
    </w:p>
    <w:p w14:paraId="22083DB8"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ab/>
      </w:r>
      <w:r w:rsidRPr="00B34DB5">
        <w:rPr>
          <w:rFonts w:cs="Times New Roman"/>
          <w:color w:val="008000"/>
          <w:kern w:val="0"/>
          <w:szCs w:val="21"/>
        </w:rPr>
        <w:t xml:space="preserve">// </w:t>
      </w:r>
      <w:r w:rsidRPr="00B34DB5">
        <w:rPr>
          <w:rFonts w:cs="Times New Roman"/>
          <w:color w:val="008000"/>
          <w:kern w:val="0"/>
          <w:szCs w:val="21"/>
        </w:rPr>
        <w:t>生成的消息映射函数</w:t>
      </w:r>
    </w:p>
    <w:p w14:paraId="31347038"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ab/>
      </w:r>
      <w:r w:rsidRPr="00B34DB5">
        <w:rPr>
          <w:rFonts w:cs="Times New Roman"/>
          <w:color w:val="0000FF"/>
          <w:kern w:val="0"/>
          <w:szCs w:val="21"/>
        </w:rPr>
        <w:t>virtual</w:t>
      </w:r>
      <w:r w:rsidRPr="00B34DB5">
        <w:rPr>
          <w:rFonts w:cs="Times New Roman"/>
          <w:color w:val="000000"/>
          <w:kern w:val="0"/>
          <w:szCs w:val="21"/>
        </w:rPr>
        <w:t xml:space="preserve"> </w:t>
      </w:r>
      <w:r w:rsidRPr="00B34DB5">
        <w:rPr>
          <w:rFonts w:cs="Times New Roman"/>
          <w:color w:val="2B91AF"/>
          <w:kern w:val="0"/>
          <w:szCs w:val="21"/>
        </w:rPr>
        <w:t>BOOL</w:t>
      </w:r>
      <w:r w:rsidRPr="00B34DB5">
        <w:rPr>
          <w:rFonts w:cs="Times New Roman"/>
          <w:color w:val="000000"/>
          <w:kern w:val="0"/>
          <w:szCs w:val="21"/>
        </w:rPr>
        <w:t xml:space="preserve"> OnInitDialog();</w:t>
      </w:r>
    </w:p>
    <w:p w14:paraId="43C1ECE9"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ab/>
      </w:r>
      <w:r w:rsidRPr="00B34DB5">
        <w:rPr>
          <w:rFonts w:cs="Times New Roman"/>
          <w:color w:val="6F008A"/>
          <w:kern w:val="0"/>
          <w:szCs w:val="21"/>
        </w:rPr>
        <w:t>afx_msg</w:t>
      </w:r>
      <w:r w:rsidRPr="00B34DB5">
        <w:rPr>
          <w:rFonts w:cs="Times New Roman"/>
          <w:color w:val="000000"/>
          <w:kern w:val="0"/>
          <w:szCs w:val="21"/>
        </w:rPr>
        <w:t xml:space="preserve"> </w:t>
      </w:r>
      <w:r w:rsidRPr="00B34DB5">
        <w:rPr>
          <w:rFonts w:cs="Times New Roman"/>
          <w:color w:val="0000FF"/>
          <w:kern w:val="0"/>
          <w:szCs w:val="21"/>
        </w:rPr>
        <w:t>void</w:t>
      </w:r>
      <w:r w:rsidRPr="00B34DB5">
        <w:rPr>
          <w:rFonts w:cs="Times New Roman"/>
          <w:color w:val="000000"/>
          <w:kern w:val="0"/>
          <w:szCs w:val="21"/>
        </w:rPr>
        <w:t xml:space="preserve"> OnSysCommand(</w:t>
      </w:r>
      <w:r w:rsidRPr="00B34DB5">
        <w:rPr>
          <w:rFonts w:cs="Times New Roman"/>
          <w:color w:val="2B91AF"/>
          <w:kern w:val="0"/>
          <w:szCs w:val="21"/>
        </w:rPr>
        <w:t>UINT</w:t>
      </w:r>
      <w:r w:rsidRPr="00B34DB5">
        <w:rPr>
          <w:rFonts w:cs="Times New Roman"/>
          <w:color w:val="000000"/>
          <w:kern w:val="0"/>
          <w:szCs w:val="21"/>
        </w:rPr>
        <w:t xml:space="preserve"> </w:t>
      </w:r>
      <w:r w:rsidRPr="00B34DB5">
        <w:rPr>
          <w:rFonts w:cs="Times New Roman"/>
          <w:color w:val="808080"/>
          <w:kern w:val="0"/>
          <w:szCs w:val="21"/>
        </w:rPr>
        <w:t>nID</w:t>
      </w:r>
      <w:r w:rsidRPr="00B34DB5">
        <w:rPr>
          <w:rFonts w:cs="Times New Roman"/>
          <w:color w:val="000000"/>
          <w:kern w:val="0"/>
          <w:szCs w:val="21"/>
        </w:rPr>
        <w:t xml:space="preserve">, </w:t>
      </w:r>
      <w:r w:rsidRPr="00B34DB5">
        <w:rPr>
          <w:rFonts w:cs="Times New Roman"/>
          <w:color w:val="2B91AF"/>
          <w:kern w:val="0"/>
          <w:szCs w:val="21"/>
        </w:rPr>
        <w:t>LPARAM</w:t>
      </w:r>
      <w:r w:rsidRPr="00B34DB5">
        <w:rPr>
          <w:rFonts w:cs="Times New Roman"/>
          <w:color w:val="000000"/>
          <w:kern w:val="0"/>
          <w:szCs w:val="21"/>
        </w:rPr>
        <w:t xml:space="preserve"> </w:t>
      </w:r>
      <w:r w:rsidRPr="00B34DB5">
        <w:rPr>
          <w:rFonts w:cs="Times New Roman"/>
          <w:color w:val="808080"/>
          <w:kern w:val="0"/>
          <w:szCs w:val="21"/>
        </w:rPr>
        <w:t>lParam</w:t>
      </w:r>
      <w:r w:rsidRPr="00B34DB5">
        <w:rPr>
          <w:rFonts w:cs="Times New Roman"/>
          <w:color w:val="000000"/>
          <w:kern w:val="0"/>
          <w:szCs w:val="21"/>
        </w:rPr>
        <w:t>);</w:t>
      </w:r>
    </w:p>
    <w:p w14:paraId="01AA74F3"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ab/>
      </w:r>
      <w:r w:rsidRPr="00B34DB5">
        <w:rPr>
          <w:rFonts w:cs="Times New Roman"/>
          <w:color w:val="6F008A"/>
          <w:kern w:val="0"/>
          <w:szCs w:val="21"/>
        </w:rPr>
        <w:t>afx_msg</w:t>
      </w:r>
      <w:r w:rsidRPr="00B34DB5">
        <w:rPr>
          <w:rFonts w:cs="Times New Roman"/>
          <w:color w:val="000000"/>
          <w:kern w:val="0"/>
          <w:szCs w:val="21"/>
        </w:rPr>
        <w:t xml:space="preserve"> </w:t>
      </w:r>
      <w:r w:rsidRPr="00B34DB5">
        <w:rPr>
          <w:rFonts w:cs="Times New Roman"/>
          <w:color w:val="0000FF"/>
          <w:kern w:val="0"/>
          <w:szCs w:val="21"/>
        </w:rPr>
        <w:t>void</w:t>
      </w:r>
      <w:r w:rsidRPr="00B34DB5">
        <w:rPr>
          <w:rFonts w:cs="Times New Roman"/>
          <w:color w:val="000000"/>
          <w:kern w:val="0"/>
          <w:szCs w:val="21"/>
        </w:rPr>
        <w:t xml:space="preserve"> OnPaint();</w:t>
      </w:r>
    </w:p>
    <w:p w14:paraId="03553AA4"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ab/>
      </w:r>
      <w:r w:rsidRPr="00B34DB5">
        <w:rPr>
          <w:rFonts w:cs="Times New Roman"/>
          <w:color w:val="6F008A"/>
          <w:kern w:val="0"/>
          <w:szCs w:val="21"/>
        </w:rPr>
        <w:t>afx_msg</w:t>
      </w:r>
      <w:r w:rsidRPr="00B34DB5">
        <w:rPr>
          <w:rFonts w:cs="Times New Roman"/>
          <w:color w:val="000000"/>
          <w:kern w:val="0"/>
          <w:szCs w:val="21"/>
        </w:rPr>
        <w:t xml:space="preserve"> </w:t>
      </w:r>
      <w:r w:rsidRPr="00B34DB5">
        <w:rPr>
          <w:rFonts w:cs="Times New Roman"/>
          <w:color w:val="2B91AF"/>
          <w:kern w:val="0"/>
          <w:szCs w:val="21"/>
        </w:rPr>
        <w:t>HCURSOR</w:t>
      </w:r>
      <w:r w:rsidRPr="00B34DB5">
        <w:rPr>
          <w:rFonts w:cs="Times New Roman"/>
          <w:color w:val="000000"/>
          <w:kern w:val="0"/>
          <w:szCs w:val="21"/>
        </w:rPr>
        <w:t xml:space="preserve"> OnQueryDragIcon();</w:t>
      </w:r>
    </w:p>
    <w:p w14:paraId="77B74712"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ab/>
      </w:r>
      <w:r w:rsidRPr="00B34DB5">
        <w:rPr>
          <w:rFonts w:cs="Times New Roman"/>
          <w:color w:val="6F008A"/>
          <w:kern w:val="0"/>
          <w:szCs w:val="21"/>
        </w:rPr>
        <w:t>DECLARE_MESSAGE_MAP</w:t>
      </w:r>
      <w:r w:rsidRPr="00B34DB5">
        <w:rPr>
          <w:rFonts w:cs="Times New Roman"/>
          <w:color w:val="000000"/>
          <w:kern w:val="0"/>
          <w:szCs w:val="21"/>
        </w:rPr>
        <w:t>()</w:t>
      </w:r>
    </w:p>
    <w:p w14:paraId="4D2E75CB"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FF"/>
          <w:kern w:val="0"/>
          <w:szCs w:val="21"/>
        </w:rPr>
        <w:t>public</w:t>
      </w:r>
      <w:r w:rsidRPr="00B34DB5">
        <w:rPr>
          <w:rFonts w:cs="Times New Roman"/>
          <w:color w:val="000000"/>
          <w:kern w:val="0"/>
          <w:szCs w:val="21"/>
        </w:rPr>
        <w:t>:</w:t>
      </w:r>
    </w:p>
    <w:p w14:paraId="0A69D37A"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ab/>
      </w:r>
      <w:r w:rsidRPr="00B34DB5">
        <w:rPr>
          <w:rFonts w:cs="Times New Roman"/>
          <w:color w:val="6F008A"/>
          <w:kern w:val="0"/>
          <w:szCs w:val="21"/>
        </w:rPr>
        <w:t>afx_msg</w:t>
      </w:r>
      <w:r w:rsidRPr="00B34DB5">
        <w:rPr>
          <w:rFonts w:cs="Times New Roman"/>
          <w:color w:val="000000"/>
          <w:kern w:val="0"/>
          <w:szCs w:val="21"/>
        </w:rPr>
        <w:t xml:space="preserve"> </w:t>
      </w:r>
      <w:r w:rsidRPr="00B34DB5">
        <w:rPr>
          <w:rFonts w:cs="Times New Roman"/>
          <w:color w:val="0000FF"/>
          <w:kern w:val="0"/>
          <w:szCs w:val="21"/>
        </w:rPr>
        <w:t>void</w:t>
      </w:r>
      <w:r w:rsidRPr="00B34DB5">
        <w:rPr>
          <w:rFonts w:cs="Times New Roman"/>
          <w:color w:val="000000"/>
          <w:kern w:val="0"/>
          <w:szCs w:val="21"/>
        </w:rPr>
        <w:t xml:space="preserve"> OnBnClickedButton1();</w:t>
      </w:r>
    </w:p>
    <w:p w14:paraId="18E2A3EC" w14:textId="77777777" w:rsidR="00B34DB5" w:rsidRPr="00B34DB5" w:rsidRDefault="00B34DB5" w:rsidP="00B34DB5">
      <w:pPr>
        <w:autoSpaceDE w:val="0"/>
        <w:autoSpaceDN w:val="0"/>
        <w:snapToGrid/>
        <w:jc w:val="left"/>
        <w:rPr>
          <w:rFonts w:cs="Times New Roman"/>
          <w:color w:val="000000"/>
          <w:kern w:val="0"/>
          <w:szCs w:val="21"/>
        </w:rPr>
      </w:pPr>
      <w:r w:rsidRPr="00B34DB5">
        <w:rPr>
          <w:rFonts w:cs="Times New Roman"/>
          <w:color w:val="000000"/>
          <w:kern w:val="0"/>
          <w:szCs w:val="21"/>
        </w:rPr>
        <w:t>};</w:t>
      </w:r>
    </w:p>
    <w:p w14:paraId="18591973" w14:textId="77777777" w:rsidR="00B34DB5" w:rsidRDefault="00B34DB5" w:rsidP="00B34DB5"/>
    <w:p w14:paraId="28EFDA56" w14:textId="475ACBBE" w:rsidR="00B34DB5" w:rsidRDefault="00D3640B" w:rsidP="00950B2C">
      <w:pPr>
        <w:ind w:firstLineChars="200" w:firstLine="420"/>
      </w:pPr>
      <w:r>
        <w:rPr>
          <w:rFonts w:hint="eastAsia"/>
        </w:rPr>
        <w:t>类</w:t>
      </w:r>
      <w:r w:rsidRPr="00B34DB5">
        <w:rPr>
          <w:rFonts w:cs="Times New Roman"/>
          <w:color w:val="2B91AF"/>
          <w:kern w:val="0"/>
          <w:szCs w:val="21"/>
        </w:rPr>
        <w:t>CMFCApplicationTestDlg</w:t>
      </w:r>
      <w:r>
        <w:rPr>
          <w:rFonts w:hint="eastAsia"/>
        </w:rPr>
        <w:t>中定义的函数</w:t>
      </w:r>
      <w:r w:rsidR="006D49E4" w:rsidRPr="00B34DB5">
        <w:rPr>
          <w:rFonts w:cs="Times New Roman"/>
          <w:color w:val="000000"/>
          <w:kern w:val="0"/>
          <w:szCs w:val="21"/>
        </w:rPr>
        <w:t>OnInitDialog()</w:t>
      </w:r>
      <w:r w:rsidR="00950B2C">
        <w:rPr>
          <w:rFonts w:hint="eastAsia"/>
        </w:rPr>
        <w:t>，是图形化界面初始化（显示前）调用的函数，一些变量的初始化可以放在此处。</w:t>
      </w:r>
    </w:p>
    <w:p w14:paraId="3FC9D822" w14:textId="1EBBF4AD" w:rsidR="00CF7F4C" w:rsidRPr="000977E1" w:rsidRDefault="00CF7F4C" w:rsidP="00950B2C">
      <w:pPr>
        <w:ind w:firstLineChars="200" w:firstLine="420"/>
      </w:pPr>
      <w:r>
        <w:rPr>
          <w:rFonts w:hint="eastAsia"/>
        </w:rPr>
        <w:t>程序员可以在类</w:t>
      </w:r>
      <w:r w:rsidRPr="00B34DB5">
        <w:rPr>
          <w:rFonts w:cs="Times New Roman"/>
          <w:color w:val="2B91AF"/>
          <w:kern w:val="0"/>
          <w:szCs w:val="21"/>
        </w:rPr>
        <w:t>CMFCApplicationTestDlg</w:t>
      </w:r>
      <w:r>
        <w:rPr>
          <w:rFonts w:hint="eastAsia"/>
        </w:rPr>
        <w:t>中增加新的成员变量、成员函数，从而丰富程序功能。</w:t>
      </w:r>
    </w:p>
    <w:p w14:paraId="5C7C27D9" w14:textId="57DDEEA4" w:rsidR="006C1FB3" w:rsidRDefault="00F3377F" w:rsidP="00366DB2">
      <w:pPr>
        <w:pStyle w:val="2"/>
      </w:pPr>
      <w:bookmarkStart w:id="191" w:name="_Toc179417821"/>
      <w:r>
        <w:rPr>
          <w:rFonts w:hint="eastAsia"/>
        </w:rPr>
        <w:t>进阶：添加类变量实现</w:t>
      </w:r>
      <w:r w:rsidR="004F7D40">
        <w:rPr>
          <w:rFonts w:hint="eastAsia"/>
        </w:rPr>
        <w:t>UI</w:t>
      </w:r>
      <w:r w:rsidR="006C1FB3">
        <w:rPr>
          <w:rFonts w:hint="eastAsia"/>
        </w:rPr>
        <w:t>控件交互</w:t>
      </w:r>
      <w:bookmarkEnd w:id="191"/>
    </w:p>
    <w:p w14:paraId="72B9864D" w14:textId="1D3D960B" w:rsidR="00E721F3" w:rsidRDefault="00BB2018" w:rsidP="00406B64">
      <w:pPr>
        <w:ind w:firstLineChars="200" w:firstLine="420"/>
      </w:pPr>
      <w:r>
        <w:rPr>
          <w:rFonts w:hint="eastAsia"/>
        </w:rPr>
        <w:t>可以通过类向导（设计界面下</w:t>
      </w:r>
      <w:r w:rsidR="00406B64">
        <w:rPr>
          <w:rFonts w:hint="eastAsia"/>
        </w:rPr>
        <w:t>，右键</w:t>
      </w:r>
      <w:r>
        <w:rPr>
          <w:rFonts w:hint="eastAsia"/>
        </w:rPr>
        <w:t>）</w:t>
      </w:r>
      <w:r w:rsidR="00406B64">
        <w:rPr>
          <w:rFonts w:hint="eastAsia"/>
        </w:rPr>
        <w:t>在类</w:t>
      </w:r>
      <w:r w:rsidR="00406B64" w:rsidRPr="00B34DB5">
        <w:rPr>
          <w:rFonts w:cs="Times New Roman"/>
          <w:color w:val="2B91AF"/>
          <w:kern w:val="0"/>
          <w:szCs w:val="21"/>
        </w:rPr>
        <w:t>CMFCApplicationTestDlg</w:t>
      </w:r>
      <w:r w:rsidR="00406B64">
        <w:rPr>
          <w:rFonts w:hint="eastAsia"/>
        </w:rPr>
        <w:t>中增加和</w:t>
      </w:r>
      <w:r w:rsidR="00406B64">
        <w:rPr>
          <w:rFonts w:hint="eastAsia"/>
        </w:rPr>
        <w:t>UI</w:t>
      </w:r>
      <w:r w:rsidR="00406B64">
        <w:rPr>
          <w:rFonts w:hint="eastAsia"/>
        </w:rPr>
        <w:t>控件（如</w:t>
      </w:r>
      <w:r w:rsidR="00406B64">
        <w:rPr>
          <w:rFonts w:hint="eastAsia"/>
        </w:rPr>
        <w:t>Edit</w:t>
      </w:r>
      <w:r w:rsidR="00406B64">
        <w:t xml:space="preserve"> </w:t>
      </w:r>
      <w:r w:rsidR="00406B64">
        <w:rPr>
          <w:rFonts w:hint="eastAsia"/>
        </w:rPr>
        <w:t>Control</w:t>
      </w:r>
      <w:r w:rsidR="00406B64">
        <w:rPr>
          <w:rFonts w:hint="eastAsia"/>
        </w:rPr>
        <w:t>）绑定的成员变量。</w:t>
      </w:r>
    </w:p>
    <w:p w14:paraId="7759C31E" w14:textId="6110FA1B" w:rsidR="00372308" w:rsidRDefault="00372308" w:rsidP="002E4F9D">
      <w:pPr>
        <w:jc w:val="center"/>
      </w:pPr>
      <w:r>
        <w:rPr>
          <w:rFonts w:hint="eastAsia"/>
          <w:noProof/>
        </w:rPr>
        <w:lastRenderedPageBreak/>
        <w:drawing>
          <wp:inline distT="0" distB="0" distL="0" distR="0" wp14:anchorId="3030BF5C" wp14:editId="77654060">
            <wp:extent cx="2823619" cy="2114507"/>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827439" cy="2117368"/>
                    </a:xfrm>
                    <a:prstGeom prst="rect">
                      <a:avLst/>
                    </a:prstGeom>
                    <a:noFill/>
                    <a:ln>
                      <a:noFill/>
                    </a:ln>
                  </pic:spPr>
                </pic:pic>
              </a:graphicData>
            </a:graphic>
          </wp:inline>
        </w:drawing>
      </w:r>
    </w:p>
    <w:p w14:paraId="6C4CF8F5" w14:textId="77777777" w:rsidR="00406B64" w:rsidRDefault="00406B64" w:rsidP="00E721F3"/>
    <w:p w14:paraId="3D6DFD1D" w14:textId="230C79E8" w:rsidR="00406B64" w:rsidRDefault="002E4F9D" w:rsidP="00E721F3">
      <w:r>
        <w:rPr>
          <w:rFonts w:hint="eastAsia"/>
        </w:rPr>
        <w:t>给界面上的“</w:t>
      </w:r>
      <w:r>
        <w:rPr>
          <w:rFonts w:hint="eastAsia"/>
        </w:rPr>
        <w:t>Edit</w:t>
      </w:r>
      <w:r>
        <w:t xml:space="preserve"> </w:t>
      </w:r>
      <w:r>
        <w:rPr>
          <w:rFonts w:hint="eastAsia"/>
        </w:rPr>
        <w:t>Control</w:t>
      </w:r>
      <w:r>
        <w:rPr>
          <w:rFonts w:hint="eastAsia"/>
        </w:rPr>
        <w:t>”添加一个</w:t>
      </w:r>
      <w:r w:rsidR="002B5838">
        <w:rPr>
          <w:rFonts w:hint="eastAsia"/>
        </w:rPr>
        <w:t>对应的变量。</w:t>
      </w:r>
    </w:p>
    <w:p w14:paraId="10F3C3F7" w14:textId="111B6758" w:rsidR="00DE297D" w:rsidRDefault="00742386" w:rsidP="002E4F9D">
      <w:pPr>
        <w:jc w:val="center"/>
      </w:pPr>
      <w:r>
        <w:rPr>
          <w:noProof/>
        </w:rPr>
        <w:drawing>
          <wp:inline distT="0" distB="0" distL="0" distR="0" wp14:anchorId="2821B118" wp14:editId="6145A4A2">
            <wp:extent cx="3231674" cy="2819054"/>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233510" cy="2820655"/>
                    </a:xfrm>
                    <a:prstGeom prst="rect">
                      <a:avLst/>
                    </a:prstGeom>
                    <a:noFill/>
                    <a:ln>
                      <a:noFill/>
                    </a:ln>
                  </pic:spPr>
                </pic:pic>
              </a:graphicData>
            </a:graphic>
          </wp:inline>
        </w:drawing>
      </w:r>
    </w:p>
    <w:p w14:paraId="2E063DB0" w14:textId="782143DF" w:rsidR="004875F8" w:rsidRDefault="004875F8" w:rsidP="00E721F3"/>
    <w:p w14:paraId="18717578" w14:textId="02C5053B" w:rsidR="008840AA" w:rsidRDefault="008840AA" w:rsidP="00E721F3">
      <w:r>
        <w:rPr>
          <w:rFonts w:hint="eastAsia"/>
        </w:rPr>
        <w:t>选择变量的类型为“值”</w:t>
      </w:r>
      <w:r w:rsidR="002E4F9D">
        <w:rPr>
          <w:rFonts w:hint="eastAsia"/>
        </w:rPr>
        <w:t>，假设变量的名称是“</w:t>
      </w:r>
      <w:r w:rsidR="002E4F9D">
        <w:rPr>
          <w:rFonts w:hint="eastAsia"/>
        </w:rPr>
        <w:t>m</w:t>
      </w:r>
      <w:r w:rsidR="002E4F9D">
        <w:t>MyInput</w:t>
      </w:r>
      <w:r w:rsidR="002E4F9D">
        <w:rPr>
          <w:rFonts w:hint="eastAsia"/>
        </w:rPr>
        <w:t>”。</w:t>
      </w:r>
    </w:p>
    <w:p w14:paraId="2D41C233" w14:textId="27884405" w:rsidR="00406B64" w:rsidRDefault="004875F8" w:rsidP="004875F8">
      <w:pPr>
        <w:jc w:val="center"/>
      </w:pPr>
      <w:r>
        <w:rPr>
          <w:noProof/>
        </w:rPr>
        <w:drawing>
          <wp:inline distT="0" distB="0" distL="0" distR="0" wp14:anchorId="5CE6CA4A" wp14:editId="5F80466C">
            <wp:extent cx="2880211" cy="207737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87781" cy="2082836"/>
                    </a:xfrm>
                    <a:prstGeom prst="rect">
                      <a:avLst/>
                    </a:prstGeom>
                    <a:noFill/>
                    <a:ln>
                      <a:noFill/>
                    </a:ln>
                  </pic:spPr>
                </pic:pic>
              </a:graphicData>
            </a:graphic>
          </wp:inline>
        </w:drawing>
      </w:r>
    </w:p>
    <w:p w14:paraId="4BEE846B" w14:textId="77777777" w:rsidR="00406B64" w:rsidRDefault="00406B64" w:rsidP="00E721F3"/>
    <w:p w14:paraId="5AD819F3" w14:textId="13F0676E" w:rsidR="004D5CEF" w:rsidRDefault="004D5CEF" w:rsidP="00636CDC">
      <w:pPr>
        <w:ind w:firstLineChars="200" w:firstLine="420"/>
        <w:rPr>
          <w:rFonts w:cs="Times New Roman"/>
          <w:color w:val="000000"/>
          <w:kern w:val="0"/>
          <w:szCs w:val="21"/>
        </w:rPr>
      </w:pPr>
      <w:r>
        <w:rPr>
          <w:rFonts w:hint="eastAsia"/>
        </w:rPr>
        <w:t>查看</w:t>
      </w:r>
      <w:r w:rsidR="00105145">
        <w:rPr>
          <w:rFonts w:hint="eastAsia"/>
        </w:rPr>
        <w:t>“</w:t>
      </w:r>
      <w:r w:rsidR="00105145" w:rsidRPr="006D7952">
        <w:t>MFCApplicationTestDlg.h</w:t>
      </w:r>
      <w:r w:rsidR="00105145">
        <w:rPr>
          <w:rFonts w:hint="eastAsia"/>
        </w:rPr>
        <w:t>”可以看到向导自动在类</w:t>
      </w:r>
      <w:r w:rsidR="00105145" w:rsidRPr="00B34DB5">
        <w:rPr>
          <w:rFonts w:cs="Times New Roman"/>
          <w:color w:val="2B91AF"/>
          <w:kern w:val="0"/>
          <w:szCs w:val="21"/>
        </w:rPr>
        <w:t>CMFCApplicationTestDlg</w:t>
      </w:r>
      <w:r w:rsidR="00105145">
        <w:rPr>
          <w:rFonts w:hint="eastAsia"/>
        </w:rPr>
        <w:t>中添加了一个成员变量</w:t>
      </w:r>
      <w:r w:rsidR="00077A16" w:rsidRPr="00077A16">
        <w:rPr>
          <w:rFonts w:cs="Times New Roman"/>
          <w:color w:val="000000"/>
          <w:kern w:val="0"/>
          <w:szCs w:val="21"/>
        </w:rPr>
        <w:t>mMyInput</w:t>
      </w:r>
      <w:r w:rsidR="00077A16">
        <w:rPr>
          <w:rFonts w:cs="Times New Roman" w:hint="eastAsia"/>
          <w:color w:val="000000"/>
          <w:kern w:val="0"/>
          <w:szCs w:val="21"/>
        </w:rPr>
        <w:t>，代码如下。</w:t>
      </w:r>
    </w:p>
    <w:p w14:paraId="79C84F08" w14:textId="148CEA28" w:rsidR="00077A16" w:rsidRPr="00077A16" w:rsidRDefault="00077A16" w:rsidP="00E721F3">
      <w:pPr>
        <w:rPr>
          <w:rFonts w:cs="Times New Roman"/>
          <w:szCs w:val="21"/>
        </w:rPr>
      </w:pPr>
      <w:r w:rsidRPr="00077A16">
        <w:rPr>
          <w:rFonts w:cs="Times New Roman"/>
          <w:color w:val="2B91AF"/>
          <w:kern w:val="0"/>
          <w:szCs w:val="21"/>
        </w:rPr>
        <w:t>CString</w:t>
      </w:r>
      <w:r w:rsidRPr="00077A16">
        <w:rPr>
          <w:rFonts w:cs="Times New Roman"/>
          <w:color w:val="000000"/>
          <w:kern w:val="0"/>
          <w:szCs w:val="21"/>
        </w:rPr>
        <w:t xml:space="preserve"> mMyInput;</w:t>
      </w:r>
    </w:p>
    <w:p w14:paraId="37B446E6" w14:textId="77777777" w:rsidR="00372308" w:rsidRDefault="00372308" w:rsidP="00E721F3"/>
    <w:p w14:paraId="4C9D4FC0" w14:textId="77777777" w:rsidR="00456871" w:rsidRDefault="00456871" w:rsidP="00456871">
      <w:pPr>
        <w:ind w:firstLineChars="200" w:firstLine="420"/>
      </w:pPr>
      <w:r>
        <w:rPr>
          <w:rFonts w:cs="Times New Roman" w:hint="eastAsia"/>
          <w:color w:val="000000"/>
          <w:kern w:val="0"/>
          <w:szCs w:val="21"/>
        </w:rPr>
        <w:t>在对话框窗口上添加一个“</w:t>
      </w:r>
      <w:r>
        <w:rPr>
          <w:rFonts w:cs="Times New Roman" w:hint="eastAsia"/>
          <w:color w:val="000000"/>
          <w:kern w:val="0"/>
          <w:szCs w:val="21"/>
        </w:rPr>
        <w:t>Button</w:t>
      </w:r>
      <w:r>
        <w:rPr>
          <w:rFonts w:cs="Times New Roman" w:hint="eastAsia"/>
          <w:color w:val="000000"/>
          <w:kern w:val="0"/>
          <w:szCs w:val="21"/>
        </w:rPr>
        <w:t>”控件，修改其</w:t>
      </w:r>
      <w:r>
        <w:rPr>
          <w:rFonts w:cs="Times New Roman" w:hint="eastAsia"/>
          <w:color w:val="000000"/>
          <w:kern w:val="0"/>
          <w:szCs w:val="21"/>
        </w:rPr>
        <w:t>ID</w:t>
      </w:r>
      <w:r>
        <w:rPr>
          <w:rFonts w:cs="Times New Roman" w:hint="eastAsia"/>
          <w:color w:val="000000"/>
          <w:kern w:val="0"/>
          <w:szCs w:val="21"/>
        </w:rPr>
        <w:t>为“</w:t>
      </w:r>
      <w:r>
        <w:rPr>
          <w:rFonts w:cs="Times New Roman" w:hint="eastAsia"/>
          <w:color w:val="000000"/>
          <w:kern w:val="0"/>
          <w:szCs w:val="21"/>
        </w:rPr>
        <w:t>IDC</w:t>
      </w:r>
      <w:r>
        <w:rPr>
          <w:rFonts w:cs="Times New Roman"/>
          <w:color w:val="000000"/>
          <w:kern w:val="0"/>
          <w:szCs w:val="21"/>
        </w:rPr>
        <w:t>_BUTTON_GetInput</w:t>
      </w:r>
      <w:r>
        <w:rPr>
          <w:rFonts w:cs="Times New Roman" w:hint="eastAsia"/>
          <w:color w:val="000000"/>
          <w:kern w:val="0"/>
          <w:szCs w:val="21"/>
        </w:rPr>
        <w:t>”。</w:t>
      </w:r>
      <w:r>
        <w:rPr>
          <w:rFonts w:cs="Times New Roman" w:hint="eastAsia"/>
          <w:color w:val="000000"/>
          <w:kern w:val="0"/>
          <w:szCs w:val="21"/>
        </w:rPr>
        <w:lastRenderedPageBreak/>
        <w:t>在其对应代码中采用刚才定义的变量</w:t>
      </w:r>
      <w:r>
        <w:rPr>
          <w:rFonts w:cs="Times New Roman" w:hint="eastAsia"/>
          <w:color w:val="000000"/>
          <w:kern w:val="0"/>
          <w:szCs w:val="21"/>
        </w:rPr>
        <w:t>m</w:t>
      </w:r>
      <w:r>
        <w:rPr>
          <w:rFonts w:cs="Times New Roman"/>
          <w:color w:val="000000"/>
          <w:kern w:val="0"/>
          <w:szCs w:val="21"/>
        </w:rPr>
        <w:t>MyInput</w:t>
      </w:r>
      <w:r>
        <w:rPr>
          <w:rFonts w:cs="Times New Roman" w:hint="eastAsia"/>
          <w:color w:val="000000"/>
          <w:kern w:val="0"/>
          <w:szCs w:val="21"/>
        </w:rPr>
        <w:t>来实现交互，如下。</w:t>
      </w:r>
    </w:p>
    <w:p w14:paraId="59E122C5" w14:textId="77777777" w:rsidR="00E12D38" w:rsidRPr="00E12D38" w:rsidRDefault="00E12D38" w:rsidP="00E12D38">
      <w:pPr>
        <w:autoSpaceDE w:val="0"/>
        <w:autoSpaceDN w:val="0"/>
        <w:snapToGrid/>
        <w:jc w:val="left"/>
        <w:rPr>
          <w:rFonts w:cs="Times New Roman"/>
          <w:color w:val="000000"/>
          <w:kern w:val="0"/>
          <w:szCs w:val="21"/>
        </w:rPr>
      </w:pPr>
      <w:r w:rsidRPr="00E12D38">
        <w:rPr>
          <w:rFonts w:cs="Times New Roman"/>
          <w:color w:val="0000FF"/>
          <w:kern w:val="0"/>
          <w:szCs w:val="21"/>
        </w:rPr>
        <w:t>void</w:t>
      </w:r>
      <w:r w:rsidRPr="00E12D38">
        <w:rPr>
          <w:rFonts w:cs="Times New Roman"/>
          <w:color w:val="000000"/>
          <w:kern w:val="0"/>
          <w:szCs w:val="21"/>
        </w:rPr>
        <w:t xml:space="preserve"> </w:t>
      </w:r>
      <w:r w:rsidRPr="00E12D38">
        <w:rPr>
          <w:rFonts w:cs="Times New Roman"/>
          <w:color w:val="2B91AF"/>
          <w:kern w:val="0"/>
          <w:szCs w:val="21"/>
        </w:rPr>
        <w:t>CMFCApplicationTestDlg</w:t>
      </w:r>
      <w:r w:rsidRPr="00E12D38">
        <w:rPr>
          <w:rFonts w:cs="Times New Roman"/>
          <w:color w:val="000000"/>
          <w:kern w:val="0"/>
          <w:szCs w:val="21"/>
        </w:rPr>
        <w:t>::OnBnClickedButtonGetinput()</w:t>
      </w:r>
    </w:p>
    <w:p w14:paraId="2CFFCCBD" w14:textId="77777777" w:rsidR="00E12D38" w:rsidRPr="00E12D38" w:rsidRDefault="00E12D38" w:rsidP="00E12D38">
      <w:pPr>
        <w:autoSpaceDE w:val="0"/>
        <w:autoSpaceDN w:val="0"/>
        <w:snapToGrid/>
        <w:jc w:val="left"/>
        <w:rPr>
          <w:rFonts w:cs="Times New Roman"/>
          <w:color w:val="000000"/>
          <w:kern w:val="0"/>
          <w:szCs w:val="21"/>
        </w:rPr>
      </w:pPr>
      <w:r w:rsidRPr="00E12D38">
        <w:rPr>
          <w:rFonts w:cs="Times New Roman"/>
          <w:color w:val="000000"/>
          <w:kern w:val="0"/>
          <w:szCs w:val="21"/>
        </w:rPr>
        <w:t>{</w:t>
      </w:r>
    </w:p>
    <w:p w14:paraId="6C5E3B16" w14:textId="77777777" w:rsidR="00E12D38" w:rsidRPr="00E12D38" w:rsidRDefault="00E12D38" w:rsidP="00E12D38">
      <w:pPr>
        <w:autoSpaceDE w:val="0"/>
        <w:autoSpaceDN w:val="0"/>
        <w:snapToGrid/>
        <w:jc w:val="left"/>
        <w:rPr>
          <w:rFonts w:cs="Times New Roman"/>
          <w:color w:val="000000"/>
          <w:kern w:val="0"/>
          <w:szCs w:val="21"/>
        </w:rPr>
      </w:pPr>
      <w:r w:rsidRPr="00E12D38">
        <w:rPr>
          <w:rFonts w:cs="Times New Roman"/>
          <w:color w:val="000000"/>
          <w:kern w:val="0"/>
          <w:szCs w:val="21"/>
        </w:rPr>
        <w:tab/>
      </w:r>
      <w:r w:rsidRPr="00E12D38">
        <w:rPr>
          <w:rFonts w:cs="Times New Roman"/>
          <w:color w:val="008000"/>
          <w:kern w:val="0"/>
          <w:szCs w:val="21"/>
        </w:rPr>
        <w:t>//UpdateData(FALSE)</w:t>
      </w:r>
      <w:r w:rsidRPr="00E12D38">
        <w:rPr>
          <w:rFonts w:cs="Times New Roman"/>
          <w:color w:val="008000"/>
          <w:kern w:val="0"/>
          <w:szCs w:val="21"/>
        </w:rPr>
        <w:t>表示将变量中的数据更新到对应的界面控件中</w:t>
      </w:r>
    </w:p>
    <w:p w14:paraId="760D9F51" w14:textId="77777777" w:rsidR="00E12D38" w:rsidRPr="00E12D38" w:rsidRDefault="00E12D38" w:rsidP="00E12D38">
      <w:pPr>
        <w:autoSpaceDE w:val="0"/>
        <w:autoSpaceDN w:val="0"/>
        <w:snapToGrid/>
        <w:jc w:val="left"/>
        <w:rPr>
          <w:rFonts w:cs="Times New Roman"/>
          <w:color w:val="000000"/>
          <w:kern w:val="0"/>
          <w:szCs w:val="21"/>
        </w:rPr>
      </w:pPr>
      <w:r w:rsidRPr="00E12D38">
        <w:rPr>
          <w:rFonts w:cs="Times New Roman"/>
          <w:color w:val="000000"/>
          <w:kern w:val="0"/>
          <w:szCs w:val="21"/>
        </w:rPr>
        <w:tab/>
      </w:r>
      <w:r w:rsidRPr="00E12D38">
        <w:rPr>
          <w:rFonts w:cs="Times New Roman"/>
          <w:color w:val="008000"/>
          <w:kern w:val="0"/>
          <w:szCs w:val="21"/>
        </w:rPr>
        <w:t>//UpdateData(TRUE)</w:t>
      </w:r>
      <w:r w:rsidRPr="00E12D38">
        <w:rPr>
          <w:rFonts w:cs="Times New Roman"/>
          <w:color w:val="008000"/>
          <w:kern w:val="0"/>
          <w:szCs w:val="21"/>
        </w:rPr>
        <w:t>表示将界面上的数据更新到与之对应的变量中</w:t>
      </w:r>
    </w:p>
    <w:p w14:paraId="03A5EF06" w14:textId="77777777" w:rsidR="00E12D38" w:rsidRPr="00E12D38" w:rsidRDefault="00E12D38" w:rsidP="00E12D38">
      <w:pPr>
        <w:autoSpaceDE w:val="0"/>
        <w:autoSpaceDN w:val="0"/>
        <w:snapToGrid/>
        <w:jc w:val="left"/>
        <w:rPr>
          <w:rFonts w:cs="Times New Roman"/>
          <w:color w:val="000000"/>
          <w:kern w:val="0"/>
          <w:szCs w:val="21"/>
        </w:rPr>
      </w:pPr>
      <w:r w:rsidRPr="00E12D38">
        <w:rPr>
          <w:rFonts w:cs="Times New Roman"/>
          <w:color w:val="000000"/>
          <w:kern w:val="0"/>
          <w:szCs w:val="21"/>
        </w:rPr>
        <w:tab/>
        <w:t>UpdateData(</w:t>
      </w:r>
      <w:r w:rsidRPr="00E12D38">
        <w:rPr>
          <w:rFonts w:cs="Times New Roman"/>
          <w:color w:val="6F008A"/>
          <w:kern w:val="0"/>
          <w:szCs w:val="21"/>
        </w:rPr>
        <w:t>TRUE</w:t>
      </w:r>
      <w:r w:rsidRPr="00E12D38">
        <w:rPr>
          <w:rFonts w:cs="Times New Roman"/>
          <w:color w:val="000000"/>
          <w:kern w:val="0"/>
          <w:szCs w:val="21"/>
        </w:rPr>
        <w:t xml:space="preserve">); </w:t>
      </w:r>
    </w:p>
    <w:p w14:paraId="0FCF71C1" w14:textId="77777777" w:rsidR="00E12D38" w:rsidRPr="00E12D38" w:rsidRDefault="00E12D38" w:rsidP="00E12D38">
      <w:pPr>
        <w:autoSpaceDE w:val="0"/>
        <w:autoSpaceDN w:val="0"/>
        <w:snapToGrid/>
        <w:jc w:val="left"/>
        <w:rPr>
          <w:rFonts w:cs="Times New Roman"/>
          <w:color w:val="000000"/>
          <w:kern w:val="0"/>
          <w:szCs w:val="21"/>
        </w:rPr>
      </w:pPr>
      <w:r w:rsidRPr="00E12D38">
        <w:rPr>
          <w:rFonts w:cs="Times New Roman"/>
          <w:color w:val="000000"/>
          <w:kern w:val="0"/>
          <w:szCs w:val="21"/>
        </w:rPr>
        <w:tab/>
        <w:t>AfxMessageBox(mMyInput);</w:t>
      </w:r>
    </w:p>
    <w:p w14:paraId="54BE7F7B" w14:textId="244BB1E9" w:rsidR="00456871" w:rsidRPr="00E12D38" w:rsidRDefault="00E12D38" w:rsidP="00E12D38">
      <w:pPr>
        <w:rPr>
          <w:rFonts w:cs="Times New Roman"/>
          <w:color w:val="000000"/>
          <w:kern w:val="0"/>
          <w:szCs w:val="21"/>
        </w:rPr>
      </w:pPr>
      <w:r w:rsidRPr="00E12D38">
        <w:rPr>
          <w:rFonts w:cs="Times New Roman"/>
          <w:color w:val="000000"/>
          <w:kern w:val="0"/>
          <w:szCs w:val="21"/>
        </w:rPr>
        <w:t>}</w:t>
      </w:r>
    </w:p>
    <w:p w14:paraId="540B7F1D" w14:textId="77777777" w:rsidR="00E12D38" w:rsidRPr="00456871" w:rsidRDefault="00E12D38" w:rsidP="00E12D38"/>
    <w:p w14:paraId="4DACEFCD" w14:textId="51EAED16" w:rsidR="00412216" w:rsidRDefault="000220C3" w:rsidP="00412216">
      <w:r>
        <w:rPr>
          <w:rFonts w:hint="eastAsia"/>
        </w:rPr>
        <w:t>更多关于</w:t>
      </w:r>
      <w:r w:rsidR="00412216">
        <w:rPr>
          <w:rFonts w:hint="eastAsia"/>
        </w:rPr>
        <w:t>类向导使用</w:t>
      </w:r>
      <w:r>
        <w:rPr>
          <w:rFonts w:hint="eastAsia"/>
        </w:rPr>
        <w:t>技巧</w:t>
      </w:r>
      <w:r w:rsidR="00412216">
        <w:rPr>
          <w:rFonts w:hint="eastAsia"/>
        </w:rPr>
        <w:t>可参考如下博文</w:t>
      </w:r>
    </w:p>
    <w:p w14:paraId="75FB85C1" w14:textId="48E67F42" w:rsidR="00412216" w:rsidRDefault="00412216" w:rsidP="00412216">
      <w:r w:rsidRPr="00412216">
        <w:t>类向导简介（例子：简单计算器）</w:t>
      </w:r>
      <w:r w:rsidRPr="00412216">
        <w:t>_mfc</w:t>
      </w:r>
      <w:r w:rsidRPr="00412216">
        <w:t>类向导的成员变量</w:t>
      </w:r>
    </w:p>
    <w:p w14:paraId="7172E277" w14:textId="5225B549" w:rsidR="00412216" w:rsidRDefault="00B3597E" w:rsidP="00A10614">
      <w:hyperlink r:id="rId276" w:history="1">
        <w:r w:rsidR="00412216" w:rsidRPr="00911C21">
          <w:rPr>
            <w:rStyle w:val="ae"/>
          </w:rPr>
          <w:t>https://blog.csdn.net/qq_38834877/article/details/103172214</w:t>
        </w:r>
      </w:hyperlink>
    </w:p>
    <w:p w14:paraId="04EADFFB" w14:textId="77777777" w:rsidR="00412216" w:rsidRDefault="00412216" w:rsidP="00A10614"/>
    <w:p w14:paraId="29C7F028" w14:textId="2F88AE82" w:rsidR="00036A18" w:rsidRDefault="0047611D" w:rsidP="0047611D">
      <w:r w:rsidRPr="0047611D">
        <w:t>【</w:t>
      </w:r>
      <w:r w:rsidRPr="0047611D">
        <w:t>MFC</w:t>
      </w:r>
      <w:r w:rsidRPr="0047611D">
        <w:t>实践】基于</w:t>
      </w:r>
      <w:r w:rsidRPr="0047611D">
        <w:t>MFC</w:t>
      </w:r>
      <w:r w:rsidRPr="0047611D">
        <w:t>向导</w:t>
      </w:r>
      <w:r w:rsidRPr="0047611D">
        <w:t>C++</w:t>
      </w:r>
      <w:r w:rsidRPr="0047611D">
        <w:t>制作计算器（附文件）</w:t>
      </w:r>
      <w:r w:rsidRPr="0047611D">
        <w:t>_c++ mfc</w:t>
      </w:r>
    </w:p>
    <w:p w14:paraId="27776DDC" w14:textId="0BA897CD" w:rsidR="0047611D" w:rsidRDefault="00B3597E" w:rsidP="00A10614">
      <w:hyperlink r:id="rId277" w:history="1">
        <w:r w:rsidR="0047611D" w:rsidRPr="0019134A">
          <w:rPr>
            <w:rStyle w:val="ae"/>
          </w:rPr>
          <w:t>https://blog.csdn.net/m0_73589720/article/details/135406115</w:t>
        </w:r>
      </w:hyperlink>
    </w:p>
    <w:p w14:paraId="2ED9F65F" w14:textId="77777777" w:rsidR="0047611D" w:rsidRDefault="0047611D" w:rsidP="00A10614"/>
    <w:p w14:paraId="411187C4" w14:textId="51800380" w:rsidR="00FB47A1" w:rsidRDefault="00F824EC" w:rsidP="00F824EC">
      <w:pPr>
        <w:pStyle w:val="2"/>
      </w:pPr>
      <w:bookmarkStart w:id="192" w:name="_Toc179417822"/>
      <w:r>
        <w:rPr>
          <w:rFonts w:hint="eastAsia"/>
        </w:rPr>
        <w:t>进阶：</w:t>
      </w:r>
      <w:r w:rsidR="00FB47A1">
        <w:rPr>
          <w:rFonts w:hint="eastAsia"/>
        </w:rPr>
        <w:t>编译、链接选项的配置</w:t>
      </w:r>
      <w:bookmarkEnd w:id="192"/>
    </w:p>
    <w:p w14:paraId="58924624" w14:textId="18DD2072" w:rsidR="00FB47A1" w:rsidRDefault="00FB47A1" w:rsidP="00FB47A1">
      <w:pPr>
        <w:ind w:firstLineChars="200" w:firstLine="420"/>
      </w:pPr>
      <w:r>
        <w:rPr>
          <w:rFonts w:hint="eastAsia"/>
        </w:rPr>
        <w:t>主菜单“项目”→“属性”，可打开项目属性的配置界面。例如，配置属性的“高级”页，可以设置所使用的字符集，如下图。</w:t>
      </w:r>
      <w:r w:rsidRPr="005324CB">
        <w:rPr>
          <w:rFonts w:hint="eastAsia"/>
          <w:b/>
          <w:bCs/>
          <w:color w:val="FF0000"/>
        </w:rPr>
        <w:t>建议初学者将该项设置为“未设置”</w:t>
      </w:r>
      <w:r>
        <w:rPr>
          <w:rFonts w:hint="eastAsia"/>
        </w:rPr>
        <w:t>，而不要采用“使用</w:t>
      </w:r>
      <w:r>
        <w:rPr>
          <w:rFonts w:hint="eastAsia"/>
        </w:rPr>
        <w:t>Unicode</w:t>
      </w:r>
      <w:r>
        <w:rPr>
          <w:rFonts w:hint="eastAsia"/>
        </w:rPr>
        <w:t>字符集”（使用</w:t>
      </w:r>
      <w:r>
        <w:rPr>
          <w:rFonts w:hint="eastAsia"/>
        </w:rPr>
        <w:t>Unicode</w:t>
      </w:r>
      <w:r>
        <w:rPr>
          <w:rFonts w:hint="eastAsia"/>
        </w:rPr>
        <w:t>字符集时函数参数为字符串时，要先转换为</w:t>
      </w:r>
      <w:r>
        <w:rPr>
          <w:rFonts w:hint="eastAsia"/>
        </w:rPr>
        <w:t>Unicode</w:t>
      </w:r>
      <w:r>
        <w:rPr>
          <w:rFonts w:hint="eastAsia"/>
        </w:rPr>
        <w:t>格式，很多细节较易出错</w:t>
      </w:r>
      <w:r w:rsidR="0082236C">
        <w:rPr>
          <w:rStyle w:val="afe"/>
        </w:rPr>
        <w:footnoteReference w:id="3"/>
      </w:r>
      <w:r>
        <w:rPr>
          <w:rFonts w:hint="eastAsia"/>
        </w:rPr>
        <w:t>）。</w:t>
      </w:r>
    </w:p>
    <w:p w14:paraId="7E99A80B" w14:textId="77777777" w:rsidR="00FB47A1" w:rsidRDefault="00FB47A1" w:rsidP="00FB47A1">
      <w:r>
        <w:rPr>
          <w:rFonts w:hint="eastAsia"/>
          <w:noProof/>
        </w:rPr>
        <w:drawing>
          <wp:inline distT="0" distB="0" distL="0" distR="0" wp14:anchorId="2AACC276" wp14:editId="40ACF1D9">
            <wp:extent cx="5269230" cy="3636645"/>
            <wp:effectExtent l="0" t="0" r="762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269230" cy="3636645"/>
                    </a:xfrm>
                    <a:prstGeom prst="rect">
                      <a:avLst/>
                    </a:prstGeom>
                    <a:noFill/>
                    <a:ln>
                      <a:noFill/>
                    </a:ln>
                  </pic:spPr>
                </pic:pic>
              </a:graphicData>
            </a:graphic>
          </wp:inline>
        </w:drawing>
      </w:r>
    </w:p>
    <w:p w14:paraId="67D0AD72" w14:textId="77777777" w:rsidR="00FB47A1" w:rsidRDefault="00FB47A1" w:rsidP="00FB47A1"/>
    <w:p w14:paraId="4B9AED91" w14:textId="77777777" w:rsidR="00FB47A1" w:rsidRDefault="00FB47A1" w:rsidP="00FB47A1">
      <w:pPr>
        <w:ind w:firstLineChars="200" w:firstLine="420"/>
      </w:pPr>
      <w:r>
        <w:rPr>
          <w:rFonts w:hint="eastAsia"/>
        </w:rPr>
        <w:lastRenderedPageBreak/>
        <w:t>配置属性的“</w:t>
      </w:r>
      <w:r>
        <w:rPr>
          <w:rFonts w:hint="eastAsia"/>
        </w:rPr>
        <w:t>VC++</w:t>
      </w:r>
      <w:r>
        <w:rPr>
          <w:rFonts w:hint="eastAsia"/>
        </w:rPr>
        <w:t>目录”页可以设置头文件路径等信息，“</w:t>
      </w:r>
      <w:r>
        <w:rPr>
          <w:rFonts w:hint="eastAsia"/>
        </w:rPr>
        <w:t>C</w:t>
      </w:r>
      <w:r>
        <w:t>/C++</w:t>
      </w:r>
      <w:r>
        <w:rPr>
          <w:rFonts w:hint="eastAsia"/>
        </w:rPr>
        <w:t>”页可以设置编译选项等信息，“链接器”页可以指定需要引用的静态库（</w:t>
      </w:r>
      <w:r>
        <w:rPr>
          <w:rFonts w:hint="eastAsia"/>
        </w:rPr>
        <w:t>*</w:t>
      </w:r>
      <w:r>
        <w:t>.lib</w:t>
      </w:r>
      <w:r>
        <w:rPr>
          <w:rFonts w:hint="eastAsia"/>
        </w:rPr>
        <w:t>）等。初学者在学习过程中可以浏览配置属性各个配置页。</w:t>
      </w:r>
    </w:p>
    <w:p w14:paraId="1198B6E2" w14:textId="77777777" w:rsidR="00FB47A1" w:rsidRPr="00300CEC" w:rsidRDefault="00FB47A1" w:rsidP="00FB47A1"/>
    <w:p w14:paraId="725EFCB4" w14:textId="77777777" w:rsidR="00FB47A1" w:rsidRPr="00FB47A1" w:rsidRDefault="00FB47A1" w:rsidP="00A10614"/>
    <w:p w14:paraId="0D50B5A4" w14:textId="502393BA" w:rsidR="0046693A" w:rsidRDefault="00DF5EAE" w:rsidP="00CB3860">
      <w:pPr>
        <w:pStyle w:val="2"/>
      </w:pPr>
      <w:bookmarkStart w:id="193" w:name="_Toc179417823"/>
      <w:r>
        <w:rPr>
          <w:rFonts w:hint="eastAsia"/>
        </w:rPr>
        <w:t>VC</w:t>
      </w:r>
      <w:r>
        <w:t>5/VC6</w:t>
      </w:r>
      <w:r w:rsidR="00445442">
        <w:rPr>
          <w:rFonts w:hint="eastAsia"/>
        </w:rPr>
        <w:t>项目</w:t>
      </w:r>
      <w:r>
        <w:rPr>
          <w:rFonts w:hint="eastAsia"/>
        </w:rPr>
        <w:t>移植</w:t>
      </w:r>
      <w:r w:rsidR="004925A6">
        <w:rPr>
          <w:rFonts w:hint="eastAsia"/>
        </w:rPr>
        <w:t>至</w:t>
      </w:r>
      <w:r w:rsidR="0074484D">
        <w:rPr>
          <w:rFonts w:hint="eastAsia"/>
        </w:rPr>
        <w:t>高版本</w:t>
      </w:r>
      <w:r w:rsidR="004925A6" w:rsidRPr="004925A6">
        <w:t>Visual Studio</w:t>
      </w:r>
      <w:bookmarkEnd w:id="193"/>
    </w:p>
    <w:p w14:paraId="08562A6A" w14:textId="676B0351" w:rsidR="00F02455" w:rsidRDefault="00080310" w:rsidP="00AD0C7D">
      <w:pPr>
        <w:ind w:firstLineChars="200" w:firstLine="420"/>
      </w:pPr>
      <w:r>
        <w:rPr>
          <w:rFonts w:hint="eastAsia"/>
        </w:rPr>
        <w:t>部分早期的实验示例代码是在</w:t>
      </w:r>
      <w:r>
        <w:rPr>
          <w:rFonts w:hint="eastAsia"/>
        </w:rPr>
        <w:t>VisualC++</w:t>
      </w:r>
      <w:r>
        <w:t>5/6</w:t>
      </w:r>
      <w:r>
        <w:rPr>
          <w:rFonts w:hint="eastAsia"/>
        </w:rPr>
        <w:t>的</w:t>
      </w:r>
      <w:r>
        <w:rPr>
          <w:rFonts w:hint="eastAsia"/>
        </w:rPr>
        <w:t>IDE</w:t>
      </w:r>
      <w:r>
        <w:rPr>
          <w:rFonts w:hint="eastAsia"/>
        </w:rPr>
        <w:t>下</w:t>
      </w:r>
      <w:r w:rsidR="00AD0C7D">
        <w:rPr>
          <w:rFonts w:hint="eastAsia"/>
        </w:rPr>
        <w:t>编写的，这些</w:t>
      </w:r>
      <w:r w:rsidR="00AA7665">
        <w:rPr>
          <w:rFonts w:hint="eastAsia"/>
        </w:rPr>
        <w:t>示例代码的项目（</w:t>
      </w:r>
      <w:r w:rsidR="002C4117">
        <w:rPr>
          <w:rFonts w:hint="eastAsia"/>
        </w:rPr>
        <w:t>*.</w:t>
      </w:r>
      <w:r w:rsidR="002C4117">
        <w:t>dsw</w:t>
      </w:r>
      <w:r w:rsidR="00AA7665">
        <w:rPr>
          <w:rFonts w:hint="eastAsia"/>
        </w:rPr>
        <w:t>）</w:t>
      </w:r>
      <w:r w:rsidR="00AD0C7D">
        <w:rPr>
          <w:rFonts w:hint="eastAsia"/>
        </w:rPr>
        <w:t>在转换至高版本的</w:t>
      </w:r>
      <w:r w:rsidR="00AD0C7D">
        <w:rPr>
          <w:rFonts w:hint="eastAsia"/>
        </w:rPr>
        <w:t>Visual</w:t>
      </w:r>
      <w:r w:rsidR="00AD0C7D">
        <w:t xml:space="preserve"> </w:t>
      </w:r>
      <w:r w:rsidR="00AD0C7D">
        <w:rPr>
          <w:rFonts w:hint="eastAsia"/>
        </w:rPr>
        <w:t>Studio</w:t>
      </w:r>
      <w:r w:rsidR="002C4117">
        <w:rPr>
          <w:rFonts w:hint="eastAsia"/>
        </w:rPr>
        <w:t>项目（</w:t>
      </w:r>
      <w:r w:rsidR="002C4117">
        <w:rPr>
          <w:rFonts w:hint="eastAsia"/>
        </w:rPr>
        <w:t>*</w:t>
      </w:r>
      <w:r w:rsidR="002C4117">
        <w:t>.sln</w:t>
      </w:r>
      <w:r w:rsidR="002C4117">
        <w:rPr>
          <w:rFonts w:hint="eastAsia"/>
        </w:rPr>
        <w:t>）</w:t>
      </w:r>
      <w:r w:rsidR="00AD0C7D">
        <w:rPr>
          <w:rFonts w:hint="eastAsia"/>
        </w:rPr>
        <w:t>的时候，需要安装一些组件才可以顺利移植。</w:t>
      </w:r>
    </w:p>
    <w:p w14:paraId="7B4EBF7A" w14:textId="66F6618F" w:rsidR="00913C26" w:rsidRPr="00705044" w:rsidRDefault="00913C26" w:rsidP="00CB3860">
      <w:pPr>
        <w:pStyle w:val="30"/>
      </w:pPr>
      <w:bookmarkStart w:id="194" w:name="_Toc179417824"/>
      <w:r>
        <w:rPr>
          <w:rFonts w:hint="eastAsia"/>
        </w:rPr>
        <w:t>Visual</w:t>
      </w:r>
      <w:r>
        <w:t xml:space="preserve"> </w:t>
      </w:r>
      <w:r>
        <w:rPr>
          <w:rFonts w:hint="eastAsia"/>
        </w:rPr>
        <w:t>Studio</w:t>
      </w:r>
      <w:r>
        <w:t xml:space="preserve"> 2019</w:t>
      </w:r>
      <w:r>
        <w:rPr>
          <w:rFonts w:hint="eastAsia"/>
        </w:rPr>
        <w:t>移植记录</w:t>
      </w:r>
      <w:bookmarkEnd w:id="194"/>
    </w:p>
    <w:p w14:paraId="1714B438" w14:textId="77DBE339" w:rsidR="00913C26" w:rsidRDefault="00913C26" w:rsidP="00FA689F">
      <w:pPr>
        <w:pStyle w:val="afa"/>
        <w:numPr>
          <w:ilvl w:val="0"/>
          <w:numId w:val="12"/>
        </w:numPr>
        <w:ind w:firstLineChars="0"/>
      </w:pPr>
      <w:r>
        <w:rPr>
          <w:rFonts w:hint="eastAsia"/>
        </w:rPr>
        <w:t>在</w:t>
      </w:r>
      <w:r>
        <w:rPr>
          <w:rFonts w:hint="eastAsia"/>
        </w:rPr>
        <w:t>Visual</w:t>
      </w:r>
      <w:r>
        <w:t xml:space="preserve"> </w:t>
      </w:r>
      <w:r>
        <w:rPr>
          <w:rFonts w:hint="eastAsia"/>
        </w:rPr>
        <w:t>Studio</w:t>
      </w:r>
      <w:r>
        <w:t xml:space="preserve"> 2019</w:t>
      </w:r>
      <w:r>
        <w:rPr>
          <w:rFonts w:hint="eastAsia"/>
        </w:rPr>
        <w:t>下，读取</w:t>
      </w:r>
      <w:r>
        <w:rPr>
          <w:rFonts w:hint="eastAsia"/>
        </w:rPr>
        <w:t>VC</w:t>
      </w:r>
      <w:r>
        <w:t>6</w:t>
      </w:r>
      <w:r>
        <w:rPr>
          <w:rFonts w:hint="eastAsia"/>
        </w:rPr>
        <w:t>生成的项目转换后，</w:t>
      </w:r>
      <w:r>
        <w:rPr>
          <w:rFonts w:hint="eastAsia"/>
        </w:rPr>
        <w:t>Build</w:t>
      </w:r>
      <w:r>
        <w:rPr>
          <w:rFonts w:hint="eastAsia"/>
        </w:rPr>
        <w:t>项目的错误信息</w:t>
      </w:r>
    </w:p>
    <w:p w14:paraId="1052766E" w14:textId="77777777" w:rsidR="00913C26" w:rsidRDefault="00913C26" w:rsidP="00913C26">
      <w:r w:rsidRPr="006D25C8">
        <w:rPr>
          <w:rFonts w:hint="eastAsia"/>
        </w:rPr>
        <w:t>MSB8041</w:t>
      </w:r>
      <w:r w:rsidRPr="006D25C8">
        <w:rPr>
          <w:rFonts w:hint="eastAsia"/>
        </w:rPr>
        <w:t>：此项目需要</w:t>
      </w:r>
      <w:r w:rsidRPr="006D25C8">
        <w:rPr>
          <w:rFonts w:hint="eastAsia"/>
        </w:rPr>
        <w:t xml:space="preserve"> MFC </w:t>
      </w:r>
      <w:r w:rsidRPr="006D25C8">
        <w:rPr>
          <w:rFonts w:hint="eastAsia"/>
        </w:rPr>
        <w:t>库</w:t>
      </w:r>
    </w:p>
    <w:p w14:paraId="46960246" w14:textId="77777777" w:rsidR="00913C26" w:rsidRDefault="00913C26" w:rsidP="00913C26">
      <w:r>
        <w:rPr>
          <w:rFonts w:hint="eastAsia"/>
        </w:rPr>
        <w:t>解决方法：</w:t>
      </w:r>
    </w:p>
    <w:p w14:paraId="03E206A2" w14:textId="695B4F40" w:rsidR="00913C26" w:rsidRDefault="00913C26" w:rsidP="00913C26">
      <w:r>
        <w:rPr>
          <w:rFonts w:hint="eastAsia"/>
        </w:rPr>
        <w:t>打开</w:t>
      </w:r>
      <w:r>
        <w:rPr>
          <w:rFonts w:hint="eastAsia"/>
        </w:rPr>
        <w:t>Visual Studio Installer</w:t>
      </w:r>
      <w:r w:rsidR="00B44C4F">
        <w:t xml:space="preserve"> </w:t>
      </w:r>
      <w:r w:rsidR="00B44C4F">
        <w:rPr>
          <w:rFonts w:ascii="宋体" w:hAnsi="宋体" w:hint="eastAsia"/>
        </w:rPr>
        <w:t xml:space="preserve">→ </w:t>
      </w:r>
      <w:r>
        <w:rPr>
          <w:rFonts w:hint="eastAsia"/>
        </w:rPr>
        <w:t>修改</w:t>
      </w:r>
      <w:r w:rsidR="00B44C4F">
        <w:rPr>
          <w:rFonts w:hint="eastAsia"/>
        </w:rPr>
        <w:t xml:space="preserve"> </w:t>
      </w:r>
      <w:r w:rsidR="00B44C4F">
        <w:rPr>
          <w:rFonts w:ascii="宋体" w:hAnsi="宋体" w:hint="eastAsia"/>
        </w:rPr>
        <w:t xml:space="preserve">→ </w:t>
      </w:r>
      <w:r>
        <w:rPr>
          <w:rFonts w:hint="eastAsia"/>
        </w:rPr>
        <w:t>单个组件，选择安装：</w:t>
      </w:r>
    </w:p>
    <w:p w14:paraId="1125281B" w14:textId="77777777" w:rsidR="00913C26" w:rsidRDefault="00913C26" w:rsidP="00913C26">
      <w:r>
        <w:rPr>
          <w:rFonts w:hint="eastAsia"/>
        </w:rPr>
        <w:t>C++ATL for v142</w:t>
      </w:r>
      <w:r>
        <w:rPr>
          <w:rFonts w:hint="eastAsia"/>
        </w:rPr>
        <w:t>生成工具</w:t>
      </w:r>
      <w:r>
        <w:rPr>
          <w:rFonts w:hint="eastAsia"/>
        </w:rPr>
        <w:t>(x86</w:t>
      </w:r>
      <w:r>
        <w:rPr>
          <w:rFonts w:hint="eastAsia"/>
        </w:rPr>
        <w:t>和</w:t>
      </w:r>
      <w:r>
        <w:rPr>
          <w:rFonts w:hint="eastAsia"/>
        </w:rPr>
        <w:t>x64)</w:t>
      </w:r>
    </w:p>
    <w:p w14:paraId="59805093" w14:textId="77777777" w:rsidR="00913C26" w:rsidRDefault="00913C26" w:rsidP="00913C26">
      <w:r>
        <w:rPr>
          <w:rFonts w:hint="eastAsia"/>
        </w:rPr>
        <w:t>C++MFC for v142</w:t>
      </w:r>
      <w:r>
        <w:rPr>
          <w:rFonts w:hint="eastAsia"/>
        </w:rPr>
        <w:t>生成工具</w:t>
      </w:r>
      <w:r>
        <w:rPr>
          <w:rFonts w:hint="eastAsia"/>
        </w:rPr>
        <w:t>(x86</w:t>
      </w:r>
      <w:r>
        <w:rPr>
          <w:rFonts w:hint="eastAsia"/>
        </w:rPr>
        <w:t>和</w:t>
      </w:r>
      <w:r>
        <w:rPr>
          <w:rFonts w:hint="eastAsia"/>
        </w:rPr>
        <w:t>x64)</w:t>
      </w:r>
    </w:p>
    <w:p w14:paraId="2A9FFD28" w14:textId="77777777" w:rsidR="00913C26" w:rsidRDefault="00913C26" w:rsidP="00913C26">
      <w:r>
        <w:rPr>
          <w:rFonts w:hint="eastAsia"/>
        </w:rPr>
        <w:t>C++ v14.21 ATL for v142</w:t>
      </w:r>
      <w:r>
        <w:rPr>
          <w:rFonts w:hint="eastAsia"/>
        </w:rPr>
        <w:t>生成工具</w:t>
      </w:r>
      <w:r>
        <w:rPr>
          <w:rFonts w:hint="eastAsia"/>
        </w:rPr>
        <w:t>(x86</w:t>
      </w:r>
      <w:r>
        <w:rPr>
          <w:rFonts w:hint="eastAsia"/>
        </w:rPr>
        <w:t>和</w:t>
      </w:r>
      <w:r>
        <w:rPr>
          <w:rFonts w:hint="eastAsia"/>
        </w:rPr>
        <w:t>x64)</w:t>
      </w:r>
    </w:p>
    <w:p w14:paraId="56BFB4A2" w14:textId="77777777" w:rsidR="00913C26" w:rsidRDefault="00913C26" w:rsidP="00913C26">
      <w:r>
        <w:rPr>
          <w:rFonts w:hint="eastAsia"/>
        </w:rPr>
        <w:t>C++v14.21 MFC for v142</w:t>
      </w:r>
      <w:r>
        <w:rPr>
          <w:rFonts w:hint="eastAsia"/>
        </w:rPr>
        <w:t>生成工具</w:t>
      </w:r>
      <w:r>
        <w:rPr>
          <w:rFonts w:hint="eastAsia"/>
        </w:rPr>
        <w:t>(x86</w:t>
      </w:r>
      <w:r>
        <w:rPr>
          <w:rFonts w:hint="eastAsia"/>
        </w:rPr>
        <w:t>和</w:t>
      </w:r>
      <w:r>
        <w:rPr>
          <w:rFonts w:hint="eastAsia"/>
        </w:rPr>
        <w:t>x64)</w:t>
      </w:r>
    </w:p>
    <w:p w14:paraId="1381812C" w14:textId="77777777" w:rsidR="00913C26" w:rsidRDefault="00913C26" w:rsidP="00913C26"/>
    <w:p w14:paraId="6A45320C" w14:textId="77777777" w:rsidR="00913C26" w:rsidRDefault="00913C26" w:rsidP="00913C26">
      <w:r>
        <w:rPr>
          <w:rFonts w:hint="eastAsia"/>
        </w:rPr>
        <w:t>如果还是出现同样错误，安装</w:t>
      </w:r>
    </w:p>
    <w:p w14:paraId="7B9DF7FB" w14:textId="77777777" w:rsidR="00913C26" w:rsidRDefault="00913C26" w:rsidP="00913C26">
      <w:r>
        <w:rPr>
          <w:rFonts w:hint="eastAsia"/>
        </w:rPr>
        <w:t>适用于最新</w:t>
      </w:r>
      <w:r>
        <w:rPr>
          <w:rFonts w:hint="eastAsia"/>
        </w:rPr>
        <w:t>v142</w:t>
      </w:r>
      <w:r>
        <w:rPr>
          <w:rFonts w:hint="eastAsia"/>
        </w:rPr>
        <w:t>生成工具的</w:t>
      </w:r>
      <w:r>
        <w:rPr>
          <w:rFonts w:hint="eastAsia"/>
        </w:rPr>
        <w:t>C++ATL</w:t>
      </w:r>
    </w:p>
    <w:p w14:paraId="763F6186" w14:textId="77777777" w:rsidR="00913C26" w:rsidRDefault="00913C26" w:rsidP="00913C26">
      <w:r>
        <w:rPr>
          <w:rFonts w:hint="eastAsia"/>
        </w:rPr>
        <w:t>适用于最新</w:t>
      </w:r>
      <w:r>
        <w:rPr>
          <w:rFonts w:hint="eastAsia"/>
        </w:rPr>
        <w:t>v142</w:t>
      </w:r>
      <w:r>
        <w:rPr>
          <w:rFonts w:hint="eastAsia"/>
        </w:rPr>
        <w:t>生成工具的</w:t>
      </w:r>
      <w:r>
        <w:rPr>
          <w:rFonts w:hint="eastAsia"/>
        </w:rPr>
        <w:t>C++ MFC</w:t>
      </w:r>
    </w:p>
    <w:p w14:paraId="788D4FEE" w14:textId="5DD444A0" w:rsidR="00913C26" w:rsidRDefault="00913C26" w:rsidP="00913C26">
      <w:r>
        <w:rPr>
          <w:rFonts w:hint="eastAsia"/>
        </w:rPr>
        <w:t>原文链接：</w:t>
      </w:r>
      <w:hyperlink r:id="rId279" w:history="1">
        <w:r w:rsidRPr="00F53200">
          <w:rPr>
            <w:rStyle w:val="ae"/>
            <w:rFonts w:hint="eastAsia"/>
          </w:rPr>
          <w:t>https://blog.csdn.net/weixin_45814496/article/details/120777219</w:t>
        </w:r>
      </w:hyperlink>
    </w:p>
    <w:p w14:paraId="60406036" w14:textId="77777777" w:rsidR="00913C26" w:rsidRPr="00D650D8" w:rsidRDefault="00913C26" w:rsidP="00913C26"/>
    <w:p w14:paraId="20B7D01C" w14:textId="77777777" w:rsidR="00913C26" w:rsidRDefault="00913C26" w:rsidP="00913C26">
      <w:r>
        <w:rPr>
          <w:rFonts w:hint="eastAsia"/>
          <w:noProof/>
        </w:rPr>
        <w:drawing>
          <wp:inline distT="0" distB="0" distL="0" distR="0" wp14:anchorId="73710B1A" wp14:editId="52C3E9D1">
            <wp:extent cx="5266055" cy="26625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266055" cy="2662555"/>
                    </a:xfrm>
                    <a:prstGeom prst="rect">
                      <a:avLst/>
                    </a:prstGeom>
                    <a:noFill/>
                    <a:ln>
                      <a:noFill/>
                    </a:ln>
                  </pic:spPr>
                </pic:pic>
              </a:graphicData>
            </a:graphic>
          </wp:inline>
        </w:drawing>
      </w:r>
    </w:p>
    <w:p w14:paraId="46B78981" w14:textId="77777777" w:rsidR="00913C26" w:rsidRDefault="00913C26" w:rsidP="00913C26"/>
    <w:p w14:paraId="0A22F0B5" w14:textId="5531FBB1" w:rsidR="00913C26" w:rsidRDefault="006E2A7E" w:rsidP="00FA689F">
      <w:pPr>
        <w:pStyle w:val="afa"/>
        <w:numPr>
          <w:ilvl w:val="0"/>
          <w:numId w:val="12"/>
        </w:numPr>
        <w:ind w:firstLineChars="0"/>
      </w:pPr>
      <w:r>
        <w:t xml:space="preserve"> </w:t>
      </w:r>
      <w:r w:rsidR="00913C26" w:rsidRPr="003C2F4F">
        <w:t>解决</w:t>
      </w:r>
      <w:r w:rsidR="00913C26" w:rsidRPr="003C2F4F">
        <w:t>“</w:t>
      </w:r>
      <w:r w:rsidR="00913C26" w:rsidRPr="003C2F4F">
        <w:t>错误</w:t>
      </w:r>
      <w:r w:rsidR="00913C26" w:rsidRPr="003C2F4F">
        <w:t xml:space="preserve"> D8016 “/ZI”</w:t>
      </w:r>
      <w:r w:rsidR="00913C26" w:rsidRPr="003C2F4F">
        <w:t>和</w:t>
      </w:r>
      <w:r w:rsidR="00913C26" w:rsidRPr="003C2F4F">
        <w:t>“/Gy-”</w:t>
      </w:r>
      <w:r w:rsidR="00913C26" w:rsidRPr="003C2F4F">
        <w:t>命令行选项不兼容</w:t>
      </w:r>
      <w:r w:rsidR="00913C26" w:rsidRPr="003C2F4F">
        <w:t xml:space="preserve"> ”</w:t>
      </w:r>
      <w:r w:rsidR="00913C26" w:rsidRPr="003C2F4F">
        <w:t>问题</w:t>
      </w:r>
      <w:r w:rsidR="00913C26" w:rsidRPr="003C2F4F">
        <w:t xml:space="preserve">_cl : </w:t>
      </w:r>
      <w:r w:rsidR="00913C26" w:rsidRPr="003C2F4F">
        <w:t>命令行</w:t>
      </w:r>
      <w:r w:rsidR="00913C26" w:rsidRPr="003C2F4F">
        <w:t xml:space="preserve"> error d8016: “/zi”</w:t>
      </w:r>
      <w:r w:rsidR="00913C26" w:rsidRPr="003C2F4F">
        <w:t>和</w:t>
      </w:r>
      <w:r w:rsidR="00913C26" w:rsidRPr="003C2F4F">
        <w:t>“/gy-”</w:t>
      </w:r>
      <w:r w:rsidR="00913C26" w:rsidRPr="003C2F4F">
        <w:t>命令行选项不兼容</w:t>
      </w:r>
    </w:p>
    <w:p w14:paraId="7979173B" w14:textId="33598DF6" w:rsidR="00913C26" w:rsidRDefault="00B3597E" w:rsidP="00913C26">
      <w:hyperlink r:id="rId281" w:history="1">
        <w:r w:rsidR="00913C26" w:rsidRPr="00F53200">
          <w:rPr>
            <w:rStyle w:val="ae"/>
          </w:rPr>
          <w:t>https://blog.csdn.net/lyj_viviani/article/details/51487877</w:t>
        </w:r>
      </w:hyperlink>
    </w:p>
    <w:p w14:paraId="357D3D94" w14:textId="77777777" w:rsidR="00913C26" w:rsidRPr="00030849" w:rsidRDefault="00913C26" w:rsidP="00913C26"/>
    <w:p w14:paraId="20B01615" w14:textId="77777777" w:rsidR="00913C26" w:rsidRDefault="00913C26" w:rsidP="00913C26">
      <w:r>
        <w:rPr>
          <w:rFonts w:hint="eastAsia"/>
        </w:rPr>
        <w:t>Build</w:t>
      </w:r>
      <w:r>
        <w:rPr>
          <w:rFonts w:hint="eastAsia"/>
        </w:rPr>
        <w:t>出现错误</w:t>
      </w:r>
    </w:p>
    <w:tbl>
      <w:tblPr>
        <w:tblStyle w:val="a9"/>
        <w:tblW w:w="8616" w:type="dxa"/>
        <w:tblLayout w:type="fixed"/>
        <w:tblLook w:val="0000" w:firstRow="0" w:lastRow="0" w:firstColumn="0" w:lastColumn="0" w:noHBand="0" w:noVBand="0"/>
      </w:tblPr>
      <w:tblGrid>
        <w:gridCol w:w="758"/>
        <w:gridCol w:w="911"/>
        <w:gridCol w:w="2732"/>
        <w:gridCol w:w="1443"/>
        <w:gridCol w:w="2772"/>
      </w:tblGrid>
      <w:tr w:rsidR="005A36D1" w14:paraId="2049597A" w14:textId="77777777" w:rsidTr="005A36D1">
        <w:trPr>
          <w:trHeight w:val="200"/>
        </w:trPr>
        <w:tc>
          <w:tcPr>
            <w:tcW w:w="758" w:type="dxa"/>
          </w:tcPr>
          <w:p w14:paraId="1E4BE9C4"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严重性</w:t>
            </w:r>
          </w:p>
        </w:tc>
        <w:tc>
          <w:tcPr>
            <w:tcW w:w="911" w:type="dxa"/>
          </w:tcPr>
          <w:p w14:paraId="6153B847"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代码</w:t>
            </w:r>
          </w:p>
        </w:tc>
        <w:tc>
          <w:tcPr>
            <w:tcW w:w="2732" w:type="dxa"/>
          </w:tcPr>
          <w:p w14:paraId="63D15ED9"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说明</w:t>
            </w:r>
          </w:p>
        </w:tc>
        <w:tc>
          <w:tcPr>
            <w:tcW w:w="1443" w:type="dxa"/>
          </w:tcPr>
          <w:p w14:paraId="7230899D"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项目</w:t>
            </w:r>
          </w:p>
        </w:tc>
        <w:tc>
          <w:tcPr>
            <w:tcW w:w="2772" w:type="dxa"/>
          </w:tcPr>
          <w:p w14:paraId="4B1C439F"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文件</w:t>
            </w:r>
          </w:p>
        </w:tc>
      </w:tr>
      <w:tr w:rsidR="005A36D1" w14:paraId="58EC0670" w14:textId="77777777" w:rsidTr="005A36D1">
        <w:trPr>
          <w:trHeight w:val="200"/>
        </w:trPr>
        <w:tc>
          <w:tcPr>
            <w:tcW w:w="758" w:type="dxa"/>
          </w:tcPr>
          <w:p w14:paraId="38FA5811"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lastRenderedPageBreak/>
              <w:t>错误</w:t>
            </w:r>
          </w:p>
        </w:tc>
        <w:tc>
          <w:tcPr>
            <w:tcW w:w="911" w:type="dxa"/>
          </w:tcPr>
          <w:p w14:paraId="7711473C"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D8016</w:t>
            </w:r>
          </w:p>
        </w:tc>
        <w:tc>
          <w:tcPr>
            <w:tcW w:w="2732" w:type="dxa"/>
          </w:tcPr>
          <w:p w14:paraId="6CE6B870"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“/ZI”</w:t>
            </w:r>
            <w:r>
              <w:rPr>
                <w:rFonts w:ascii="Segoe UI" w:eastAsiaTheme="minorEastAsia" w:hAnsi="Segoe UI" w:cs="Segoe UI"/>
                <w:sz w:val="18"/>
                <w:szCs w:val="18"/>
              </w:rPr>
              <w:t>和</w:t>
            </w:r>
            <w:r>
              <w:rPr>
                <w:rFonts w:ascii="Segoe UI" w:eastAsiaTheme="minorEastAsia" w:hAnsi="Segoe UI" w:cs="Segoe UI"/>
                <w:sz w:val="18"/>
                <w:szCs w:val="18"/>
              </w:rPr>
              <w:t>“/Gy-”</w:t>
            </w:r>
            <w:r>
              <w:rPr>
                <w:rFonts w:ascii="Segoe UI" w:eastAsiaTheme="minorEastAsia" w:hAnsi="Segoe UI" w:cs="Segoe UI"/>
                <w:sz w:val="18"/>
                <w:szCs w:val="18"/>
              </w:rPr>
              <w:t>命令行选项不兼容</w:t>
            </w:r>
          </w:p>
        </w:tc>
        <w:tc>
          <w:tcPr>
            <w:tcW w:w="1443" w:type="dxa"/>
          </w:tcPr>
          <w:p w14:paraId="6A3E9367"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VideoSample</w:t>
            </w:r>
          </w:p>
        </w:tc>
        <w:tc>
          <w:tcPr>
            <w:tcW w:w="2772" w:type="dxa"/>
          </w:tcPr>
          <w:p w14:paraId="7DA9B3DA"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C:\Users\fama\Downloads\VideoSample_CallBack_show20051120\cl</w:t>
            </w:r>
          </w:p>
        </w:tc>
      </w:tr>
    </w:tbl>
    <w:p w14:paraId="71BFD7F1" w14:textId="77777777" w:rsidR="00913C26" w:rsidRDefault="00913C26" w:rsidP="00913C26"/>
    <w:p w14:paraId="67CC2FE9" w14:textId="53DF154C" w:rsidR="00913C26" w:rsidRDefault="00913C26" w:rsidP="00913C26">
      <w:r>
        <w:rPr>
          <w:rFonts w:hint="eastAsia"/>
        </w:rPr>
        <w:t>我们需要手动改变</w:t>
      </w:r>
      <w:r>
        <w:rPr>
          <w:rFonts w:hint="eastAsia"/>
        </w:rPr>
        <w:t>/ZI</w:t>
      </w:r>
      <w:r>
        <w:rPr>
          <w:rFonts w:hint="eastAsia"/>
        </w:rPr>
        <w:t>命令行选项</w:t>
      </w:r>
      <w:r>
        <w:rPr>
          <w:rFonts w:hint="eastAsia"/>
        </w:rPr>
        <w:t xml:space="preserve"> </w:t>
      </w:r>
      <w:r>
        <w:rPr>
          <w:rFonts w:hint="eastAsia"/>
        </w:rPr>
        <w:t>或者</w:t>
      </w:r>
      <w:r>
        <w:rPr>
          <w:rFonts w:hint="eastAsia"/>
        </w:rPr>
        <w:t xml:space="preserve"> /Gy</w:t>
      </w:r>
      <w:r>
        <w:rPr>
          <w:rFonts w:hint="eastAsia"/>
        </w:rPr>
        <w:t>命令行选项进入“项目”</w:t>
      </w:r>
      <w:r w:rsidR="00B44C4F">
        <w:rPr>
          <w:rFonts w:ascii="宋体" w:hAnsi="宋体" w:hint="eastAsia"/>
        </w:rPr>
        <w:t>→</w:t>
      </w:r>
      <w:r>
        <w:rPr>
          <w:rFonts w:hint="eastAsia"/>
        </w:rPr>
        <w:t>“属性”</w:t>
      </w:r>
      <w:r w:rsidR="00B44C4F">
        <w:rPr>
          <w:rFonts w:ascii="宋体" w:hAnsi="宋体" w:hint="eastAsia"/>
        </w:rPr>
        <w:t>→</w:t>
      </w:r>
      <w:r>
        <w:rPr>
          <w:rFonts w:hint="eastAsia"/>
        </w:rPr>
        <w:t>&gt;</w:t>
      </w:r>
      <w:r>
        <w:rPr>
          <w:rFonts w:hint="eastAsia"/>
        </w:rPr>
        <w:t>“</w:t>
      </w:r>
      <w:r>
        <w:rPr>
          <w:rFonts w:hint="eastAsia"/>
        </w:rPr>
        <w:t>C/C++</w:t>
      </w:r>
      <w:r>
        <w:rPr>
          <w:rFonts w:hint="eastAsia"/>
        </w:rPr>
        <w:t>”</w:t>
      </w:r>
    </w:p>
    <w:p w14:paraId="1F56E51F" w14:textId="342ED080" w:rsidR="00913C26" w:rsidRDefault="00913C26" w:rsidP="00913C26">
      <w:r>
        <w:rPr>
          <w:rFonts w:hint="eastAsia"/>
        </w:rPr>
        <w:t>（</w:t>
      </w:r>
      <w:r>
        <w:rPr>
          <w:rFonts w:hint="eastAsia"/>
        </w:rPr>
        <w:t>1</w:t>
      </w:r>
      <w:r>
        <w:rPr>
          <w:rFonts w:hint="eastAsia"/>
        </w:rPr>
        <w:t>）</w:t>
      </w:r>
      <w:r w:rsidR="00B44C4F">
        <w:rPr>
          <w:rFonts w:ascii="宋体" w:hAnsi="宋体" w:hint="eastAsia"/>
        </w:rPr>
        <w:t>→</w:t>
      </w:r>
      <w:r>
        <w:rPr>
          <w:rFonts w:hint="eastAsia"/>
        </w:rPr>
        <w:t>“常规”</w:t>
      </w:r>
      <w:r w:rsidR="00B44C4F">
        <w:rPr>
          <w:rFonts w:ascii="宋体" w:hAnsi="宋体" w:hint="eastAsia"/>
        </w:rPr>
        <w:t>→</w:t>
      </w:r>
      <w:r>
        <w:rPr>
          <w:rFonts w:hint="eastAsia"/>
        </w:rPr>
        <w:t>“调试信息格式”</w:t>
      </w:r>
      <w:r w:rsidR="00B44C4F">
        <w:rPr>
          <w:rFonts w:ascii="宋体" w:hAnsi="宋体" w:hint="eastAsia"/>
        </w:rPr>
        <w:t>→</w:t>
      </w:r>
      <w:r>
        <w:rPr>
          <w:rFonts w:hint="eastAsia"/>
        </w:rPr>
        <w:t>选择“程序数据库</w:t>
      </w:r>
      <w:r>
        <w:rPr>
          <w:rFonts w:hint="eastAsia"/>
        </w:rPr>
        <w:t>(/Zi)</w:t>
      </w:r>
      <w:r>
        <w:rPr>
          <w:rFonts w:hint="eastAsia"/>
        </w:rPr>
        <w:t>”或“无”</w:t>
      </w:r>
    </w:p>
    <w:p w14:paraId="63A0AA2E" w14:textId="77777777" w:rsidR="00913C26" w:rsidRDefault="00913C26" w:rsidP="00913C26">
      <w:r w:rsidRPr="00936777">
        <w:rPr>
          <w:noProof/>
        </w:rPr>
        <w:drawing>
          <wp:inline distT="0" distB="0" distL="0" distR="0" wp14:anchorId="40EDDD0E" wp14:editId="00462BAB">
            <wp:extent cx="5274310" cy="36544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654425"/>
                    </a:xfrm>
                    <a:prstGeom prst="rect">
                      <a:avLst/>
                    </a:prstGeom>
                  </pic:spPr>
                </pic:pic>
              </a:graphicData>
            </a:graphic>
          </wp:inline>
        </w:drawing>
      </w:r>
    </w:p>
    <w:p w14:paraId="25AD9156" w14:textId="77777777" w:rsidR="00913C26" w:rsidRDefault="00913C26" w:rsidP="00913C26"/>
    <w:p w14:paraId="0EAD55EE" w14:textId="2ACB8797" w:rsidR="00913C26" w:rsidRDefault="00913C26" w:rsidP="00913C26">
      <w:r>
        <w:rPr>
          <w:rFonts w:hint="eastAsia"/>
        </w:rPr>
        <w:t>（</w:t>
      </w:r>
      <w:r>
        <w:rPr>
          <w:rFonts w:hint="eastAsia"/>
        </w:rPr>
        <w:t>2</w:t>
      </w:r>
      <w:r>
        <w:rPr>
          <w:rFonts w:hint="eastAsia"/>
        </w:rPr>
        <w:t>）</w:t>
      </w:r>
      <w:r w:rsidR="00B44C4F">
        <w:rPr>
          <w:rFonts w:ascii="宋体" w:hAnsi="宋体" w:hint="eastAsia"/>
        </w:rPr>
        <w:t>→</w:t>
      </w:r>
      <w:r>
        <w:rPr>
          <w:rFonts w:hint="eastAsia"/>
        </w:rPr>
        <w:t>“代码生成”</w:t>
      </w:r>
      <w:r w:rsidR="00B44C4F">
        <w:rPr>
          <w:rFonts w:ascii="宋体" w:hAnsi="宋体" w:hint="eastAsia"/>
        </w:rPr>
        <w:t>→</w:t>
      </w:r>
      <w:r>
        <w:rPr>
          <w:rFonts w:hint="eastAsia"/>
        </w:rPr>
        <w:t>“启用函数集链接”</w:t>
      </w:r>
      <w:r w:rsidR="00B44C4F" w:rsidRPr="00B44C4F">
        <w:rPr>
          <w:rFonts w:ascii="宋体" w:hAnsi="宋体" w:hint="eastAsia"/>
        </w:rPr>
        <w:t xml:space="preserve"> </w:t>
      </w:r>
      <w:r w:rsidR="00B44C4F">
        <w:rPr>
          <w:rFonts w:ascii="宋体" w:hAnsi="宋体" w:hint="eastAsia"/>
        </w:rPr>
        <w:t>→</w:t>
      </w:r>
      <w:r>
        <w:rPr>
          <w:rFonts w:hint="eastAsia"/>
        </w:rPr>
        <w:t>选择“是</w:t>
      </w:r>
      <w:r>
        <w:rPr>
          <w:rFonts w:hint="eastAsia"/>
        </w:rPr>
        <w:t xml:space="preserve"> (/Gy)</w:t>
      </w:r>
      <w:r>
        <w:rPr>
          <w:rFonts w:hint="eastAsia"/>
        </w:rPr>
        <w:t>”</w:t>
      </w:r>
    </w:p>
    <w:p w14:paraId="2AC63C17" w14:textId="77777777" w:rsidR="00913C26" w:rsidRPr="00360E00" w:rsidRDefault="00913C26" w:rsidP="00913C26">
      <w:r w:rsidRPr="00715748">
        <w:rPr>
          <w:noProof/>
        </w:rPr>
        <w:lastRenderedPageBreak/>
        <w:drawing>
          <wp:inline distT="0" distB="0" distL="0" distR="0" wp14:anchorId="1F0600D6" wp14:editId="445AD0AF">
            <wp:extent cx="5274310" cy="365442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654425"/>
                    </a:xfrm>
                    <a:prstGeom prst="rect">
                      <a:avLst/>
                    </a:prstGeom>
                  </pic:spPr>
                </pic:pic>
              </a:graphicData>
            </a:graphic>
          </wp:inline>
        </w:drawing>
      </w:r>
    </w:p>
    <w:p w14:paraId="11FC13C7" w14:textId="77777777" w:rsidR="00913C26" w:rsidRDefault="00913C26" w:rsidP="00913C26"/>
    <w:p w14:paraId="0E8F6F78" w14:textId="77777777" w:rsidR="00913C26" w:rsidRDefault="00913C26" w:rsidP="00913C26"/>
    <w:tbl>
      <w:tblPr>
        <w:tblStyle w:val="a9"/>
        <w:tblW w:w="5426" w:type="pct"/>
        <w:tblLayout w:type="fixed"/>
        <w:tblLook w:val="0000" w:firstRow="0" w:lastRow="0" w:firstColumn="0" w:lastColumn="0" w:noHBand="0" w:noVBand="0"/>
      </w:tblPr>
      <w:tblGrid>
        <w:gridCol w:w="799"/>
        <w:gridCol w:w="754"/>
        <w:gridCol w:w="3403"/>
        <w:gridCol w:w="709"/>
        <w:gridCol w:w="3338"/>
      </w:tblGrid>
      <w:tr w:rsidR="005A36D1" w14:paraId="3291B50B" w14:textId="77777777" w:rsidTr="005A36D1">
        <w:trPr>
          <w:trHeight w:val="200"/>
        </w:trPr>
        <w:tc>
          <w:tcPr>
            <w:tcW w:w="443" w:type="pct"/>
          </w:tcPr>
          <w:p w14:paraId="2FB40E95"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严重性</w:t>
            </w:r>
          </w:p>
        </w:tc>
        <w:tc>
          <w:tcPr>
            <w:tcW w:w="419" w:type="pct"/>
          </w:tcPr>
          <w:p w14:paraId="29A0489D"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代码</w:t>
            </w:r>
          </w:p>
        </w:tc>
        <w:tc>
          <w:tcPr>
            <w:tcW w:w="1890" w:type="pct"/>
          </w:tcPr>
          <w:p w14:paraId="050E8AC0"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说明</w:t>
            </w:r>
          </w:p>
        </w:tc>
        <w:tc>
          <w:tcPr>
            <w:tcW w:w="394" w:type="pct"/>
          </w:tcPr>
          <w:p w14:paraId="19EDA7D1"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项目</w:t>
            </w:r>
          </w:p>
        </w:tc>
        <w:tc>
          <w:tcPr>
            <w:tcW w:w="1854" w:type="pct"/>
          </w:tcPr>
          <w:p w14:paraId="4D4BBC04"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文件</w:t>
            </w:r>
          </w:p>
        </w:tc>
      </w:tr>
      <w:tr w:rsidR="005A36D1" w14:paraId="7D93935B" w14:textId="77777777" w:rsidTr="005A36D1">
        <w:trPr>
          <w:trHeight w:val="200"/>
        </w:trPr>
        <w:tc>
          <w:tcPr>
            <w:tcW w:w="443" w:type="pct"/>
          </w:tcPr>
          <w:p w14:paraId="1ADB29FC"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错误</w:t>
            </w:r>
          </w:p>
        </w:tc>
        <w:tc>
          <w:tcPr>
            <w:tcW w:w="419" w:type="pct"/>
          </w:tcPr>
          <w:p w14:paraId="64E66ADB"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C2440</w:t>
            </w:r>
          </w:p>
        </w:tc>
        <w:tc>
          <w:tcPr>
            <w:tcW w:w="1890" w:type="pct"/>
          </w:tcPr>
          <w:p w14:paraId="769E4A3E"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 xml:space="preserve">“static_cast”: </w:t>
            </w:r>
            <w:r>
              <w:rPr>
                <w:rFonts w:ascii="Segoe UI" w:eastAsiaTheme="minorEastAsia" w:hAnsi="Segoe UI" w:cs="Segoe UI"/>
                <w:sz w:val="18"/>
                <w:szCs w:val="18"/>
              </w:rPr>
              <w:t>无法从</w:t>
            </w:r>
            <w:r>
              <w:rPr>
                <w:rFonts w:ascii="Segoe UI" w:eastAsiaTheme="minorEastAsia" w:hAnsi="Segoe UI" w:cs="Segoe UI"/>
                <w:sz w:val="18"/>
                <w:szCs w:val="18"/>
              </w:rPr>
              <w:t>“void (__thiscall CVideoSampleDlg::* )(WPARAM,LPARAM)”</w:t>
            </w:r>
            <w:r>
              <w:rPr>
                <w:rFonts w:ascii="Segoe UI" w:eastAsiaTheme="minorEastAsia" w:hAnsi="Segoe UI" w:cs="Segoe UI"/>
                <w:sz w:val="18"/>
                <w:szCs w:val="18"/>
              </w:rPr>
              <w:t>转换为</w:t>
            </w:r>
            <w:r>
              <w:rPr>
                <w:rFonts w:ascii="Segoe UI" w:eastAsiaTheme="minorEastAsia" w:hAnsi="Segoe UI" w:cs="Segoe UI"/>
                <w:sz w:val="18"/>
                <w:szCs w:val="18"/>
              </w:rPr>
              <w:t>“LRESULT (__thiscall CWnd::* )(WPARAM,LPARAM)”</w:t>
            </w:r>
          </w:p>
        </w:tc>
        <w:tc>
          <w:tcPr>
            <w:tcW w:w="394" w:type="pct"/>
          </w:tcPr>
          <w:p w14:paraId="319321F0"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VideoSample</w:t>
            </w:r>
          </w:p>
        </w:tc>
        <w:tc>
          <w:tcPr>
            <w:tcW w:w="1854" w:type="pct"/>
          </w:tcPr>
          <w:p w14:paraId="7489BFF0"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C:\Users\fama\Downloads\VideoSample_CallBack_show20051120\VideoSampleDlg.cpp</w:t>
            </w:r>
          </w:p>
        </w:tc>
      </w:tr>
    </w:tbl>
    <w:p w14:paraId="2188FDFA" w14:textId="77777777" w:rsidR="00913C26" w:rsidRDefault="00913C26" w:rsidP="00913C26"/>
    <w:p w14:paraId="1F84134C" w14:textId="77777777" w:rsidR="00913C26" w:rsidRDefault="00913C26" w:rsidP="00913C26"/>
    <w:p w14:paraId="28E51C48" w14:textId="0DA7D60F" w:rsidR="00913C26" w:rsidRDefault="00B3597E" w:rsidP="00913C26">
      <w:hyperlink r:id="rId284" w:history="1">
        <w:r w:rsidR="00913C26" w:rsidRPr="00F53200">
          <w:rPr>
            <w:rStyle w:val="ae"/>
          </w:rPr>
          <w:t>https://www.debugease.com/vc/1950801.html</w:t>
        </w:r>
      </w:hyperlink>
    </w:p>
    <w:p w14:paraId="787ACF8B" w14:textId="77777777" w:rsidR="00913C26" w:rsidRPr="00F433D1" w:rsidRDefault="00913C26" w:rsidP="00913C26"/>
    <w:p w14:paraId="1A78FC16" w14:textId="77777777" w:rsidR="00913C26" w:rsidRDefault="00913C26" w:rsidP="00913C26"/>
    <w:tbl>
      <w:tblPr>
        <w:tblStyle w:val="a9"/>
        <w:tblW w:w="5452" w:type="pct"/>
        <w:tblLayout w:type="fixed"/>
        <w:tblLook w:val="0000" w:firstRow="0" w:lastRow="0" w:firstColumn="0" w:lastColumn="0" w:noHBand="0" w:noVBand="0"/>
      </w:tblPr>
      <w:tblGrid>
        <w:gridCol w:w="805"/>
        <w:gridCol w:w="923"/>
        <w:gridCol w:w="1824"/>
        <w:gridCol w:w="2160"/>
        <w:gridCol w:w="3334"/>
      </w:tblGrid>
      <w:tr w:rsidR="005A36D1" w14:paraId="534458B4" w14:textId="77777777" w:rsidTr="005A36D1">
        <w:trPr>
          <w:trHeight w:val="200"/>
        </w:trPr>
        <w:tc>
          <w:tcPr>
            <w:tcW w:w="445" w:type="pct"/>
          </w:tcPr>
          <w:p w14:paraId="2E6BA3BF"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严重性</w:t>
            </w:r>
          </w:p>
        </w:tc>
        <w:tc>
          <w:tcPr>
            <w:tcW w:w="510" w:type="pct"/>
          </w:tcPr>
          <w:p w14:paraId="7275A25C"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代码</w:t>
            </w:r>
          </w:p>
        </w:tc>
        <w:tc>
          <w:tcPr>
            <w:tcW w:w="1008" w:type="pct"/>
          </w:tcPr>
          <w:p w14:paraId="25E2AAAB"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说明</w:t>
            </w:r>
          </w:p>
        </w:tc>
        <w:tc>
          <w:tcPr>
            <w:tcW w:w="1194" w:type="pct"/>
          </w:tcPr>
          <w:p w14:paraId="03BA36B8"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项目</w:t>
            </w:r>
          </w:p>
        </w:tc>
        <w:tc>
          <w:tcPr>
            <w:tcW w:w="1843" w:type="pct"/>
          </w:tcPr>
          <w:p w14:paraId="19D1E718"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文件</w:t>
            </w:r>
          </w:p>
        </w:tc>
      </w:tr>
      <w:tr w:rsidR="005A36D1" w14:paraId="0AF09406" w14:textId="77777777" w:rsidTr="005A36D1">
        <w:trPr>
          <w:trHeight w:val="200"/>
        </w:trPr>
        <w:tc>
          <w:tcPr>
            <w:tcW w:w="445" w:type="pct"/>
          </w:tcPr>
          <w:p w14:paraId="000BD460"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错误</w:t>
            </w:r>
          </w:p>
        </w:tc>
        <w:tc>
          <w:tcPr>
            <w:tcW w:w="510" w:type="pct"/>
          </w:tcPr>
          <w:p w14:paraId="60DF1853"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LNK2026</w:t>
            </w:r>
          </w:p>
        </w:tc>
        <w:tc>
          <w:tcPr>
            <w:tcW w:w="1008" w:type="pct"/>
          </w:tcPr>
          <w:p w14:paraId="69B523DC"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模块对于</w:t>
            </w:r>
            <w:r>
              <w:rPr>
                <w:rFonts w:ascii="Segoe UI" w:eastAsiaTheme="minorEastAsia" w:hAnsi="Segoe UI" w:cs="Segoe UI"/>
                <w:sz w:val="18"/>
                <w:szCs w:val="18"/>
              </w:rPr>
              <w:t xml:space="preserve"> SAFESEH </w:t>
            </w:r>
            <w:r>
              <w:rPr>
                <w:rFonts w:ascii="Segoe UI" w:eastAsiaTheme="minorEastAsia" w:hAnsi="Segoe UI" w:cs="Segoe UI"/>
                <w:sz w:val="18"/>
                <w:szCs w:val="18"/>
              </w:rPr>
              <w:t>映像是不安全的。</w:t>
            </w:r>
          </w:p>
        </w:tc>
        <w:tc>
          <w:tcPr>
            <w:tcW w:w="1194" w:type="pct"/>
          </w:tcPr>
          <w:p w14:paraId="652D9220"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VideoSample</w:t>
            </w:r>
          </w:p>
        </w:tc>
        <w:tc>
          <w:tcPr>
            <w:tcW w:w="1843" w:type="pct"/>
          </w:tcPr>
          <w:p w14:paraId="204BC259" w14:textId="77777777" w:rsidR="005A36D1" w:rsidRDefault="005A36D1" w:rsidP="0008275C">
            <w:pPr>
              <w:widowControl/>
              <w:autoSpaceDE w:val="0"/>
              <w:autoSpaceDN w:val="0"/>
              <w:snapToGrid/>
              <w:jc w:val="left"/>
              <w:rPr>
                <w:rFonts w:ascii="Segoe UI" w:eastAsiaTheme="minorEastAsia" w:hAnsi="Segoe UI" w:cs="Segoe UI"/>
                <w:sz w:val="18"/>
                <w:szCs w:val="18"/>
              </w:rPr>
            </w:pPr>
            <w:r>
              <w:rPr>
                <w:rFonts w:ascii="Segoe UI" w:eastAsiaTheme="minorEastAsia" w:hAnsi="Segoe UI" w:cs="Segoe UI"/>
                <w:sz w:val="18"/>
                <w:szCs w:val="18"/>
              </w:rPr>
              <w:t>C:\Users\fama\Downloads\VideoSample_CallBack_show20051120\VFW32.LIB(MSVFW32.dll)</w:t>
            </w:r>
          </w:p>
        </w:tc>
      </w:tr>
    </w:tbl>
    <w:p w14:paraId="4A6B70D6" w14:textId="77777777" w:rsidR="00913C26" w:rsidRDefault="00913C26" w:rsidP="00913C26"/>
    <w:p w14:paraId="16D4A699" w14:textId="77777777" w:rsidR="00913C26" w:rsidRDefault="00913C26" w:rsidP="00913C26">
      <w:r>
        <w:rPr>
          <w:rFonts w:hint="eastAsia"/>
        </w:rPr>
        <w:t>常见报错：</w:t>
      </w:r>
      <w:r>
        <w:rPr>
          <w:rFonts w:hint="eastAsia"/>
        </w:rPr>
        <w:t xml:space="preserve">error LNK2026: </w:t>
      </w:r>
      <w:r>
        <w:rPr>
          <w:rFonts w:hint="eastAsia"/>
        </w:rPr>
        <w:t>模块对于</w:t>
      </w:r>
      <w:r>
        <w:rPr>
          <w:rFonts w:hint="eastAsia"/>
        </w:rPr>
        <w:t xml:space="preserve"> SAFESEH </w:t>
      </w:r>
      <w:r>
        <w:rPr>
          <w:rFonts w:hint="eastAsia"/>
        </w:rPr>
        <w:t>映像是不安全的</w:t>
      </w:r>
    </w:p>
    <w:p w14:paraId="770801C9" w14:textId="77777777" w:rsidR="00913C26" w:rsidRDefault="00913C26" w:rsidP="00913C26"/>
    <w:p w14:paraId="093983CB" w14:textId="4AAC965E" w:rsidR="00913C26" w:rsidRDefault="00913C26" w:rsidP="00913C26">
      <w:r>
        <w:rPr>
          <w:rFonts w:hint="eastAsia"/>
        </w:rPr>
        <w:t>解决方法：右键打开项目属性</w:t>
      </w:r>
      <w:r>
        <w:rPr>
          <w:rFonts w:hint="eastAsia"/>
        </w:rPr>
        <w:t xml:space="preserve"> </w:t>
      </w:r>
      <w:r w:rsidR="00B44C4F">
        <w:rPr>
          <w:rFonts w:ascii="宋体" w:hAnsi="宋体" w:hint="eastAsia"/>
        </w:rPr>
        <w:t>→</w:t>
      </w:r>
      <w:r>
        <w:rPr>
          <w:rFonts w:hint="eastAsia"/>
        </w:rPr>
        <w:t xml:space="preserve"> </w:t>
      </w:r>
      <w:r>
        <w:rPr>
          <w:rFonts w:hint="eastAsia"/>
        </w:rPr>
        <w:t>链接器</w:t>
      </w:r>
      <w:r>
        <w:rPr>
          <w:rFonts w:hint="eastAsia"/>
        </w:rPr>
        <w:t xml:space="preserve"> </w:t>
      </w:r>
      <w:r w:rsidR="00B44C4F">
        <w:rPr>
          <w:rFonts w:ascii="宋体" w:hAnsi="宋体" w:hint="eastAsia"/>
        </w:rPr>
        <w:t>→</w:t>
      </w:r>
      <w:r>
        <w:rPr>
          <w:rFonts w:hint="eastAsia"/>
        </w:rPr>
        <w:t xml:space="preserve"> </w:t>
      </w:r>
      <w:r>
        <w:rPr>
          <w:rFonts w:hint="eastAsia"/>
        </w:rPr>
        <w:t>命令行</w:t>
      </w:r>
      <w:r>
        <w:rPr>
          <w:rFonts w:hint="eastAsia"/>
        </w:rPr>
        <w:t xml:space="preserve"> </w:t>
      </w:r>
      <w:r w:rsidR="00B44C4F">
        <w:rPr>
          <w:rFonts w:ascii="宋体" w:hAnsi="宋体" w:hint="eastAsia"/>
        </w:rPr>
        <w:t>→</w:t>
      </w:r>
      <w:r>
        <w:rPr>
          <w:rFonts w:hint="eastAsia"/>
        </w:rPr>
        <w:t xml:space="preserve"> </w:t>
      </w:r>
      <w:r>
        <w:rPr>
          <w:rFonts w:hint="eastAsia"/>
        </w:rPr>
        <w:t>其他选项</w:t>
      </w:r>
      <w:r>
        <w:rPr>
          <w:rFonts w:hint="eastAsia"/>
        </w:rPr>
        <w:t xml:space="preserve"> (D) </w:t>
      </w:r>
      <w:r>
        <w:rPr>
          <w:rFonts w:hint="eastAsia"/>
        </w:rPr>
        <w:t>中加入</w:t>
      </w:r>
      <w:r>
        <w:rPr>
          <w:rFonts w:hint="eastAsia"/>
        </w:rPr>
        <w:t xml:space="preserve">  /SAFESEH:NO   </w:t>
      </w:r>
      <w:r>
        <w:rPr>
          <w:rFonts w:hint="eastAsia"/>
        </w:rPr>
        <w:t>这句，点击应用即可。</w:t>
      </w:r>
    </w:p>
    <w:p w14:paraId="7E81BB50" w14:textId="0C6AE0F9" w:rsidR="00913C26" w:rsidRPr="00705044" w:rsidRDefault="00913C26" w:rsidP="00CB3860">
      <w:pPr>
        <w:pStyle w:val="30"/>
      </w:pPr>
      <w:bookmarkStart w:id="195" w:name="_Toc179417825"/>
      <w:r>
        <w:rPr>
          <w:rFonts w:hint="eastAsia"/>
        </w:rPr>
        <w:t>Visual</w:t>
      </w:r>
      <w:r>
        <w:t xml:space="preserve"> </w:t>
      </w:r>
      <w:r>
        <w:rPr>
          <w:rFonts w:hint="eastAsia"/>
        </w:rPr>
        <w:t>Studio</w:t>
      </w:r>
      <w:r>
        <w:t xml:space="preserve"> 2022</w:t>
      </w:r>
      <w:r>
        <w:rPr>
          <w:rFonts w:hint="eastAsia"/>
        </w:rPr>
        <w:t>移植记录</w:t>
      </w:r>
      <w:bookmarkEnd w:id="195"/>
    </w:p>
    <w:p w14:paraId="460C8B68" w14:textId="57F70831" w:rsidR="00910721" w:rsidRDefault="00910721" w:rsidP="00FB5FA0">
      <w:r w:rsidRPr="00910721">
        <w:t xml:space="preserve">Visual Studio 2022 </w:t>
      </w:r>
      <w:r w:rsidRPr="00910721">
        <w:t>移植、迁移和升级项目</w:t>
      </w:r>
      <w:r w:rsidRPr="00910721">
        <w:t xml:space="preserve"> | Microsoft Learn</w:t>
      </w:r>
    </w:p>
    <w:p w14:paraId="260908D0" w14:textId="7ACBC00F" w:rsidR="00910721" w:rsidRDefault="00B3597E" w:rsidP="00913C26">
      <w:hyperlink r:id="rId285" w:history="1">
        <w:r w:rsidR="00FB5FA0" w:rsidRPr="00911C21">
          <w:rPr>
            <w:rStyle w:val="ae"/>
          </w:rPr>
          <w:t>https://learn.microsoft.com/zh-cn/visualstudio/releases/2022/port-migrate-and-upgrade-visual-studio-projects</w:t>
        </w:r>
      </w:hyperlink>
    </w:p>
    <w:p w14:paraId="5C5C0634" w14:textId="73AC6F33" w:rsidR="00FB5FA0" w:rsidRPr="00FB5FA0" w:rsidRDefault="00FB5FA0" w:rsidP="00913C26">
      <w:r w:rsidRPr="00FB5FA0">
        <w:rPr>
          <w:rFonts w:hint="eastAsia"/>
        </w:rPr>
        <w:t>我们尝试保留与早期版本的后向兼容性，如</w:t>
      </w:r>
      <w:r w:rsidRPr="00FB5FA0">
        <w:rPr>
          <w:rFonts w:hint="eastAsia"/>
        </w:rPr>
        <w:t xml:space="preserve"> Visual Studio 2019</w:t>
      </w:r>
      <w:r w:rsidRPr="00FB5FA0">
        <w:rPr>
          <w:rFonts w:hint="eastAsia"/>
        </w:rPr>
        <w:t>、</w:t>
      </w:r>
      <w:r w:rsidRPr="00FB5FA0">
        <w:rPr>
          <w:rFonts w:hint="eastAsia"/>
        </w:rPr>
        <w:t>Visual Studio 2017</w:t>
      </w:r>
      <w:r w:rsidRPr="00FB5FA0">
        <w:rPr>
          <w:rFonts w:hint="eastAsia"/>
        </w:rPr>
        <w:t>、</w:t>
      </w:r>
      <w:r w:rsidRPr="00FB5FA0">
        <w:rPr>
          <w:rFonts w:hint="eastAsia"/>
        </w:rPr>
        <w:t>Visual Studio 2015</w:t>
      </w:r>
      <w:r w:rsidRPr="00FB5FA0">
        <w:rPr>
          <w:rFonts w:hint="eastAsia"/>
        </w:rPr>
        <w:t>、</w:t>
      </w:r>
      <w:r w:rsidRPr="00FB5FA0">
        <w:rPr>
          <w:rFonts w:hint="eastAsia"/>
        </w:rPr>
        <w:t xml:space="preserve">Visual Studio 2013 </w:t>
      </w:r>
      <w:r w:rsidRPr="00FB5FA0">
        <w:rPr>
          <w:rFonts w:hint="eastAsia"/>
        </w:rPr>
        <w:t>和</w:t>
      </w:r>
      <w:r w:rsidRPr="00FB5FA0">
        <w:rPr>
          <w:rFonts w:hint="eastAsia"/>
        </w:rPr>
        <w:t xml:space="preserve"> Visual Studio 2012</w:t>
      </w:r>
      <w:r w:rsidRPr="00FB5FA0">
        <w:rPr>
          <w:rFonts w:hint="eastAsia"/>
        </w:rPr>
        <w:t>。</w:t>
      </w:r>
      <w:r w:rsidRPr="00FB5FA0">
        <w:rPr>
          <w:rFonts w:hint="eastAsia"/>
        </w:rPr>
        <w:t xml:space="preserve"> </w:t>
      </w:r>
      <w:r w:rsidRPr="00FB5FA0">
        <w:rPr>
          <w:rFonts w:hint="eastAsia"/>
        </w:rPr>
        <w:t>但是，对某些项目类型的支持会随</w:t>
      </w:r>
      <w:r w:rsidRPr="00FB5FA0">
        <w:rPr>
          <w:rFonts w:hint="eastAsia"/>
        </w:rPr>
        <w:lastRenderedPageBreak/>
        <w:t>着时间的推移而更改。</w:t>
      </w:r>
      <w:r w:rsidRPr="00FB5FA0">
        <w:rPr>
          <w:rFonts w:hint="eastAsia"/>
        </w:rPr>
        <w:t xml:space="preserve"> </w:t>
      </w:r>
      <w:r w:rsidRPr="00FB5FA0">
        <w:rPr>
          <w:rFonts w:hint="eastAsia"/>
        </w:rPr>
        <w:t>较新版本的</w:t>
      </w:r>
      <w:r w:rsidRPr="00FB5FA0">
        <w:rPr>
          <w:rFonts w:hint="eastAsia"/>
        </w:rPr>
        <w:t xml:space="preserve"> Visual Studio </w:t>
      </w:r>
      <w:r w:rsidRPr="00FB5FA0">
        <w:rPr>
          <w:rFonts w:hint="eastAsia"/>
        </w:rPr>
        <w:t>可能根本不支持某些项目，或者可能需要更新项目，使其不再向后兼容。</w:t>
      </w:r>
    </w:p>
    <w:p w14:paraId="001439E8" w14:textId="77777777" w:rsidR="00910721" w:rsidRDefault="00910721" w:rsidP="00913C26"/>
    <w:p w14:paraId="575D68B4" w14:textId="0AD68C7B" w:rsidR="00465D81" w:rsidRDefault="00465D81" w:rsidP="00913C26">
      <w:r w:rsidRPr="006F02EA">
        <w:rPr>
          <w:rFonts w:hint="eastAsia"/>
          <w:color w:val="FF0000"/>
        </w:rPr>
        <w:t xml:space="preserve">Visual Studio 2022 </w:t>
      </w:r>
      <w:r w:rsidRPr="006F02EA">
        <w:rPr>
          <w:rFonts w:hint="eastAsia"/>
          <w:color w:val="FF0000"/>
        </w:rPr>
        <w:t>中已经不再支持打开</w:t>
      </w:r>
      <w:r w:rsidRPr="006F02EA">
        <w:rPr>
          <w:rFonts w:hint="eastAsia"/>
          <w:color w:val="FF0000"/>
        </w:rPr>
        <w:t>.dsw</w:t>
      </w:r>
      <w:r w:rsidRPr="006F02EA">
        <w:rPr>
          <w:rFonts w:hint="eastAsia"/>
          <w:color w:val="FF0000"/>
        </w:rPr>
        <w:t>项目</w:t>
      </w:r>
      <w:r w:rsidRPr="00465D81">
        <w:rPr>
          <w:rFonts w:hint="eastAsia"/>
        </w:rPr>
        <w:t>，所以需要先用</w:t>
      </w:r>
      <w:r w:rsidRPr="00465D81">
        <w:rPr>
          <w:rFonts w:hint="eastAsia"/>
        </w:rPr>
        <w:t xml:space="preserve">Visual Studio 2019 </w:t>
      </w:r>
      <w:r w:rsidRPr="00465D81">
        <w:rPr>
          <w:rFonts w:hint="eastAsia"/>
        </w:rPr>
        <w:t>打开项目</w:t>
      </w:r>
      <w:r w:rsidR="00190871">
        <w:rPr>
          <w:rFonts w:hint="eastAsia"/>
        </w:rPr>
        <w:t>，由</w:t>
      </w:r>
      <w:r w:rsidR="00190871" w:rsidRPr="00465D81">
        <w:rPr>
          <w:rFonts w:hint="eastAsia"/>
        </w:rPr>
        <w:t>Visual Studio 2019</w:t>
      </w:r>
      <w:r w:rsidR="00190871">
        <w:rPr>
          <w:rFonts w:hint="eastAsia"/>
        </w:rPr>
        <w:t>完成转换</w:t>
      </w:r>
      <w:r w:rsidRPr="00465D81">
        <w:rPr>
          <w:rFonts w:hint="eastAsia"/>
        </w:rPr>
        <w:t>。</w:t>
      </w:r>
    </w:p>
    <w:p w14:paraId="7F0F4C96" w14:textId="77777777" w:rsidR="00841E2C" w:rsidRDefault="00841E2C" w:rsidP="00465D81"/>
    <w:p w14:paraId="1BB99069" w14:textId="08FA114E" w:rsidR="00465D81" w:rsidRDefault="0080351A" w:rsidP="00465D81">
      <w:r>
        <w:rPr>
          <w:rFonts w:hint="eastAsia"/>
        </w:rPr>
        <w:t>打开</w:t>
      </w:r>
      <w:r>
        <w:rPr>
          <w:rFonts w:hint="eastAsia"/>
        </w:rPr>
        <w:t>Visual</w:t>
      </w:r>
      <w:r>
        <w:t xml:space="preserve"> </w:t>
      </w:r>
      <w:r>
        <w:rPr>
          <w:rFonts w:hint="eastAsia"/>
        </w:rPr>
        <w:t>Studio</w:t>
      </w:r>
      <w:r>
        <w:t xml:space="preserve"> 2019</w:t>
      </w:r>
      <w:r>
        <w:rPr>
          <w:rFonts w:hint="eastAsia"/>
        </w:rPr>
        <w:t>转换后的</w:t>
      </w:r>
      <w:r>
        <w:rPr>
          <w:rFonts w:hint="eastAsia"/>
        </w:rPr>
        <w:t>sln</w:t>
      </w:r>
      <w:r>
        <w:rPr>
          <w:rFonts w:hint="eastAsia"/>
        </w:rPr>
        <w:t>，</w:t>
      </w:r>
      <w:r w:rsidR="00465D81">
        <w:rPr>
          <w:rFonts w:hint="eastAsia"/>
        </w:rPr>
        <w:t>Build</w:t>
      </w:r>
      <w:r w:rsidR="00465D81">
        <w:rPr>
          <w:rFonts w:hint="eastAsia"/>
        </w:rPr>
        <w:t>项目的错误信息</w:t>
      </w:r>
      <w:r w:rsidR="00841E2C">
        <w:rPr>
          <w:rFonts w:hint="eastAsia"/>
        </w:rPr>
        <w:t>：</w:t>
      </w:r>
    </w:p>
    <w:p w14:paraId="51FBF195" w14:textId="77777777" w:rsidR="00913C26" w:rsidRDefault="00913C26" w:rsidP="00913C26">
      <w:r>
        <w:rPr>
          <w:rFonts w:hint="eastAsia"/>
        </w:rPr>
        <w:t>e</w:t>
      </w:r>
      <w:r w:rsidRPr="00F512EE">
        <w:rPr>
          <w:rFonts w:hint="eastAsia"/>
        </w:rPr>
        <w:t xml:space="preserve">rror MSB8041: </w:t>
      </w:r>
      <w:r w:rsidRPr="00F512EE">
        <w:rPr>
          <w:rFonts w:hint="eastAsia"/>
        </w:rPr>
        <w:t>此项目需要</w:t>
      </w:r>
      <w:r w:rsidRPr="00F512EE">
        <w:rPr>
          <w:rFonts w:hint="eastAsia"/>
        </w:rPr>
        <w:t xml:space="preserve"> MFC </w:t>
      </w:r>
      <w:r w:rsidRPr="00F512EE">
        <w:rPr>
          <w:rFonts w:hint="eastAsia"/>
        </w:rPr>
        <w:t>库。从</w:t>
      </w:r>
      <w:r w:rsidRPr="00F512EE">
        <w:rPr>
          <w:rFonts w:hint="eastAsia"/>
        </w:rPr>
        <w:t xml:space="preserve"> Visual Studio </w:t>
      </w:r>
      <w:r w:rsidRPr="00F512EE">
        <w:rPr>
          <w:rFonts w:hint="eastAsia"/>
        </w:rPr>
        <w:t>安装程序</w:t>
      </w:r>
      <w:r w:rsidRPr="00F512EE">
        <w:rPr>
          <w:rFonts w:hint="eastAsia"/>
        </w:rPr>
        <w:t>(</w:t>
      </w:r>
      <w:r w:rsidRPr="00F512EE">
        <w:rPr>
          <w:rFonts w:hint="eastAsia"/>
        </w:rPr>
        <w:t>单个组件选项卡</w:t>
      </w:r>
      <w:r w:rsidRPr="00F512EE">
        <w:rPr>
          <w:rFonts w:hint="eastAsia"/>
        </w:rPr>
        <w:t>)</w:t>
      </w:r>
      <w:r w:rsidRPr="00F512EE">
        <w:rPr>
          <w:rFonts w:hint="eastAsia"/>
        </w:rPr>
        <w:t>为正在使用的任何工具集和体系结构安装它们。</w:t>
      </w:r>
    </w:p>
    <w:p w14:paraId="496FD558" w14:textId="77777777" w:rsidR="00913C26" w:rsidRDefault="00913C26" w:rsidP="00913C26"/>
    <w:p w14:paraId="11238B51" w14:textId="6258603E" w:rsidR="00C1549A" w:rsidRDefault="00913C26" w:rsidP="00913C26">
      <w:r>
        <w:rPr>
          <w:rFonts w:hint="eastAsia"/>
          <w:noProof/>
        </w:rPr>
        <w:drawing>
          <wp:inline distT="0" distB="0" distL="0" distR="0" wp14:anchorId="6B04A19D" wp14:editId="2BB8EE49">
            <wp:extent cx="5266690" cy="2624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66690" cy="2624455"/>
                    </a:xfrm>
                    <a:prstGeom prst="rect">
                      <a:avLst/>
                    </a:prstGeom>
                    <a:noFill/>
                    <a:ln>
                      <a:noFill/>
                    </a:ln>
                  </pic:spPr>
                </pic:pic>
              </a:graphicData>
            </a:graphic>
          </wp:inline>
        </w:drawing>
      </w:r>
    </w:p>
    <w:p w14:paraId="08D403DD" w14:textId="77777777" w:rsidR="00C1549A" w:rsidRDefault="00C1549A" w:rsidP="00F02455"/>
    <w:p w14:paraId="4E717E43" w14:textId="77777777" w:rsidR="00480168" w:rsidRDefault="00480168" w:rsidP="00F02455"/>
    <w:p w14:paraId="0BDF0753" w14:textId="77777777" w:rsidR="00F02455" w:rsidRDefault="00F02455" w:rsidP="00F02455">
      <w:pPr>
        <w:sectPr w:rsidR="00F02455" w:rsidSect="00DB070C">
          <w:pgSz w:w="11906" w:h="16838"/>
          <w:pgMar w:top="1440" w:right="1800" w:bottom="1440" w:left="1800" w:header="851" w:footer="992" w:gutter="0"/>
          <w:cols w:space="425"/>
          <w:titlePg/>
          <w:docGrid w:type="lines" w:linePitch="312"/>
        </w:sectPr>
      </w:pPr>
    </w:p>
    <w:p w14:paraId="01DDB944" w14:textId="77777777" w:rsidR="00C46431" w:rsidRDefault="00C46431" w:rsidP="00C46431">
      <w:pPr>
        <w:pStyle w:val="1"/>
      </w:pPr>
      <w:bookmarkStart w:id="196" w:name="_Ref179417434"/>
      <w:bookmarkStart w:id="197" w:name="_Ref179417441"/>
      <w:bookmarkStart w:id="198" w:name="_Toc179417826"/>
      <w:r>
        <w:rPr>
          <w:rFonts w:hint="eastAsia"/>
        </w:rPr>
        <w:lastRenderedPageBreak/>
        <w:t>附录：</w:t>
      </w:r>
      <w:r>
        <w:t>Visual C++</w:t>
      </w:r>
      <w:r>
        <w:rPr>
          <w:rFonts w:hint="eastAsia"/>
        </w:rPr>
        <w:t>下的多媒体开发</w:t>
      </w:r>
      <w:bookmarkEnd w:id="196"/>
      <w:bookmarkEnd w:id="197"/>
      <w:bookmarkEnd w:id="198"/>
    </w:p>
    <w:p w14:paraId="32190E9D" w14:textId="77777777" w:rsidR="00C46431" w:rsidRDefault="00C46431" w:rsidP="00C46431">
      <w:pPr>
        <w:pStyle w:val="2"/>
      </w:pPr>
      <w:bookmarkStart w:id="199" w:name="_Toc462475753"/>
      <w:bookmarkStart w:id="200" w:name="_Toc179417827"/>
      <w:r>
        <w:t>Visual C++</w:t>
      </w:r>
      <w:r>
        <w:rPr>
          <w:rFonts w:hint="eastAsia"/>
        </w:rPr>
        <w:t>多媒体开发方法</w:t>
      </w:r>
      <w:bookmarkEnd w:id="199"/>
      <w:bookmarkEnd w:id="200"/>
    </w:p>
    <w:p w14:paraId="06527DA0" w14:textId="77777777" w:rsidR="00C46431" w:rsidRDefault="00C46431" w:rsidP="00C46431">
      <w:pPr>
        <w:pStyle w:val="30"/>
      </w:pPr>
      <w:bookmarkStart w:id="201" w:name="_Toc462475754"/>
      <w:bookmarkStart w:id="202" w:name="_Toc179417828"/>
      <w:r>
        <w:rPr>
          <w:rFonts w:hint="eastAsia"/>
        </w:rPr>
        <w:t>使用</w:t>
      </w:r>
      <w:r>
        <w:rPr>
          <w:rFonts w:hint="eastAsia"/>
        </w:rPr>
        <w:t>OLE</w:t>
      </w:r>
      <w:r>
        <w:rPr>
          <w:rFonts w:hint="eastAsia"/>
        </w:rPr>
        <w:t>技术</w:t>
      </w:r>
      <w:bookmarkEnd w:id="201"/>
      <w:bookmarkEnd w:id="202"/>
    </w:p>
    <w:p w14:paraId="25AA0C6A" w14:textId="77777777" w:rsidR="00C46431" w:rsidRDefault="00C46431" w:rsidP="00C46431">
      <w:pPr>
        <w:pStyle w:val="ad"/>
      </w:pPr>
      <w:r>
        <w:rPr>
          <w:rFonts w:hint="eastAsia"/>
        </w:rPr>
        <w:t>OLE</w:t>
      </w:r>
      <w:r>
        <w:rPr>
          <w:rFonts w:hint="eastAsia"/>
        </w:rPr>
        <w:t>是一种动态信息交换协议，它通过一个由</w:t>
      </w:r>
      <w:r>
        <w:t>OLE</w:t>
      </w:r>
      <w:r>
        <w:rPr>
          <w:rFonts w:hint="eastAsia"/>
        </w:rPr>
        <w:t>包容器（</w:t>
      </w:r>
      <w:r>
        <w:t>Container</w:t>
      </w:r>
      <w:r>
        <w:rPr>
          <w:rFonts w:hint="eastAsia"/>
        </w:rPr>
        <w:t>）和</w:t>
      </w:r>
      <w:r>
        <w:rPr>
          <w:rFonts w:hint="eastAsia"/>
        </w:rPr>
        <w:t>OLE</w:t>
      </w:r>
      <w:r>
        <w:rPr>
          <w:rFonts w:hint="eastAsia"/>
        </w:rPr>
        <w:t>服务器（</w:t>
      </w:r>
      <w:r>
        <w:t>Server</w:t>
      </w:r>
      <w:r>
        <w:rPr>
          <w:rFonts w:hint="eastAsia"/>
        </w:rPr>
        <w:t>）组成的系统来运作。</w:t>
      </w:r>
      <w:r>
        <w:rPr>
          <w:rFonts w:hint="eastAsia"/>
        </w:rPr>
        <w:t>OLE</w:t>
      </w:r>
      <w:r>
        <w:rPr>
          <w:rFonts w:hint="eastAsia"/>
        </w:rPr>
        <w:t>技术允许一个应用程序调用另一个应用程序来提供服务。在多媒体开发中，一个多媒体应用程序要求的服务可能是播放音频，也可能是更复杂的音频和视频同时播放。实现</w:t>
      </w:r>
      <w:r>
        <w:rPr>
          <w:rFonts w:hint="eastAsia"/>
        </w:rPr>
        <w:t>OLE</w:t>
      </w:r>
      <w:r>
        <w:rPr>
          <w:rFonts w:hint="eastAsia"/>
        </w:rPr>
        <w:t>的方法，一种是直接连接或嵌入；另一种使用包。如下是几个调用系统缺省应用程序的示例：</w:t>
      </w:r>
    </w:p>
    <w:p w14:paraId="07AAF536" w14:textId="77777777" w:rsidR="00C46431" w:rsidRPr="00473BFB" w:rsidRDefault="00C46431" w:rsidP="00C46431">
      <w:pPr>
        <w:ind w:leftChars="200" w:left="420"/>
      </w:pPr>
      <w:r w:rsidRPr="00473BFB">
        <w:rPr>
          <w:rFonts w:hint="eastAsia"/>
        </w:rPr>
        <w:t>ShellExecute(NULL,"open","c:\\</w:t>
      </w:r>
      <w:r w:rsidRPr="00473BFB">
        <w:t>windows</w:t>
      </w:r>
      <w:r w:rsidRPr="00473BFB">
        <w:rPr>
          <w:rFonts w:hint="eastAsia"/>
        </w:rPr>
        <w:t>\\</w:t>
      </w:r>
      <w:r w:rsidRPr="00473BFB">
        <w:t>genneral.txt</w:t>
      </w:r>
      <w:r w:rsidRPr="00473BFB">
        <w:rPr>
          <w:rFonts w:hint="eastAsia"/>
        </w:rPr>
        <w:t>",</w:t>
      </w:r>
    </w:p>
    <w:p w14:paraId="448DBCA8" w14:textId="77777777" w:rsidR="00C46431" w:rsidRPr="00473BFB" w:rsidRDefault="00C46431" w:rsidP="00C46431">
      <w:pPr>
        <w:ind w:leftChars="200" w:left="420"/>
      </w:pPr>
      <w:r w:rsidRPr="00473BFB">
        <w:rPr>
          <w:rFonts w:hint="eastAsia"/>
        </w:rPr>
        <w:t xml:space="preserve">NULL,NULL,SW_SHOWNORMAL);  </w:t>
      </w:r>
    </w:p>
    <w:p w14:paraId="0C8B6109" w14:textId="77777777" w:rsidR="00C46431" w:rsidRPr="00473BFB" w:rsidRDefault="00C46431" w:rsidP="00C46431">
      <w:pPr>
        <w:ind w:leftChars="200" w:left="420"/>
      </w:pPr>
      <w:r w:rsidRPr="00473BFB">
        <w:rPr>
          <w:rFonts w:hint="eastAsia"/>
        </w:rPr>
        <w:t>//</w:t>
      </w:r>
      <w:r w:rsidRPr="00473BFB">
        <w:rPr>
          <w:rFonts w:hint="eastAsia"/>
        </w:rPr>
        <w:t>用</w:t>
      </w:r>
      <w:r w:rsidRPr="00473BFB">
        <w:t>Notepad.exe</w:t>
      </w:r>
      <w:r w:rsidRPr="00473BFB">
        <w:rPr>
          <w:rFonts w:hint="eastAsia"/>
        </w:rPr>
        <w:t>打开一个文本文件</w:t>
      </w:r>
    </w:p>
    <w:p w14:paraId="5A164E3D" w14:textId="7593EBA5" w:rsidR="00C46431" w:rsidRPr="00473BFB" w:rsidRDefault="00C46431" w:rsidP="00C46431">
      <w:pPr>
        <w:ind w:leftChars="200" w:left="420"/>
      </w:pPr>
      <w:r w:rsidRPr="00473BFB">
        <w:rPr>
          <w:rFonts w:hint="eastAsia"/>
        </w:rPr>
        <w:t>ShellExecute(NULL,"open","c:\\</w:t>
      </w:r>
      <w:r w:rsidRPr="00473BFB">
        <w:t xml:space="preserve"> windows</w:t>
      </w:r>
      <w:r w:rsidRPr="00473BFB">
        <w:rPr>
          <w:rFonts w:hint="eastAsia"/>
        </w:rPr>
        <w:t xml:space="preserve"> </w:t>
      </w:r>
      <w:hyperlink r:id="rId287" w:history="1">
        <w:r w:rsidRPr="00473BFB">
          <w:rPr>
            <w:rStyle w:val="ae"/>
          </w:rPr>
          <w:t>\\media</w:t>
        </w:r>
        <w:r w:rsidRPr="00473BFB">
          <w:rPr>
            <w:rStyle w:val="ae"/>
            <w:rFonts w:hint="eastAsia"/>
          </w:rPr>
          <w:t>\\</w:t>
        </w:r>
        <w:r w:rsidRPr="00473BFB">
          <w:rPr>
            <w:rStyle w:val="ae"/>
          </w:rPr>
          <w:t>ding</w:t>
        </w:r>
        <w:r w:rsidRPr="00473BFB">
          <w:rPr>
            <w:rStyle w:val="ae"/>
            <w:rFonts w:hint="eastAsia"/>
          </w:rPr>
          <w:t>.wav"</w:t>
        </w:r>
      </w:hyperlink>
      <w:r w:rsidRPr="00473BFB">
        <w:rPr>
          <w:rFonts w:hint="eastAsia"/>
        </w:rPr>
        <w:t>,</w:t>
      </w:r>
    </w:p>
    <w:p w14:paraId="24C46E4D" w14:textId="77777777" w:rsidR="00C46431" w:rsidRPr="00473BFB" w:rsidRDefault="00C46431" w:rsidP="00C46431">
      <w:pPr>
        <w:ind w:leftChars="200" w:left="420"/>
      </w:pPr>
      <w:r w:rsidRPr="00473BFB">
        <w:rPr>
          <w:rFonts w:hint="eastAsia"/>
        </w:rPr>
        <w:t xml:space="preserve">NULL,NULL,SW_SHOWNORMAL);  </w:t>
      </w:r>
    </w:p>
    <w:p w14:paraId="1EC84848" w14:textId="77777777" w:rsidR="00C46431" w:rsidRPr="00473BFB" w:rsidRDefault="00C46431" w:rsidP="00C46431">
      <w:pPr>
        <w:ind w:leftChars="200" w:left="420"/>
      </w:pPr>
      <w:r w:rsidRPr="00473BFB">
        <w:rPr>
          <w:rFonts w:hint="eastAsia"/>
        </w:rPr>
        <w:t>//</w:t>
      </w:r>
      <w:r w:rsidRPr="00473BFB">
        <w:rPr>
          <w:rFonts w:hint="eastAsia"/>
        </w:rPr>
        <w:t>用媒体播放器播放一个</w:t>
      </w:r>
      <w:r w:rsidRPr="00473BFB">
        <w:rPr>
          <w:rFonts w:hint="eastAsia"/>
        </w:rPr>
        <w:t>WAVE</w:t>
      </w:r>
      <w:r w:rsidRPr="00473BFB">
        <w:rPr>
          <w:rFonts w:hint="eastAsia"/>
        </w:rPr>
        <w:t>文件</w:t>
      </w:r>
    </w:p>
    <w:p w14:paraId="0489B080" w14:textId="77777777" w:rsidR="00C46431" w:rsidRPr="00473BFB" w:rsidRDefault="00C46431" w:rsidP="00C46431">
      <w:pPr>
        <w:ind w:leftChars="200" w:left="420"/>
      </w:pPr>
      <w:r w:rsidRPr="00473BFB">
        <w:rPr>
          <w:rFonts w:hint="eastAsia"/>
        </w:rPr>
        <w:t>ShellExecute(NULL,"open","</w:t>
      </w:r>
      <w:r w:rsidRPr="00473BFB">
        <w:t>http://202.38.75.33</w:t>
      </w:r>
      <w:r w:rsidRPr="00473BFB">
        <w:rPr>
          <w:rFonts w:hint="eastAsia"/>
        </w:rPr>
        <w:t>",</w:t>
      </w:r>
    </w:p>
    <w:p w14:paraId="3144D6C6" w14:textId="77777777" w:rsidR="00C46431" w:rsidRPr="00473BFB" w:rsidRDefault="00C46431" w:rsidP="00C46431">
      <w:pPr>
        <w:ind w:leftChars="200" w:left="420"/>
      </w:pPr>
      <w:r w:rsidRPr="00473BFB">
        <w:rPr>
          <w:rFonts w:hint="eastAsia"/>
        </w:rPr>
        <w:t xml:space="preserve">NULL,NULL,SW_SHOWNORMAL);  </w:t>
      </w:r>
    </w:p>
    <w:p w14:paraId="38F02D37" w14:textId="77777777" w:rsidR="00C46431" w:rsidRPr="00473BFB" w:rsidRDefault="00C46431" w:rsidP="00C46431">
      <w:pPr>
        <w:ind w:leftChars="200" w:left="420"/>
      </w:pPr>
      <w:r w:rsidRPr="00473BFB">
        <w:rPr>
          <w:rFonts w:hint="eastAsia"/>
        </w:rPr>
        <w:t>//</w:t>
      </w:r>
      <w:r w:rsidRPr="00473BFB">
        <w:rPr>
          <w:rFonts w:hint="eastAsia"/>
        </w:rPr>
        <w:t>用缺省的浏览器打开网页</w:t>
      </w:r>
    </w:p>
    <w:p w14:paraId="7103752A" w14:textId="77777777" w:rsidR="00C46431" w:rsidRDefault="00C46431" w:rsidP="00C46431">
      <w:pPr>
        <w:pStyle w:val="30"/>
      </w:pPr>
      <w:bookmarkStart w:id="203" w:name="_Toc462475755"/>
      <w:bookmarkStart w:id="204" w:name="_Toc179417829"/>
      <w:r>
        <w:rPr>
          <w:rFonts w:hint="eastAsia"/>
        </w:rPr>
        <w:t>运用</w:t>
      </w:r>
      <w:r>
        <w:rPr>
          <w:rFonts w:hint="eastAsia"/>
        </w:rPr>
        <w:t>OCX</w:t>
      </w:r>
      <w:bookmarkEnd w:id="203"/>
      <w:bookmarkEnd w:id="204"/>
    </w:p>
    <w:p w14:paraId="2CB2B276" w14:textId="77777777" w:rsidR="00C46431" w:rsidRDefault="00C46431" w:rsidP="00C46431">
      <w:pPr>
        <w:pStyle w:val="ad"/>
      </w:pPr>
      <w:r>
        <w:rPr>
          <w:rFonts w:hint="eastAsia"/>
        </w:rPr>
        <w:t>OCX</w:t>
      </w:r>
      <w:r>
        <w:rPr>
          <w:rFonts w:hint="eastAsia"/>
        </w:rPr>
        <w:t>（</w:t>
      </w:r>
      <w:r>
        <w:t>OLE Control eXtensions</w:t>
      </w:r>
      <w:r>
        <w:rPr>
          <w:rFonts w:hint="eastAsia"/>
        </w:rPr>
        <w:t>）可以分为两类，一类是</w:t>
      </w:r>
      <w:r>
        <w:rPr>
          <w:rFonts w:hint="eastAsia"/>
        </w:rPr>
        <w:t>OLE</w:t>
      </w:r>
      <w:r>
        <w:rPr>
          <w:rFonts w:hint="eastAsia"/>
        </w:rPr>
        <w:t>公用控件；另一类是</w:t>
      </w:r>
      <w:r>
        <w:rPr>
          <w:rFonts w:hint="eastAsia"/>
        </w:rPr>
        <w:t>OLE</w:t>
      </w:r>
      <w:r>
        <w:rPr>
          <w:rFonts w:hint="eastAsia"/>
        </w:rPr>
        <w:t>自定义控件。在</w:t>
      </w:r>
      <w:r>
        <w:rPr>
          <w:rFonts w:hint="eastAsia"/>
        </w:rPr>
        <w:t>VC</w:t>
      </w:r>
      <w:r>
        <w:rPr>
          <w:rFonts w:hint="eastAsia"/>
        </w:rPr>
        <w:t>中，提供了用于提高代码重用的重要工具</w:t>
      </w:r>
      <w:r>
        <w:rPr>
          <w:rFonts w:ascii="宋体" w:hint="eastAsia"/>
        </w:rPr>
        <w:t>—</w:t>
      </w:r>
      <w:r>
        <w:rPr>
          <w:rFonts w:hint="eastAsia"/>
        </w:rPr>
        <w:t>组件平台（</w:t>
      </w:r>
      <w:r>
        <w:t>Compenent Gallery</w:t>
      </w:r>
      <w:r>
        <w:rPr>
          <w:rFonts w:hint="eastAsia"/>
        </w:rPr>
        <w:t>），提供了大量的公用</w:t>
      </w:r>
      <w:r>
        <w:rPr>
          <w:rFonts w:hint="eastAsia"/>
        </w:rPr>
        <w:t>OCX</w:t>
      </w:r>
      <w:r>
        <w:rPr>
          <w:rFonts w:hint="eastAsia"/>
        </w:rPr>
        <w:t>，其中</w:t>
      </w:r>
      <w:r>
        <w:rPr>
          <w:rFonts w:hint="eastAsia"/>
        </w:rPr>
        <w:t>MCI32.ocx</w:t>
      </w:r>
      <w:r>
        <w:rPr>
          <w:rFonts w:hint="eastAsia"/>
        </w:rPr>
        <w:t>就是用于管理</w:t>
      </w:r>
      <w:r>
        <w:rPr>
          <w:rFonts w:hint="eastAsia"/>
        </w:rPr>
        <w:t>Media Control  Interface(MCI</w:t>
      </w:r>
      <w:r>
        <w:rPr>
          <w:rFonts w:hint="eastAsia"/>
        </w:rPr>
        <w:t>，媒体控制接口</w:t>
      </w:r>
      <w:r>
        <w:rPr>
          <w:rFonts w:hint="eastAsia"/>
        </w:rPr>
        <w:t>)</w:t>
      </w:r>
      <w:r>
        <w:rPr>
          <w:rFonts w:hint="eastAsia"/>
        </w:rPr>
        <w:t>设备的多媒体文件的录音和播放。该控件可以显示一套用于将</w:t>
      </w:r>
      <w:r>
        <w:rPr>
          <w:rFonts w:hint="eastAsia"/>
        </w:rPr>
        <w:t>MCI</w:t>
      </w:r>
      <w:r>
        <w:rPr>
          <w:rFonts w:hint="eastAsia"/>
        </w:rPr>
        <w:t>命令传向设备的推压式按钮，这些设备包括音频板、</w:t>
      </w:r>
      <w:r>
        <w:rPr>
          <w:rFonts w:hint="eastAsia"/>
        </w:rPr>
        <w:t>MIDI</w:t>
      </w:r>
      <w:r>
        <w:rPr>
          <w:rFonts w:hint="eastAsia"/>
        </w:rPr>
        <w:t>序列发生器、</w:t>
      </w:r>
      <w:r>
        <w:rPr>
          <w:rFonts w:hint="eastAsia"/>
        </w:rPr>
        <w:t>CD-ROM</w:t>
      </w:r>
      <w:r>
        <w:rPr>
          <w:rFonts w:hint="eastAsia"/>
        </w:rPr>
        <w:t>驱动器、音频</w:t>
      </w:r>
      <w:r>
        <w:rPr>
          <w:rFonts w:hint="eastAsia"/>
        </w:rPr>
        <w:t>CD</w:t>
      </w:r>
      <w:r>
        <w:rPr>
          <w:rFonts w:hint="eastAsia"/>
        </w:rPr>
        <w:t>播放器、视频光盘播放器以及视频磁带录音机和播放器。该控件还支持</w:t>
      </w:r>
      <w:r>
        <w:rPr>
          <w:rFonts w:hint="eastAsia"/>
        </w:rPr>
        <w:t>Video for Windows AVI</w:t>
      </w:r>
      <w:r>
        <w:rPr>
          <w:rFonts w:hint="eastAsia"/>
        </w:rPr>
        <w:t>文件的播放。</w:t>
      </w:r>
    </w:p>
    <w:p w14:paraId="5E75296A" w14:textId="77777777" w:rsidR="00C46431" w:rsidRDefault="00C46431" w:rsidP="00C46431">
      <w:pPr>
        <w:pStyle w:val="30"/>
      </w:pPr>
      <w:bookmarkStart w:id="205" w:name="_Toc462475756"/>
      <w:bookmarkStart w:id="206" w:name="_Toc179417830"/>
      <w:r>
        <w:rPr>
          <w:rFonts w:hint="eastAsia"/>
        </w:rPr>
        <w:t>创建和使用</w:t>
      </w:r>
      <w:r>
        <w:rPr>
          <w:rFonts w:hint="eastAsia"/>
        </w:rPr>
        <w:t>DLL</w:t>
      </w:r>
      <w:bookmarkEnd w:id="205"/>
      <w:bookmarkEnd w:id="206"/>
    </w:p>
    <w:p w14:paraId="4FC2AB76" w14:textId="77777777" w:rsidR="00C46431" w:rsidRDefault="00C46431" w:rsidP="00C46431">
      <w:pPr>
        <w:pStyle w:val="ad"/>
      </w:pPr>
      <w:r>
        <w:rPr>
          <w:rFonts w:hint="eastAsia"/>
        </w:rPr>
        <w:t>DLL</w:t>
      </w:r>
      <w:r>
        <w:rPr>
          <w:rFonts w:hint="eastAsia"/>
        </w:rPr>
        <w:t>是一个包含了若干函数的可执行模块，可以实现应用程序的共享代码和资源。在</w:t>
      </w:r>
      <w:r>
        <w:rPr>
          <w:rFonts w:hint="eastAsia"/>
        </w:rPr>
        <w:t>VC</w:t>
      </w:r>
      <w:r>
        <w:rPr>
          <w:rFonts w:hint="eastAsia"/>
        </w:rPr>
        <w:t>下可以考虑利用</w:t>
      </w:r>
      <w:r>
        <w:rPr>
          <w:rFonts w:hint="eastAsia"/>
        </w:rPr>
        <w:t>DLL</w:t>
      </w:r>
      <w:r>
        <w:rPr>
          <w:rFonts w:hint="eastAsia"/>
        </w:rPr>
        <w:t>来扩充多媒体系统的功能。例如在</w:t>
      </w:r>
      <w:r>
        <w:rPr>
          <w:rFonts w:hint="eastAsia"/>
        </w:rPr>
        <w:t>DLL</w:t>
      </w:r>
      <w:r>
        <w:rPr>
          <w:rFonts w:hint="eastAsia"/>
        </w:rPr>
        <w:t>中定义诸如播放动画、声音等的函数，然后在主程序中通过</w:t>
      </w:r>
      <w:r>
        <w:t>LoadLibrary</w:t>
      </w:r>
      <w:r>
        <w:rPr>
          <w:rFonts w:hint="eastAsia"/>
        </w:rPr>
        <w:t>函数装载</w:t>
      </w:r>
      <w:r>
        <w:rPr>
          <w:rFonts w:hint="eastAsia"/>
        </w:rPr>
        <w:t>DLL</w:t>
      </w:r>
      <w:r>
        <w:rPr>
          <w:rFonts w:hint="eastAsia"/>
        </w:rPr>
        <w:t>，即可以调用</w:t>
      </w:r>
      <w:r>
        <w:rPr>
          <w:rFonts w:hint="eastAsia"/>
        </w:rPr>
        <w:t>DLL</w:t>
      </w:r>
      <w:r>
        <w:rPr>
          <w:rFonts w:hint="eastAsia"/>
        </w:rPr>
        <w:t>中的函数来实现所需要的功能。可以在有关的站点找到一些第三方厂家的具有多媒体特性的</w:t>
      </w:r>
      <w:r>
        <w:rPr>
          <w:rFonts w:hint="eastAsia"/>
        </w:rPr>
        <w:t>DLL</w:t>
      </w:r>
      <w:r>
        <w:rPr>
          <w:rFonts w:hint="eastAsia"/>
        </w:rPr>
        <w:t>，如</w:t>
      </w:r>
      <w:r>
        <w:t>AAPLAY.DLL</w:t>
      </w:r>
      <w:r>
        <w:rPr>
          <w:rFonts w:hint="eastAsia"/>
        </w:rPr>
        <w:t>可将</w:t>
      </w:r>
      <w:r>
        <w:rPr>
          <w:rFonts w:hint="eastAsia"/>
        </w:rPr>
        <w:t>3DS</w:t>
      </w:r>
      <w:r>
        <w:rPr>
          <w:rFonts w:hint="eastAsia"/>
        </w:rPr>
        <w:t>的动画文件进行播放。</w:t>
      </w:r>
    </w:p>
    <w:p w14:paraId="7A38B38B" w14:textId="77777777" w:rsidR="00C46431" w:rsidRDefault="00C46431" w:rsidP="00C46431">
      <w:pPr>
        <w:pStyle w:val="30"/>
      </w:pPr>
      <w:bookmarkStart w:id="207" w:name="_Toc462475757"/>
      <w:bookmarkStart w:id="208" w:name="_Toc179417831"/>
      <w:r>
        <w:rPr>
          <w:rFonts w:hint="eastAsia"/>
        </w:rPr>
        <w:t>编制</w:t>
      </w:r>
      <w:r>
        <w:rPr>
          <w:rFonts w:hint="eastAsia"/>
        </w:rPr>
        <w:t>MFC</w:t>
      </w:r>
      <w:r>
        <w:rPr>
          <w:rFonts w:hint="eastAsia"/>
        </w:rPr>
        <w:t>类</w:t>
      </w:r>
      <w:bookmarkEnd w:id="207"/>
      <w:bookmarkEnd w:id="208"/>
    </w:p>
    <w:p w14:paraId="6C4CC7FD" w14:textId="77777777" w:rsidR="00C46431" w:rsidRDefault="00C46431" w:rsidP="00C46431">
      <w:pPr>
        <w:pStyle w:val="ad"/>
      </w:pPr>
      <w:r>
        <w:rPr>
          <w:rFonts w:hint="eastAsia"/>
        </w:rPr>
        <w:t>VC</w:t>
      </w:r>
      <w:r>
        <w:rPr>
          <w:rFonts w:hint="eastAsia"/>
        </w:rPr>
        <w:t>下，可以使用其他公司开发的多媒体类，从而可以利用现有类的功能实现多媒体应用程序。例如，</w:t>
      </w:r>
      <w:r>
        <w:t>CtegMM</w:t>
      </w:r>
      <w:r>
        <w:rPr>
          <w:rFonts w:hint="eastAsia"/>
        </w:rPr>
        <w:t>类提供对多媒体设备的控制，可以播放</w:t>
      </w:r>
      <w:r>
        <w:rPr>
          <w:rFonts w:hint="eastAsia"/>
        </w:rPr>
        <w:t>CD</w:t>
      </w:r>
      <w:r>
        <w:rPr>
          <w:rFonts w:hint="eastAsia"/>
        </w:rPr>
        <w:t>音频、</w:t>
      </w:r>
      <w:r>
        <w:rPr>
          <w:rFonts w:hint="eastAsia"/>
        </w:rPr>
        <w:t>WAVE</w:t>
      </w:r>
      <w:r>
        <w:rPr>
          <w:rFonts w:hint="eastAsia"/>
        </w:rPr>
        <w:t>文件、</w:t>
      </w:r>
      <w:r>
        <w:rPr>
          <w:rFonts w:hint="eastAsia"/>
        </w:rPr>
        <w:t>MIDI</w:t>
      </w:r>
      <w:r>
        <w:rPr>
          <w:rFonts w:hint="eastAsia"/>
        </w:rPr>
        <w:t>文件等。也可以定义自己的类，更自由的实现有关多媒体功能。</w:t>
      </w:r>
    </w:p>
    <w:p w14:paraId="58A135B6" w14:textId="77777777" w:rsidR="00C46431" w:rsidRDefault="00C46431" w:rsidP="00C46431">
      <w:pPr>
        <w:pStyle w:val="30"/>
      </w:pPr>
      <w:bookmarkStart w:id="209" w:name="_Toc462475758"/>
      <w:bookmarkStart w:id="210" w:name="_Toc179417832"/>
      <w:r>
        <w:t>Windows</w:t>
      </w:r>
      <w:r>
        <w:rPr>
          <w:rFonts w:hint="eastAsia"/>
        </w:rPr>
        <w:t>类</w:t>
      </w:r>
      <w:r>
        <w:t>MCIWnd</w:t>
      </w:r>
      <w:r>
        <w:rPr>
          <w:rFonts w:hint="eastAsia"/>
        </w:rPr>
        <w:t>的应用</w:t>
      </w:r>
      <w:bookmarkEnd w:id="209"/>
      <w:bookmarkEnd w:id="210"/>
    </w:p>
    <w:p w14:paraId="3B966A3F" w14:textId="77777777" w:rsidR="00C46431" w:rsidRDefault="00C46431" w:rsidP="00C46431">
      <w:pPr>
        <w:pStyle w:val="ad"/>
      </w:pPr>
      <w:r>
        <w:t>MCIWnd</w:t>
      </w:r>
      <w:r>
        <w:rPr>
          <w:rFonts w:hint="eastAsia"/>
        </w:rPr>
        <w:t>（</w:t>
      </w:r>
      <w:r>
        <w:t>Meida Control Interface Windows</w:t>
      </w:r>
      <w:r>
        <w:rPr>
          <w:rFonts w:hint="eastAsia"/>
        </w:rPr>
        <w:t>）是一个预包装的</w:t>
      </w:r>
      <w:r>
        <w:rPr>
          <w:rFonts w:hint="eastAsia"/>
        </w:rPr>
        <w:t>MCI</w:t>
      </w:r>
      <w:r>
        <w:rPr>
          <w:rFonts w:hint="eastAsia"/>
        </w:rPr>
        <w:t>播放器的</w:t>
      </w:r>
      <w:r>
        <w:t>Windows</w:t>
      </w:r>
      <w:r>
        <w:rPr>
          <w:rFonts w:hint="eastAsia"/>
        </w:rPr>
        <w:t>类（不是一个</w:t>
      </w:r>
      <w:r>
        <w:rPr>
          <w:rFonts w:hint="eastAsia"/>
        </w:rPr>
        <w:t>CV</w:t>
      </w:r>
      <w:r>
        <w:rPr>
          <w:rFonts w:hint="eastAsia"/>
        </w:rPr>
        <w:t>类），在</w:t>
      </w:r>
      <w:r>
        <w:t>Video for Windows</w:t>
      </w:r>
      <w:r>
        <w:rPr>
          <w:rFonts w:hint="eastAsia"/>
        </w:rPr>
        <w:t>（</w:t>
      </w:r>
      <w:r>
        <w:rPr>
          <w:rFonts w:hint="eastAsia"/>
        </w:rPr>
        <w:t>VFW</w:t>
      </w:r>
      <w:r>
        <w:rPr>
          <w:rFonts w:hint="eastAsia"/>
        </w:rPr>
        <w:t>）中实现，开发者几乎不用编程就可以使</w:t>
      </w:r>
      <w:r>
        <w:rPr>
          <w:rFonts w:hint="eastAsia"/>
        </w:rPr>
        <w:lastRenderedPageBreak/>
        <w:t>用它提供的各种媒体控制如暂停、速度、大小和音量等。</w:t>
      </w:r>
      <w:r>
        <w:rPr>
          <w:rFonts w:hint="eastAsia"/>
        </w:rPr>
        <w:t>VC</w:t>
      </w:r>
      <w:r>
        <w:rPr>
          <w:rFonts w:hint="eastAsia"/>
        </w:rPr>
        <w:t>下使用</w:t>
      </w:r>
      <w:r>
        <w:t>MCIWnd</w:t>
      </w:r>
      <w:r>
        <w:rPr>
          <w:rFonts w:hint="eastAsia"/>
        </w:rPr>
        <w:t>类，必须包括头文件</w:t>
      </w:r>
      <w:r>
        <w:t>VFW.H</w:t>
      </w:r>
      <w:r>
        <w:rPr>
          <w:rFonts w:hint="eastAsia"/>
        </w:rPr>
        <w:t>，连接设置中指出</w:t>
      </w:r>
      <w:r>
        <w:t>VFW32.LIB</w:t>
      </w:r>
      <w:r>
        <w:rPr>
          <w:rFonts w:hint="eastAsia"/>
        </w:rPr>
        <w:t>，然后用</w:t>
      </w:r>
      <w:r>
        <w:t>MCIWndCreat</w:t>
      </w:r>
      <w:r>
        <w:rPr>
          <w:rFonts w:hint="eastAsia"/>
        </w:rPr>
        <w:t>函数来创建</w:t>
      </w:r>
      <w:r>
        <w:t>MCIWnd</w:t>
      </w:r>
      <w:r>
        <w:rPr>
          <w:rFonts w:hint="eastAsia"/>
        </w:rPr>
        <w:t>。</w:t>
      </w:r>
    </w:p>
    <w:p w14:paraId="1476D8A4" w14:textId="77777777" w:rsidR="00C46431" w:rsidRDefault="00C46431" w:rsidP="00C46431">
      <w:pPr>
        <w:pStyle w:val="30"/>
      </w:pPr>
      <w:bookmarkStart w:id="211" w:name="_Toc462475759"/>
      <w:bookmarkStart w:id="212" w:name="_Toc179417833"/>
      <w:r>
        <w:rPr>
          <w:rFonts w:hint="eastAsia"/>
        </w:rPr>
        <w:t>使用</w:t>
      </w:r>
      <w:r>
        <w:t>Windows</w:t>
      </w:r>
      <w:r>
        <w:rPr>
          <w:rFonts w:hint="eastAsia"/>
        </w:rPr>
        <w:t>多媒体</w:t>
      </w:r>
      <w:r>
        <w:rPr>
          <w:rFonts w:hint="eastAsia"/>
        </w:rPr>
        <w:t>API</w:t>
      </w:r>
      <w:r>
        <w:rPr>
          <w:rFonts w:hint="eastAsia"/>
        </w:rPr>
        <w:t>函数</w:t>
      </w:r>
      <w:bookmarkEnd w:id="211"/>
      <w:bookmarkEnd w:id="212"/>
    </w:p>
    <w:p w14:paraId="2E61D8AE" w14:textId="77777777" w:rsidR="00C46431" w:rsidRDefault="00C46431" w:rsidP="00C46431">
      <w:pPr>
        <w:pStyle w:val="ad"/>
      </w:pPr>
      <w:r>
        <w:t>Windows</w:t>
      </w:r>
      <w:r>
        <w:rPr>
          <w:rFonts w:hint="eastAsia"/>
        </w:rPr>
        <w:t>多媒体系统函数在</w:t>
      </w:r>
      <w:r>
        <w:rPr>
          <w:rFonts w:hint="eastAsia"/>
        </w:rPr>
        <w:t>DLL</w:t>
      </w:r>
      <w:r>
        <w:rPr>
          <w:rFonts w:hint="eastAsia"/>
        </w:rPr>
        <w:t>中，在开发</w:t>
      </w:r>
      <w:r>
        <w:t>Windows</w:t>
      </w:r>
      <w:r>
        <w:rPr>
          <w:rFonts w:hint="eastAsia"/>
        </w:rPr>
        <w:t>多媒体应用程序时，最简单的方法是利用</w:t>
      </w:r>
      <w:r>
        <w:t>Windows</w:t>
      </w:r>
      <w:r>
        <w:rPr>
          <w:rFonts w:hint="eastAsia"/>
        </w:rPr>
        <w:t>的媒体控制接口（</w:t>
      </w:r>
      <w:r>
        <w:t>MCI</w:t>
      </w:r>
      <w:r>
        <w:rPr>
          <w:rFonts w:hint="eastAsia"/>
        </w:rPr>
        <w:t>）来实现。媒体控制接口属高层音频服务，其</w:t>
      </w:r>
      <w:r>
        <w:t>MCI</w:t>
      </w:r>
      <w:r>
        <w:rPr>
          <w:rFonts w:hint="eastAsia"/>
        </w:rPr>
        <w:t>设备驱动程序封装了操作波形设备的许多细节，因而编程量小，简单易用。（在</w:t>
      </w:r>
      <w:r>
        <w:t>VC5</w:t>
      </w:r>
      <w:r>
        <w:rPr>
          <w:rFonts w:hint="eastAsia"/>
        </w:rPr>
        <w:t>中，编制自己的多媒体程序时需要将</w:t>
      </w:r>
      <w:r>
        <w:t>winmm.lib</w:t>
      </w:r>
      <w:r>
        <w:rPr>
          <w:rFonts w:hint="eastAsia"/>
        </w:rPr>
        <w:t>库连接。有时还需要包括头文件</w:t>
      </w:r>
      <w:r>
        <w:t>mmsystem.h</w:t>
      </w:r>
      <w:r>
        <w:rPr>
          <w:rFonts w:hint="eastAsia"/>
        </w:rPr>
        <w:t>）。</w:t>
      </w:r>
    </w:p>
    <w:p w14:paraId="7AC26186" w14:textId="77777777" w:rsidR="00C46431" w:rsidRDefault="00C46431" w:rsidP="00C46431">
      <w:pPr>
        <w:pStyle w:val="af4"/>
        <w:ind w:firstLine="420"/>
      </w:pPr>
      <w:r>
        <w:rPr>
          <w:rFonts w:hint="eastAsia"/>
        </w:rPr>
        <w:t>利用</w:t>
      </w:r>
      <w:r>
        <w:t>MCI</w:t>
      </w:r>
      <w:r>
        <w:rPr>
          <w:rFonts w:hint="eastAsia"/>
        </w:rPr>
        <w:t>高级函数编制的应用程序不能进行录入和播出数据的实时处理。如果需要做较高要求的数据实时处理，则需要利用</w:t>
      </w:r>
      <w:r>
        <w:t>Windows</w:t>
      </w:r>
      <w:r>
        <w:rPr>
          <w:rFonts w:hint="eastAsia"/>
        </w:rPr>
        <w:t>的多媒体开发工具（</w:t>
      </w:r>
      <w:r>
        <w:t>MDK</w:t>
      </w:r>
      <w:r>
        <w:rPr>
          <w:rFonts w:hint="eastAsia"/>
        </w:rPr>
        <w:t>）所提供的与设备无关低层音频服务接口函数。</w:t>
      </w:r>
    </w:p>
    <w:p w14:paraId="0E245B7A" w14:textId="77777777" w:rsidR="00C46431" w:rsidRDefault="00C46431" w:rsidP="00C46431">
      <w:pPr>
        <w:pStyle w:val="2"/>
      </w:pPr>
      <w:bookmarkStart w:id="213" w:name="_Toc462475760"/>
      <w:bookmarkStart w:id="214" w:name="_Toc179417834"/>
      <w:r>
        <w:t>Windows</w:t>
      </w:r>
      <w:r>
        <w:rPr>
          <w:rFonts w:hint="eastAsia"/>
        </w:rPr>
        <w:t>多媒体</w:t>
      </w:r>
      <w:r>
        <w:rPr>
          <w:rFonts w:hint="eastAsia"/>
        </w:rPr>
        <w:t>API</w:t>
      </w:r>
      <w:r>
        <w:rPr>
          <w:rFonts w:hint="eastAsia"/>
        </w:rPr>
        <w:t>函数</w:t>
      </w:r>
      <w:bookmarkEnd w:id="213"/>
      <w:bookmarkEnd w:id="214"/>
    </w:p>
    <w:p w14:paraId="23D60C4C" w14:textId="77777777" w:rsidR="00C46431" w:rsidRDefault="00C46431" w:rsidP="00C46431">
      <w:pPr>
        <w:pStyle w:val="30"/>
      </w:pPr>
      <w:bookmarkStart w:id="215" w:name="_Toc462475761"/>
      <w:bookmarkStart w:id="216" w:name="_Toc179417835"/>
      <w:r>
        <w:t>Windows</w:t>
      </w:r>
      <w:r>
        <w:rPr>
          <w:rFonts w:hint="eastAsia"/>
        </w:rPr>
        <w:t>多媒体</w:t>
      </w:r>
      <w:r>
        <w:rPr>
          <w:rFonts w:hint="eastAsia"/>
        </w:rPr>
        <w:t>API</w:t>
      </w:r>
      <w:r>
        <w:rPr>
          <w:rFonts w:hint="eastAsia"/>
        </w:rPr>
        <w:t>函数</w:t>
      </w:r>
      <w:bookmarkEnd w:id="215"/>
      <w:bookmarkEnd w:id="216"/>
    </w:p>
    <w:p w14:paraId="65A28331" w14:textId="77777777" w:rsidR="00C46431" w:rsidRDefault="00C46431" w:rsidP="00C46431">
      <w:pPr>
        <w:pStyle w:val="ad"/>
      </w:pPr>
      <w:r>
        <w:t>Windows</w:t>
      </w:r>
      <w:r>
        <w:rPr>
          <w:rFonts w:hint="eastAsia"/>
        </w:rPr>
        <w:t>提供低级和高级两组多媒体系统函数，常用函数接口如下表所示。有关函数的接口请参阅</w:t>
      </w:r>
      <w:r>
        <w:rPr>
          <w:rFonts w:hint="eastAsia"/>
        </w:rPr>
        <w:t>VC</w:t>
      </w:r>
      <w:r>
        <w:rPr>
          <w:rFonts w:hint="eastAsia"/>
        </w:rPr>
        <w:t>的联机帮助。</w:t>
      </w:r>
    </w:p>
    <w:p w14:paraId="268FE8DC" w14:textId="77777777" w:rsidR="00C46431" w:rsidRDefault="00C46431" w:rsidP="00C46431">
      <w:pPr>
        <w:pStyle w:val="af4"/>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8"/>
        <w:gridCol w:w="2700"/>
        <w:gridCol w:w="2340"/>
      </w:tblGrid>
      <w:tr w:rsidR="00C46431" w:rsidRPr="00A83CD3" w14:paraId="5E1DB920" w14:textId="77777777" w:rsidTr="0059178A">
        <w:tc>
          <w:tcPr>
            <w:tcW w:w="3348" w:type="dxa"/>
          </w:tcPr>
          <w:p w14:paraId="79E515A3" w14:textId="77777777" w:rsidR="00C46431" w:rsidRPr="00A83CD3" w:rsidRDefault="00C46431" w:rsidP="0059178A">
            <w:pPr>
              <w:pStyle w:val="af4"/>
              <w:rPr>
                <w:rFonts w:ascii="Times New Roman" w:hAnsi="Times New Roman"/>
              </w:rPr>
            </w:pPr>
            <w:r w:rsidRPr="00A83CD3">
              <w:rPr>
                <w:rFonts w:ascii="Times New Roman" w:hAnsi="Times New Roman"/>
              </w:rPr>
              <w:t>MCI</w:t>
            </w:r>
            <w:r w:rsidRPr="00A83CD3">
              <w:rPr>
                <w:rFonts w:ascii="Times New Roman" w:hAnsi="Times New Roman"/>
              </w:rPr>
              <w:t>接口</w:t>
            </w:r>
          </w:p>
        </w:tc>
        <w:tc>
          <w:tcPr>
            <w:tcW w:w="2700" w:type="dxa"/>
          </w:tcPr>
          <w:p w14:paraId="647C069F" w14:textId="77777777" w:rsidR="00C46431" w:rsidRPr="00A83CD3" w:rsidRDefault="00C46431" w:rsidP="0059178A">
            <w:pPr>
              <w:pStyle w:val="af4"/>
              <w:rPr>
                <w:rFonts w:ascii="Times New Roman" w:hAnsi="Times New Roman"/>
              </w:rPr>
            </w:pPr>
            <w:r w:rsidRPr="00A83CD3">
              <w:rPr>
                <w:rFonts w:ascii="Times New Roman" w:hAnsi="Times New Roman"/>
              </w:rPr>
              <w:t>解释</w:t>
            </w:r>
          </w:p>
        </w:tc>
        <w:tc>
          <w:tcPr>
            <w:tcW w:w="2340" w:type="dxa"/>
          </w:tcPr>
          <w:p w14:paraId="0516FE12" w14:textId="77777777" w:rsidR="00C46431" w:rsidRPr="00A83CD3" w:rsidRDefault="00C46431" w:rsidP="0059178A">
            <w:pPr>
              <w:pStyle w:val="af4"/>
              <w:rPr>
                <w:rFonts w:ascii="Times New Roman" w:hAnsi="Times New Roman"/>
              </w:rPr>
            </w:pPr>
            <w:r w:rsidRPr="00A83CD3">
              <w:rPr>
                <w:rFonts w:ascii="Times New Roman" w:hAnsi="Times New Roman"/>
              </w:rPr>
              <w:t>级别</w:t>
            </w:r>
          </w:p>
        </w:tc>
      </w:tr>
      <w:tr w:rsidR="00C46431" w:rsidRPr="00A83CD3" w14:paraId="35C9C135" w14:textId="77777777" w:rsidTr="0059178A">
        <w:tc>
          <w:tcPr>
            <w:tcW w:w="3348" w:type="dxa"/>
          </w:tcPr>
          <w:p w14:paraId="3553F07E" w14:textId="77777777" w:rsidR="00C46431" w:rsidRPr="00A83CD3" w:rsidRDefault="00C46431" w:rsidP="0059178A">
            <w:pPr>
              <w:pStyle w:val="af4"/>
              <w:rPr>
                <w:rFonts w:ascii="Times New Roman" w:hAnsi="Times New Roman"/>
              </w:rPr>
            </w:pPr>
            <w:r w:rsidRPr="00A83CD3">
              <w:rPr>
                <w:rFonts w:ascii="Times New Roman" w:hAnsi="Times New Roman"/>
              </w:rPr>
              <w:t>PlaySound</w:t>
            </w:r>
          </w:p>
          <w:p w14:paraId="703DF2E1" w14:textId="77777777" w:rsidR="00C46431" w:rsidRPr="00A83CD3" w:rsidRDefault="00C46431" w:rsidP="0059178A">
            <w:pPr>
              <w:pStyle w:val="af4"/>
              <w:rPr>
                <w:rFonts w:ascii="Times New Roman" w:hAnsi="Times New Roman"/>
              </w:rPr>
            </w:pPr>
            <w:r w:rsidRPr="00A83CD3">
              <w:rPr>
                <w:rFonts w:ascii="Times New Roman" w:hAnsi="Times New Roman"/>
              </w:rPr>
              <w:t>SndPlaySound</w:t>
            </w:r>
          </w:p>
        </w:tc>
        <w:tc>
          <w:tcPr>
            <w:tcW w:w="2700" w:type="dxa"/>
          </w:tcPr>
          <w:p w14:paraId="139B8B2A" w14:textId="77777777" w:rsidR="00C46431" w:rsidRPr="00A83CD3" w:rsidRDefault="00C46431" w:rsidP="0059178A">
            <w:pPr>
              <w:pStyle w:val="af4"/>
              <w:rPr>
                <w:rFonts w:ascii="Times New Roman" w:hAnsi="Times New Roman"/>
              </w:rPr>
            </w:pPr>
            <w:r w:rsidRPr="00A83CD3">
              <w:rPr>
                <w:rFonts w:ascii="Times New Roman" w:hAnsi="Times New Roman"/>
              </w:rPr>
              <w:t>是两个发声函数，只执行单一的播放</w:t>
            </w:r>
            <w:r w:rsidRPr="00A83CD3">
              <w:rPr>
                <w:rFonts w:ascii="Times New Roman" w:hAnsi="Times New Roman"/>
              </w:rPr>
              <w:t>WAVE</w:t>
            </w:r>
            <w:r w:rsidRPr="00A83CD3">
              <w:rPr>
                <w:rFonts w:ascii="Times New Roman" w:hAnsi="Times New Roman"/>
              </w:rPr>
              <w:t>文件功能的高级函数</w:t>
            </w:r>
          </w:p>
        </w:tc>
        <w:tc>
          <w:tcPr>
            <w:tcW w:w="2340" w:type="dxa"/>
          </w:tcPr>
          <w:p w14:paraId="5136939D" w14:textId="77777777" w:rsidR="00C46431" w:rsidRPr="00A83CD3" w:rsidRDefault="00C46431" w:rsidP="0059178A">
            <w:pPr>
              <w:pStyle w:val="af4"/>
              <w:rPr>
                <w:rFonts w:ascii="Times New Roman" w:hAnsi="Times New Roman"/>
              </w:rPr>
            </w:pPr>
            <w:r w:rsidRPr="00A83CD3">
              <w:rPr>
                <w:rFonts w:ascii="Times New Roman" w:hAnsi="Times New Roman"/>
              </w:rPr>
              <w:t>处于多媒体接口的顶点</w:t>
            </w:r>
          </w:p>
        </w:tc>
      </w:tr>
      <w:tr w:rsidR="00C46431" w:rsidRPr="00A83CD3" w14:paraId="6C16BF5F" w14:textId="77777777" w:rsidTr="0059178A">
        <w:trPr>
          <w:cantSplit/>
        </w:trPr>
        <w:tc>
          <w:tcPr>
            <w:tcW w:w="3348" w:type="dxa"/>
          </w:tcPr>
          <w:p w14:paraId="1805D98F" w14:textId="77777777" w:rsidR="00C46431" w:rsidRPr="00A83CD3" w:rsidRDefault="00C46431" w:rsidP="0059178A">
            <w:pPr>
              <w:pStyle w:val="af4"/>
              <w:rPr>
                <w:rFonts w:ascii="Times New Roman" w:hAnsi="Times New Roman"/>
              </w:rPr>
            </w:pPr>
            <w:r w:rsidRPr="00A83CD3">
              <w:rPr>
                <w:rFonts w:ascii="Times New Roman" w:hAnsi="Times New Roman"/>
              </w:rPr>
              <w:t>(</w:t>
            </w:r>
            <w:r w:rsidRPr="00A83CD3">
              <w:rPr>
                <w:rFonts w:ascii="Times New Roman" w:hAnsi="Times New Roman"/>
              </w:rPr>
              <w:t>命令</w:t>
            </w:r>
            <w:r w:rsidRPr="00A83CD3">
              <w:rPr>
                <w:rFonts w:ascii="Times New Roman" w:hAnsi="Times New Roman"/>
              </w:rPr>
              <w:t>-</w:t>
            </w:r>
            <w:r w:rsidRPr="00A83CD3">
              <w:rPr>
                <w:rFonts w:ascii="Times New Roman" w:hAnsi="Times New Roman"/>
              </w:rPr>
              <w:t>消息接口</w:t>
            </w:r>
            <w:r w:rsidRPr="00A83CD3">
              <w:rPr>
                <w:rFonts w:ascii="Times New Roman" w:hAnsi="Times New Roman"/>
              </w:rPr>
              <w:t>)</w:t>
            </w:r>
          </w:p>
          <w:p w14:paraId="33780B7B" w14:textId="77777777" w:rsidR="00C46431" w:rsidRPr="00A83CD3" w:rsidRDefault="00C46431" w:rsidP="0059178A">
            <w:pPr>
              <w:pStyle w:val="af4"/>
              <w:rPr>
                <w:rFonts w:ascii="Times New Roman" w:hAnsi="Times New Roman"/>
              </w:rPr>
            </w:pPr>
            <w:r w:rsidRPr="00A83CD3">
              <w:rPr>
                <w:rFonts w:ascii="Times New Roman" w:hAnsi="Times New Roman"/>
              </w:rPr>
              <w:t>mciSendCommand</w:t>
            </w:r>
          </w:p>
          <w:p w14:paraId="1F5D40EE" w14:textId="77777777" w:rsidR="00C46431" w:rsidRPr="00A83CD3" w:rsidRDefault="00C46431" w:rsidP="0059178A">
            <w:pPr>
              <w:pStyle w:val="af4"/>
              <w:rPr>
                <w:rFonts w:ascii="Times New Roman" w:hAnsi="Times New Roman"/>
              </w:rPr>
            </w:pPr>
            <w:r w:rsidRPr="00A83CD3">
              <w:rPr>
                <w:rFonts w:ascii="Times New Roman" w:hAnsi="Times New Roman"/>
              </w:rPr>
              <w:t>mciGetDeviceID</w:t>
            </w:r>
          </w:p>
        </w:tc>
        <w:tc>
          <w:tcPr>
            <w:tcW w:w="2700" w:type="dxa"/>
            <w:vMerge w:val="restart"/>
          </w:tcPr>
          <w:p w14:paraId="5790BCBB" w14:textId="77777777" w:rsidR="00C46431" w:rsidRPr="00A83CD3" w:rsidRDefault="00C46431" w:rsidP="0059178A">
            <w:pPr>
              <w:pStyle w:val="af4"/>
              <w:rPr>
                <w:rFonts w:ascii="Times New Roman" w:hAnsi="Times New Roman"/>
              </w:rPr>
            </w:pPr>
            <w:r w:rsidRPr="00A83CD3">
              <w:rPr>
                <w:rFonts w:ascii="Times New Roman" w:hAnsi="Times New Roman"/>
              </w:rPr>
              <w:t>两个高级命令接口</w:t>
            </w:r>
            <w:r w:rsidRPr="00A83CD3">
              <w:rPr>
                <w:rFonts w:ascii="Times New Roman" w:hAnsi="Times New Roman"/>
                <w:sz w:val="20"/>
              </w:rPr>
              <w:sym w:font="Symbol" w:char="F0BE"/>
            </w:r>
            <w:r w:rsidRPr="00A83CD3">
              <w:rPr>
                <w:rFonts w:ascii="Times New Roman" w:hAnsi="Times New Roman"/>
              </w:rPr>
              <w:t>命令</w:t>
            </w:r>
            <w:r w:rsidRPr="00A83CD3">
              <w:rPr>
                <w:rFonts w:ascii="Times New Roman" w:hAnsi="Times New Roman"/>
              </w:rPr>
              <w:t>-</w:t>
            </w:r>
            <w:r w:rsidRPr="00A83CD3">
              <w:rPr>
                <w:rFonts w:ascii="Times New Roman" w:hAnsi="Times New Roman"/>
              </w:rPr>
              <w:t>消息和命令</w:t>
            </w:r>
            <w:r w:rsidRPr="00A83CD3">
              <w:rPr>
                <w:rFonts w:ascii="Times New Roman" w:hAnsi="Times New Roman"/>
              </w:rPr>
              <w:t>-</w:t>
            </w:r>
            <w:r w:rsidRPr="00A83CD3">
              <w:rPr>
                <w:rFonts w:ascii="Times New Roman" w:hAnsi="Times New Roman"/>
              </w:rPr>
              <w:t>字符串执行相同的功能，区别是单词和数字的区别</w:t>
            </w:r>
            <w:r w:rsidRPr="00A83CD3">
              <w:rPr>
                <w:rFonts w:ascii="Times New Roman" w:hAnsi="Times New Roman"/>
                <w:sz w:val="20"/>
              </w:rPr>
              <w:sym w:font="Symbol" w:char="F0BE"/>
            </w:r>
            <w:r w:rsidRPr="00A83CD3">
              <w:rPr>
                <w:rFonts w:ascii="Times New Roman" w:hAnsi="Times New Roman"/>
              </w:rPr>
              <w:t>最后的执行结果是一样的</w:t>
            </w:r>
          </w:p>
        </w:tc>
        <w:tc>
          <w:tcPr>
            <w:tcW w:w="2340" w:type="dxa"/>
            <w:vMerge w:val="restart"/>
          </w:tcPr>
          <w:p w14:paraId="66A53CB4" w14:textId="77777777" w:rsidR="00C46431" w:rsidRPr="00A83CD3" w:rsidRDefault="00C46431" w:rsidP="0059178A">
            <w:pPr>
              <w:pStyle w:val="af4"/>
              <w:rPr>
                <w:rFonts w:ascii="Times New Roman" w:hAnsi="Times New Roman"/>
              </w:rPr>
            </w:pPr>
            <w:r w:rsidRPr="00A83CD3">
              <w:rPr>
                <w:rFonts w:ascii="Times New Roman" w:hAnsi="Times New Roman"/>
              </w:rPr>
              <w:t>高级</w:t>
            </w:r>
            <w:r w:rsidRPr="00A83CD3">
              <w:rPr>
                <w:rFonts w:ascii="Times New Roman" w:hAnsi="Times New Roman"/>
              </w:rPr>
              <w:t>MCI</w:t>
            </w:r>
            <w:r w:rsidRPr="00A83CD3">
              <w:rPr>
                <w:rFonts w:ascii="Times New Roman" w:hAnsi="Times New Roman"/>
              </w:rPr>
              <w:t>接口</w:t>
            </w:r>
          </w:p>
        </w:tc>
      </w:tr>
      <w:tr w:rsidR="00C46431" w:rsidRPr="00A83CD3" w14:paraId="170121B2" w14:textId="77777777" w:rsidTr="0059178A">
        <w:trPr>
          <w:cantSplit/>
        </w:trPr>
        <w:tc>
          <w:tcPr>
            <w:tcW w:w="3348" w:type="dxa"/>
          </w:tcPr>
          <w:p w14:paraId="3FB894A0" w14:textId="77777777" w:rsidR="00C46431" w:rsidRPr="00A83CD3" w:rsidRDefault="00C46431" w:rsidP="0059178A">
            <w:pPr>
              <w:pStyle w:val="af4"/>
              <w:rPr>
                <w:rFonts w:ascii="Times New Roman" w:hAnsi="Times New Roman"/>
              </w:rPr>
            </w:pPr>
            <w:r w:rsidRPr="00A83CD3">
              <w:rPr>
                <w:rFonts w:ascii="Times New Roman" w:hAnsi="Times New Roman"/>
              </w:rPr>
              <w:t>(</w:t>
            </w:r>
            <w:r w:rsidRPr="00A83CD3">
              <w:rPr>
                <w:rFonts w:ascii="Times New Roman" w:hAnsi="Times New Roman"/>
              </w:rPr>
              <w:t>命令</w:t>
            </w:r>
            <w:r w:rsidRPr="00A83CD3">
              <w:rPr>
                <w:rFonts w:ascii="Times New Roman" w:hAnsi="Times New Roman"/>
              </w:rPr>
              <w:t>-</w:t>
            </w:r>
            <w:r w:rsidRPr="00A83CD3">
              <w:rPr>
                <w:rFonts w:ascii="Times New Roman" w:hAnsi="Times New Roman"/>
              </w:rPr>
              <w:t>字符串接口</w:t>
            </w:r>
            <w:r w:rsidRPr="00A83CD3">
              <w:rPr>
                <w:rFonts w:ascii="Times New Roman" w:hAnsi="Times New Roman"/>
              </w:rPr>
              <w:t>)</w:t>
            </w:r>
          </w:p>
          <w:p w14:paraId="272A945F" w14:textId="77777777" w:rsidR="00C46431" w:rsidRPr="00A83CD3" w:rsidRDefault="00C46431" w:rsidP="0059178A">
            <w:pPr>
              <w:pStyle w:val="af4"/>
              <w:rPr>
                <w:rFonts w:ascii="Times New Roman" w:hAnsi="Times New Roman"/>
              </w:rPr>
            </w:pPr>
            <w:r w:rsidRPr="00A83CD3">
              <w:rPr>
                <w:rFonts w:ascii="Times New Roman" w:hAnsi="Times New Roman"/>
              </w:rPr>
              <w:t>mciSendString</w:t>
            </w:r>
          </w:p>
        </w:tc>
        <w:tc>
          <w:tcPr>
            <w:tcW w:w="2700" w:type="dxa"/>
            <w:vMerge/>
          </w:tcPr>
          <w:p w14:paraId="278AB69D" w14:textId="77777777" w:rsidR="00C46431" w:rsidRPr="00A83CD3" w:rsidRDefault="00C46431" w:rsidP="0059178A">
            <w:pPr>
              <w:pStyle w:val="af4"/>
              <w:rPr>
                <w:rFonts w:ascii="Times New Roman" w:hAnsi="Times New Roman"/>
              </w:rPr>
            </w:pPr>
          </w:p>
        </w:tc>
        <w:tc>
          <w:tcPr>
            <w:tcW w:w="2340" w:type="dxa"/>
            <w:vMerge/>
          </w:tcPr>
          <w:p w14:paraId="0F8C5E0F" w14:textId="77777777" w:rsidR="00C46431" w:rsidRPr="00A83CD3" w:rsidRDefault="00C46431" w:rsidP="0059178A">
            <w:pPr>
              <w:pStyle w:val="af4"/>
              <w:rPr>
                <w:rFonts w:ascii="Times New Roman" w:hAnsi="Times New Roman"/>
              </w:rPr>
            </w:pPr>
          </w:p>
        </w:tc>
      </w:tr>
      <w:tr w:rsidR="00C46431" w:rsidRPr="00A83CD3" w14:paraId="5ECBD976" w14:textId="77777777" w:rsidTr="0059178A">
        <w:trPr>
          <w:cantSplit/>
        </w:trPr>
        <w:tc>
          <w:tcPr>
            <w:tcW w:w="3348" w:type="dxa"/>
          </w:tcPr>
          <w:p w14:paraId="21765EA4" w14:textId="77777777" w:rsidR="00C46431" w:rsidRPr="00A83CD3" w:rsidRDefault="00C46431" w:rsidP="0059178A">
            <w:pPr>
              <w:pStyle w:val="af4"/>
              <w:rPr>
                <w:rFonts w:ascii="Times New Roman" w:hAnsi="Times New Roman"/>
              </w:rPr>
            </w:pPr>
            <w:r w:rsidRPr="00A83CD3">
              <w:rPr>
                <w:rFonts w:ascii="Times New Roman" w:hAnsi="Times New Roman"/>
              </w:rPr>
              <w:t>(</w:t>
            </w:r>
            <w:r w:rsidRPr="00A83CD3">
              <w:rPr>
                <w:rFonts w:ascii="Times New Roman" w:hAnsi="Times New Roman"/>
              </w:rPr>
              <w:t>命令</w:t>
            </w:r>
            <w:r w:rsidRPr="00A83CD3">
              <w:rPr>
                <w:rFonts w:ascii="Times New Roman" w:hAnsi="Times New Roman"/>
              </w:rPr>
              <w:t>-</w:t>
            </w:r>
            <w:r w:rsidRPr="00A83CD3">
              <w:rPr>
                <w:rFonts w:ascii="Times New Roman" w:hAnsi="Times New Roman"/>
              </w:rPr>
              <w:t>字符串和命令</w:t>
            </w:r>
            <w:r w:rsidRPr="00A83CD3">
              <w:rPr>
                <w:rFonts w:ascii="Times New Roman" w:hAnsi="Times New Roman"/>
              </w:rPr>
              <w:t>-</w:t>
            </w:r>
            <w:r w:rsidRPr="00A83CD3">
              <w:rPr>
                <w:rFonts w:ascii="Times New Roman" w:hAnsi="Times New Roman"/>
              </w:rPr>
              <w:t>消息接口</w:t>
            </w:r>
            <w:r w:rsidRPr="00A83CD3">
              <w:rPr>
                <w:rFonts w:ascii="Times New Roman" w:hAnsi="Times New Roman"/>
              </w:rPr>
              <w:t>)</w:t>
            </w:r>
          </w:p>
          <w:p w14:paraId="55197D2A" w14:textId="77777777" w:rsidR="00C46431" w:rsidRPr="00A83CD3" w:rsidRDefault="00C46431" w:rsidP="0059178A">
            <w:pPr>
              <w:pStyle w:val="af4"/>
              <w:rPr>
                <w:rFonts w:ascii="Times New Roman" w:hAnsi="Times New Roman"/>
              </w:rPr>
            </w:pPr>
            <w:r w:rsidRPr="00A83CD3">
              <w:rPr>
                <w:rFonts w:ascii="Times New Roman" w:hAnsi="Times New Roman"/>
              </w:rPr>
              <w:t>mciGetErrorString</w:t>
            </w:r>
          </w:p>
          <w:p w14:paraId="4DE387F4" w14:textId="77777777" w:rsidR="00C46431" w:rsidRPr="00A83CD3" w:rsidRDefault="00C46431" w:rsidP="0059178A">
            <w:pPr>
              <w:pStyle w:val="af4"/>
              <w:rPr>
                <w:rFonts w:ascii="Times New Roman" w:hAnsi="Times New Roman"/>
              </w:rPr>
            </w:pPr>
            <w:r w:rsidRPr="00A83CD3">
              <w:rPr>
                <w:rFonts w:ascii="Times New Roman" w:hAnsi="Times New Roman"/>
              </w:rPr>
              <w:t>mciSetYieldProc</w:t>
            </w:r>
          </w:p>
        </w:tc>
        <w:tc>
          <w:tcPr>
            <w:tcW w:w="2700" w:type="dxa"/>
            <w:vMerge/>
          </w:tcPr>
          <w:p w14:paraId="2CE3715C" w14:textId="77777777" w:rsidR="00C46431" w:rsidRPr="00A83CD3" w:rsidRDefault="00C46431" w:rsidP="0059178A">
            <w:pPr>
              <w:pStyle w:val="af4"/>
              <w:rPr>
                <w:rFonts w:ascii="Times New Roman" w:hAnsi="Times New Roman"/>
              </w:rPr>
            </w:pPr>
          </w:p>
        </w:tc>
        <w:tc>
          <w:tcPr>
            <w:tcW w:w="2340" w:type="dxa"/>
            <w:vMerge/>
          </w:tcPr>
          <w:p w14:paraId="2C80A878" w14:textId="77777777" w:rsidR="00C46431" w:rsidRPr="00A83CD3" w:rsidRDefault="00C46431" w:rsidP="0059178A">
            <w:pPr>
              <w:pStyle w:val="af4"/>
              <w:rPr>
                <w:rFonts w:ascii="Times New Roman" w:hAnsi="Times New Roman"/>
              </w:rPr>
            </w:pPr>
          </w:p>
        </w:tc>
      </w:tr>
      <w:tr w:rsidR="00C46431" w:rsidRPr="00A83CD3" w14:paraId="5ACF7F3D" w14:textId="77777777" w:rsidTr="0059178A">
        <w:tc>
          <w:tcPr>
            <w:tcW w:w="3348" w:type="dxa"/>
          </w:tcPr>
          <w:p w14:paraId="4D6263DA" w14:textId="77777777" w:rsidR="00C46431" w:rsidRPr="00A83CD3" w:rsidRDefault="00C46431" w:rsidP="0059178A">
            <w:pPr>
              <w:pStyle w:val="af4"/>
              <w:rPr>
                <w:rFonts w:ascii="Times New Roman" w:hAnsi="Times New Roman"/>
              </w:rPr>
            </w:pPr>
            <w:r w:rsidRPr="00A83CD3">
              <w:rPr>
                <w:rFonts w:ascii="Times New Roman" w:hAnsi="Times New Roman"/>
              </w:rPr>
              <w:t>(</w:t>
            </w:r>
            <w:r w:rsidRPr="00A83CD3">
              <w:rPr>
                <w:rFonts w:ascii="Times New Roman" w:hAnsi="Times New Roman"/>
              </w:rPr>
              <w:t>常用的多媒体文件</w:t>
            </w:r>
            <w:r w:rsidRPr="00A83CD3">
              <w:rPr>
                <w:rFonts w:ascii="Times New Roman" w:hAnsi="Times New Roman"/>
              </w:rPr>
              <w:t>I/O</w:t>
            </w:r>
            <w:r w:rsidRPr="00A83CD3">
              <w:rPr>
                <w:rFonts w:ascii="Times New Roman" w:hAnsi="Times New Roman"/>
              </w:rPr>
              <w:t>函数</w:t>
            </w:r>
            <w:r w:rsidRPr="00A83CD3">
              <w:rPr>
                <w:rFonts w:ascii="Times New Roman" w:hAnsi="Times New Roman"/>
              </w:rPr>
              <w:t>)</w:t>
            </w:r>
          </w:p>
          <w:p w14:paraId="529D6FD2" w14:textId="77777777" w:rsidR="00C46431" w:rsidRPr="00A83CD3" w:rsidRDefault="00C46431" w:rsidP="0059178A">
            <w:pPr>
              <w:pStyle w:val="af4"/>
              <w:rPr>
                <w:rFonts w:ascii="Times New Roman" w:hAnsi="Times New Roman"/>
              </w:rPr>
            </w:pPr>
            <w:r w:rsidRPr="00A83CD3">
              <w:rPr>
                <w:rFonts w:ascii="Times New Roman" w:hAnsi="Times New Roman"/>
              </w:rPr>
              <w:t>mmioOpen  mmioClose  mmioRead</w:t>
            </w:r>
          </w:p>
          <w:p w14:paraId="7CD7AC05" w14:textId="77777777" w:rsidR="00C46431" w:rsidRPr="00A83CD3" w:rsidRDefault="00C46431" w:rsidP="0059178A">
            <w:pPr>
              <w:pStyle w:val="af4"/>
              <w:rPr>
                <w:rFonts w:ascii="Times New Roman" w:hAnsi="Times New Roman"/>
              </w:rPr>
            </w:pPr>
            <w:r w:rsidRPr="00A83CD3">
              <w:rPr>
                <w:rFonts w:ascii="Times New Roman" w:hAnsi="Times New Roman"/>
              </w:rPr>
              <w:t>mmioWrite  mmioSendMessage</w:t>
            </w:r>
          </w:p>
          <w:p w14:paraId="78EF28C2" w14:textId="77777777" w:rsidR="00C46431" w:rsidRPr="00A83CD3" w:rsidRDefault="00C46431" w:rsidP="0059178A">
            <w:pPr>
              <w:pStyle w:val="af4"/>
              <w:rPr>
                <w:rFonts w:ascii="Times New Roman" w:hAnsi="Times New Roman"/>
              </w:rPr>
            </w:pPr>
            <w:r w:rsidRPr="00A83CD3">
              <w:rPr>
                <w:rFonts w:ascii="Times New Roman" w:hAnsi="Times New Roman"/>
              </w:rPr>
              <w:t>mmioDescend  mmioAscend</w:t>
            </w:r>
          </w:p>
        </w:tc>
        <w:tc>
          <w:tcPr>
            <w:tcW w:w="2700" w:type="dxa"/>
          </w:tcPr>
          <w:p w14:paraId="09FB9EE1" w14:textId="77777777" w:rsidR="00C46431" w:rsidRPr="00A83CD3" w:rsidRDefault="00C46431" w:rsidP="0059178A">
            <w:pPr>
              <w:pStyle w:val="af4"/>
              <w:rPr>
                <w:rFonts w:ascii="Times New Roman" w:hAnsi="Times New Roman"/>
              </w:rPr>
            </w:pPr>
            <w:r w:rsidRPr="00A83CD3">
              <w:rPr>
                <w:rFonts w:ascii="Times New Roman" w:hAnsi="Times New Roman"/>
              </w:rPr>
              <w:t>高级</w:t>
            </w:r>
            <w:r w:rsidRPr="00A83CD3">
              <w:rPr>
                <w:rFonts w:ascii="Times New Roman" w:hAnsi="Times New Roman"/>
              </w:rPr>
              <w:t>MCI</w:t>
            </w:r>
            <w:r w:rsidRPr="00A83CD3">
              <w:rPr>
                <w:rFonts w:ascii="Times New Roman" w:hAnsi="Times New Roman"/>
              </w:rPr>
              <w:t>函数即封装调用了这些</w:t>
            </w:r>
            <w:r w:rsidRPr="00A83CD3">
              <w:rPr>
                <w:rFonts w:ascii="Times New Roman" w:hAnsi="Times New Roman"/>
              </w:rPr>
              <w:t>I/O</w:t>
            </w:r>
            <w:r w:rsidRPr="00A83CD3">
              <w:rPr>
                <w:rFonts w:ascii="Times New Roman" w:hAnsi="Times New Roman"/>
              </w:rPr>
              <w:t>函数，用于处理</w:t>
            </w:r>
            <w:r w:rsidRPr="00A83CD3">
              <w:rPr>
                <w:rFonts w:ascii="Times New Roman" w:hAnsi="Times New Roman"/>
              </w:rPr>
              <w:t>RIFF</w:t>
            </w:r>
            <w:r w:rsidRPr="00A83CD3">
              <w:rPr>
                <w:rFonts w:ascii="Times New Roman" w:hAnsi="Times New Roman"/>
              </w:rPr>
              <w:t>文件，可执行各种复杂的操作</w:t>
            </w:r>
          </w:p>
        </w:tc>
        <w:tc>
          <w:tcPr>
            <w:tcW w:w="2340" w:type="dxa"/>
          </w:tcPr>
          <w:p w14:paraId="150ACFB8" w14:textId="77777777" w:rsidR="00C46431" w:rsidRPr="00A83CD3" w:rsidRDefault="00C46431" w:rsidP="0059178A">
            <w:pPr>
              <w:pStyle w:val="af4"/>
              <w:rPr>
                <w:rFonts w:ascii="Times New Roman" w:hAnsi="Times New Roman"/>
              </w:rPr>
            </w:pPr>
            <w:r w:rsidRPr="00A83CD3">
              <w:rPr>
                <w:rFonts w:ascii="Times New Roman" w:hAnsi="Times New Roman"/>
              </w:rPr>
              <w:t>低级多媒体函数</w:t>
            </w:r>
          </w:p>
        </w:tc>
      </w:tr>
      <w:tr w:rsidR="00C46431" w:rsidRPr="00A83CD3" w14:paraId="6BD50365" w14:textId="77777777" w:rsidTr="0059178A">
        <w:tc>
          <w:tcPr>
            <w:tcW w:w="3348" w:type="dxa"/>
          </w:tcPr>
          <w:p w14:paraId="6551263E" w14:textId="77777777" w:rsidR="00C46431" w:rsidRPr="00A83CD3" w:rsidRDefault="00C46431" w:rsidP="0059178A">
            <w:pPr>
              <w:pStyle w:val="af4"/>
              <w:rPr>
                <w:rFonts w:ascii="Times New Roman" w:hAnsi="Times New Roman"/>
              </w:rPr>
            </w:pPr>
            <w:r w:rsidRPr="00A83CD3">
              <w:rPr>
                <w:rFonts w:ascii="Times New Roman" w:hAnsi="Times New Roman"/>
              </w:rPr>
              <w:t>TimeGetDevCaps  timeBeginPeriod</w:t>
            </w:r>
          </w:p>
          <w:p w14:paraId="7535059E" w14:textId="77777777" w:rsidR="00C46431" w:rsidRPr="00A83CD3" w:rsidRDefault="00C46431" w:rsidP="0059178A">
            <w:pPr>
              <w:pStyle w:val="af4"/>
              <w:rPr>
                <w:rFonts w:ascii="Times New Roman" w:hAnsi="Times New Roman"/>
              </w:rPr>
            </w:pPr>
            <w:r w:rsidRPr="00A83CD3">
              <w:rPr>
                <w:rFonts w:ascii="Times New Roman" w:hAnsi="Times New Roman"/>
              </w:rPr>
              <w:t>TimeSetEvent  timeKillEvent timeEndPeriod</w:t>
            </w:r>
          </w:p>
        </w:tc>
        <w:tc>
          <w:tcPr>
            <w:tcW w:w="2700" w:type="dxa"/>
          </w:tcPr>
          <w:p w14:paraId="0E256A39" w14:textId="77777777" w:rsidR="00C46431" w:rsidRPr="00A83CD3" w:rsidRDefault="00C46431" w:rsidP="0059178A">
            <w:pPr>
              <w:pStyle w:val="af4"/>
              <w:rPr>
                <w:rFonts w:ascii="Times New Roman" w:hAnsi="Times New Roman"/>
              </w:rPr>
            </w:pPr>
            <w:r w:rsidRPr="00A83CD3">
              <w:rPr>
                <w:rFonts w:ascii="Times New Roman" w:hAnsi="Times New Roman"/>
              </w:rPr>
              <w:t>实现媒体播放等功能的高精度计时</w:t>
            </w:r>
          </w:p>
        </w:tc>
        <w:tc>
          <w:tcPr>
            <w:tcW w:w="2340" w:type="dxa"/>
          </w:tcPr>
          <w:p w14:paraId="4C68CEDE" w14:textId="77777777" w:rsidR="00C46431" w:rsidRPr="00A83CD3" w:rsidRDefault="00C46431" w:rsidP="0059178A">
            <w:pPr>
              <w:pStyle w:val="af4"/>
              <w:rPr>
                <w:rFonts w:ascii="Times New Roman" w:hAnsi="Times New Roman"/>
              </w:rPr>
            </w:pPr>
            <w:r w:rsidRPr="00A83CD3">
              <w:rPr>
                <w:rFonts w:ascii="Times New Roman" w:hAnsi="Times New Roman"/>
              </w:rPr>
              <w:t>更低层的计时器函数</w:t>
            </w:r>
          </w:p>
        </w:tc>
      </w:tr>
    </w:tbl>
    <w:p w14:paraId="65F03758" w14:textId="77777777" w:rsidR="00C46431" w:rsidRDefault="00C46431" w:rsidP="00C46431">
      <w:pPr>
        <w:pStyle w:val="30"/>
      </w:pPr>
      <w:bookmarkStart w:id="217" w:name="_Toc462475762"/>
      <w:bookmarkStart w:id="218" w:name="_Toc179417836"/>
      <w:r>
        <w:rPr>
          <w:rFonts w:hint="eastAsia"/>
        </w:rPr>
        <w:t>WAVE</w:t>
      </w:r>
      <w:r>
        <w:rPr>
          <w:rFonts w:hint="eastAsia"/>
        </w:rPr>
        <w:t>格式音频的相关函数</w:t>
      </w:r>
      <w:bookmarkEnd w:id="217"/>
      <w:bookmarkEnd w:id="218"/>
    </w:p>
    <w:p w14:paraId="4B881C56" w14:textId="77777777" w:rsidR="00C46431" w:rsidRDefault="00C46431" w:rsidP="00C46431">
      <w:pPr>
        <w:pStyle w:val="ad"/>
      </w:pPr>
      <w:r>
        <w:rPr>
          <w:rFonts w:hint="eastAsia"/>
        </w:rPr>
        <w:t>在</w:t>
      </w:r>
      <w:r>
        <w:t>Windows</w:t>
      </w:r>
      <w:r>
        <w:rPr>
          <w:rFonts w:hint="eastAsia"/>
        </w:rPr>
        <w:t>多媒体</w:t>
      </w:r>
      <w:r>
        <w:rPr>
          <w:rFonts w:hint="eastAsia"/>
        </w:rPr>
        <w:t>API</w:t>
      </w:r>
      <w:r>
        <w:rPr>
          <w:rFonts w:hint="eastAsia"/>
        </w:rPr>
        <w:t>函数中，由一部分专门用于控制</w:t>
      </w:r>
      <w:r>
        <w:rPr>
          <w:rFonts w:hint="eastAsia"/>
        </w:rPr>
        <w:t>WAVE</w:t>
      </w:r>
      <w:r>
        <w:rPr>
          <w:rFonts w:hint="eastAsia"/>
        </w:rPr>
        <w:t>格式的音频数据，下表将列出在实验样本程序中使用到的</w:t>
      </w:r>
      <w:r>
        <w:rPr>
          <w:rFonts w:hint="eastAsia"/>
        </w:rPr>
        <w:t>API</w:t>
      </w:r>
      <w:r>
        <w:rPr>
          <w:rFonts w:hint="eastAsia"/>
        </w:rPr>
        <w:t>函数，其他相关的函数请参阅</w:t>
      </w:r>
      <w:r>
        <w:rPr>
          <w:rFonts w:hint="eastAsia"/>
        </w:rPr>
        <w:t>VC</w:t>
      </w:r>
      <w:r>
        <w:rPr>
          <w:rFonts w:hint="eastAsia"/>
        </w:rPr>
        <w:t>的联机帮助。</w:t>
      </w:r>
    </w:p>
    <w:p w14:paraId="3FB3E243" w14:textId="77777777" w:rsidR="00C46431" w:rsidRDefault="00C46431" w:rsidP="00C46431">
      <w:pPr>
        <w:pStyle w:val="a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8" w:type="dxa"/>
          <w:right w:w="98" w:type="dxa"/>
        </w:tblCellMar>
        <w:tblLook w:val="0000" w:firstRow="0" w:lastRow="0" w:firstColumn="0" w:lastColumn="0" w:noHBand="0" w:noVBand="0"/>
      </w:tblPr>
      <w:tblGrid>
        <w:gridCol w:w="3869"/>
        <w:gridCol w:w="3870"/>
      </w:tblGrid>
      <w:tr w:rsidR="00C46431" w:rsidRPr="00A83CD3" w14:paraId="0EF7AEB6" w14:textId="77777777" w:rsidTr="0059178A">
        <w:tc>
          <w:tcPr>
            <w:tcW w:w="3869" w:type="dxa"/>
          </w:tcPr>
          <w:p w14:paraId="72FC0811" w14:textId="77777777" w:rsidR="00C46431" w:rsidRPr="00A83CD3" w:rsidRDefault="00C46431" w:rsidP="0059178A">
            <w:pPr>
              <w:pStyle w:val="af4"/>
              <w:rPr>
                <w:rFonts w:ascii="Times New Roman" w:hAnsi="Times New Roman"/>
              </w:rPr>
            </w:pPr>
            <w:r w:rsidRPr="00A83CD3">
              <w:rPr>
                <w:rFonts w:ascii="Times New Roman" w:hAnsi="Times New Roman"/>
              </w:rPr>
              <w:t>函数名称</w:t>
            </w:r>
          </w:p>
        </w:tc>
        <w:tc>
          <w:tcPr>
            <w:tcW w:w="3870" w:type="dxa"/>
          </w:tcPr>
          <w:p w14:paraId="49CE6B50" w14:textId="77777777" w:rsidR="00C46431" w:rsidRPr="00A83CD3" w:rsidRDefault="00C46431" w:rsidP="0059178A">
            <w:pPr>
              <w:pStyle w:val="af4"/>
              <w:rPr>
                <w:rFonts w:ascii="Times New Roman" w:hAnsi="Times New Roman"/>
              </w:rPr>
            </w:pPr>
            <w:r w:rsidRPr="00A83CD3">
              <w:rPr>
                <w:rFonts w:ascii="Times New Roman" w:hAnsi="Times New Roman"/>
              </w:rPr>
              <w:t>函数功能</w:t>
            </w:r>
          </w:p>
        </w:tc>
      </w:tr>
      <w:tr w:rsidR="00C46431" w:rsidRPr="00A83CD3" w14:paraId="2BE72DA6" w14:textId="77777777" w:rsidTr="0059178A">
        <w:tc>
          <w:tcPr>
            <w:tcW w:w="3869" w:type="dxa"/>
          </w:tcPr>
          <w:p w14:paraId="4EF63D01" w14:textId="77777777" w:rsidR="00C46431" w:rsidRPr="00A83CD3" w:rsidRDefault="00C46431" w:rsidP="0059178A">
            <w:pPr>
              <w:pStyle w:val="af4"/>
              <w:rPr>
                <w:rFonts w:ascii="Times New Roman" w:hAnsi="Times New Roman"/>
              </w:rPr>
            </w:pPr>
            <w:r w:rsidRPr="00A83CD3">
              <w:rPr>
                <w:rFonts w:ascii="Times New Roman" w:hAnsi="Times New Roman"/>
              </w:rPr>
              <w:t>PlaySound</w:t>
            </w:r>
          </w:p>
        </w:tc>
        <w:tc>
          <w:tcPr>
            <w:tcW w:w="3870" w:type="dxa"/>
          </w:tcPr>
          <w:p w14:paraId="578F34BD" w14:textId="77777777" w:rsidR="00C46431" w:rsidRPr="00A83CD3" w:rsidRDefault="00C46431" w:rsidP="0059178A">
            <w:pPr>
              <w:pStyle w:val="af4"/>
              <w:rPr>
                <w:rFonts w:ascii="Times New Roman" w:hAnsi="Times New Roman"/>
              </w:rPr>
            </w:pPr>
            <w:r w:rsidRPr="00A83CD3">
              <w:rPr>
                <w:rFonts w:ascii="Times New Roman" w:hAnsi="Times New Roman"/>
              </w:rPr>
              <w:t>播放</w:t>
            </w:r>
            <w:r w:rsidRPr="00A83CD3">
              <w:rPr>
                <w:rFonts w:ascii="Times New Roman" w:hAnsi="Times New Roman"/>
              </w:rPr>
              <w:t>WAVE</w:t>
            </w:r>
            <w:r w:rsidRPr="00A83CD3">
              <w:rPr>
                <w:rFonts w:ascii="Times New Roman" w:hAnsi="Times New Roman"/>
              </w:rPr>
              <w:t>文件</w:t>
            </w:r>
          </w:p>
        </w:tc>
      </w:tr>
      <w:tr w:rsidR="00C46431" w:rsidRPr="00A83CD3" w14:paraId="530A6CFA" w14:textId="77777777" w:rsidTr="0059178A">
        <w:tc>
          <w:tcPr>
            <w:tcW w:w="3869" w:type="dxa"/>
          </w:tcPr>
          <w:p w14:paraId="5ECEFDDD" w14:textId="77777777" w:rsidR="00C46431" w:rsidRPr="00A83CD3" w:rsidRDefault="00C46431" w:rsidP="0059178A">
            <w:pPr>
              <w:pStyle w:val="af4"/>
              <w:rPr>
                <w:rFonts w:ascii="Times New Roman" w:hAnsi="Times New Roman"/>
              </w:rPr>
            </w:pPr>
            <w:r w:rsidRPr="00A83CD3">
              <w:rPr>
                <w:rFonts w:ascii="Times New Roman" w:hAnsi="Times New Roman"/>
              </w:rPr>
              <w:t>SndPlaySound</w:t>
            </w:r>
          </w:p>
        </w:tc>
        <w:tc>
          <w:tcPr>
            <w:tcW w:w="3870" w:type="dxa"/>
          </w:tcPr>
          <w:p w14:paraId="45EDE8D7" w14:textId="77777777" w:rsidR="00C46431" w:rsidRPr="00A83CD3" w:rsidRDefault="00C46431" w:rsidP="0059178A">
            <w:pPr>
              <w:pStyle w:val="af4"/>
              <w:rPr>
                <w:rFonts w:ascii="Times New Roman" w:hAnsi="Times New Roman"/>
              </w:rPr>
            </w:pPr>
            <w:r w:rsidRPr="00A83CD3">
              <w:rPr>
                <w:rFonts w:ascii="Times New Roman" w:hAnsi="Times New Roman"/>
              </w:rPr>
              <w:t>播放</w:t>
            </w:r>
            <w:r w:rsidRPr="00A83CD3">
              <w:rPr>
                <w:rFonts w:ascii="Times New Roman" w:hAnsi="Times New Roman"/>
              </w:rPr>
              <w:t>WAVE</w:t>
            </w:r>
            <w:r w:rsidRPr="00A83CD3">
              <w:rPr>
                <w:rFonts w:ascii="Times New Roman" w:hAnsi="Times New Roman"/>
              </w:rPr>
              <w:t>文件</w:t>
            </w:r>
          </w:p>
        </w:tc>
      </w:tr>
      <w:tr w:rsidR="00C46431" w:rsidRPr="00A83CD3" w14:paraId="4BD3A0D4" w14:textId="77777777" w:rsidTr="0059178A">
        <w:tc>
          <w:tcPr>
            <w:tcW w:w="3869" w:type="dxa"/>
          </w:tcPr>
          <w:p w14:paraId="520389BD" w14:textId="77777777" w:rsidR="00C46431" w:rsidRPr="00A83CD3" w:rsidRDefault="00C46431" w:rsidP="0059178A">
            <w:pPr>
              <w:pStyle w:val="af4"/>
              <w:rPr>
                <w:rFonts w:ascii="Times New Roman" w:hAnsi="Times New Roman"/>
              </w:rPr>
            </w:pPr>
            <w:r w:rsidRPr="00A83CD3">
              <w:rPr>
                <w:rFonts w:ascii="Times New Roman" w:hAnsi="Times New Roman"/>
              </w:rPr>
              <w:t>WaveInOpen</w:t>
            </w:r>
          </w:p>
        </w:tc>
        <w:tc>
          <w:tcPr>
            <w:tcW w:w="3870" w:type="dxa"/>
          </w:tcPr>
          <w:p w14:paraId="6CC7E61C" w14:textId="77777777" w:rsidR="00C46431" w:rsidRPr="00A83CD3" w:rsidRDefault="00C46431" w:rsidP="0059178A">
            <w:pPr>
              <w:pStyle w:val="af4"/>
              <w:rPr>
                <w:rFonts w:ascii="Times New Roman" w:hAnsi="Times New Roman"/>
              </w:rPr>
            </w:pPr>
            <w:r w:rsidRPr="00A83CD3">
              <w:rPr>
                <w:rFonts w:ascii="Times New Roman" w:hAnsi="Times New Roman"/>
              </w:rPr>
              <w:t>打开</w:t>
            </w:r>
            <w:r w:rsidRPr="00A83CD3">
              <w:rPr>
                <w:rFonts w:ascii="Times New Roman" w:hAnsi="Times New Roman"/>
              </w:rPr>
              <w:t>WAVE</w:t>
            </w:r>
            <w:r w:rsidRPr="00A83CD3">
              <w:rPr>
                <w:rFonts w:ascii="Times New Roman" w:hAnsi="Times New Roman"/>
              </w:rPr>
              <w:t>格式录音设备</w:t>
            </w:r>
          </w:p>
        </w:tc>
      </w:tr>
      <w:tr w:rsidR="00C46431" w:rsidRPr="00A83CD3" w14:paraId="3EC7EBE4" w14:textId="77777777" w:rsidTr="0059178A">
        <w:tc>
          <w:tcPr>
            <w:tcW w:w="3869" w:type="dxa"/>
          </w:tcPr>
          <w:p w14:paraId="10CDCB25" w14:textId="77777777" w:rsidR="00C46431" w:rsidRPr="00A83CD3" w:rsidRDefault="00C46431" w:rsidP="0059178A">
            <w:pPr>
              <w:pStyle w:val="af4"/>
              <w:rPr>
                <w:rFonts w:ascii="Times New Roman" w:hAnsi="Times New Roman"/>
              </w:rPr>
            </w:pPr>
            <w:r w:rsidRPr="00A83CD3">
              <w:rPr>
                <w:rFonts w:ascii="Times New Roman" w:hAnsi="Times New Roman"/>
              </w:rPr>
              <w:lastRenderedPageBreak/>
              <w:t>WaveInClose</w:t>
            </w:r>
          </w:p>
        </w:tc>
        <w:tc>
          <w:tcPr>
            <w:tcW w:w="3870" w:type="dxa"/>
          </w:tcPr>
          <w:p w14:paraId="41F71405" w14:textId="77777777" w:rsidR="00C46431" w:rsidRPr="00A83CD3" w:rsidRDefault="00C46431" w:rsidP="0059178A">
            <w:pPr>
              <w:pStyle w:val="af4"/>
              <w:rPr>
                <w:rFonts w:ascii="Times New Roman" w:hAnsi="Times New Roman"/>
              </w:rPr>
            </w:pPr>
            <w:r w:rsidRPr="00A83CD3">
              <w:rPr>
                <w:rFonts w:ascii="Times New Roman" w:hAnsi="Times New Roman"/>
              </w:rPr>
              <w:t>关闭</w:t>
            </w:r>
            <w:r w:rsidRPr="00A83CD3">
              <w:rPr>
                <w:rFonts w:ascii="Times New Roman" w:hAnsi="Times New Roman"/>
              </w:rPr>
              <w:t>WAVE</w:t>
            </w:r>
            <w:r w:rsidRPr="00A83CD3">
              <w:rPr>
                <w:rFonts w:ascii="Times New Roman" w:hAnsi="Times New Roman"/>
              </w:rPr>
              <w:t>格式录音设备</w:t>
            </w:r>
          </w:p>
        </w:tc>
      </w:tr>
      <w:tr w:rsidR="00C46431" w:rsidRPr="00A83CD3" w14:paraId="395B5668" w14:textId="77777777" w:rsidTr="0059178A">
        <w:tc>
          <w:tcPr>
            <w:tcW w:w="3869" w:type="dxa"/>
          </w:tcPr>
          <w:p w14:paraId="16B16F22" w14:textId="77777777" w:rsidR="00C46431" w:rsidRPr="00A83CD3" w:rsidRDefault="00C46431" w:rsidP="0059178A">
            <w:pPr>
              <w:pStyle w:val="af4"/>
              <w:rPr>
                <w:rFonts w:ascii="Times New Roman" w:hAnsi="Times New Roman"/>
              </w:rPr>
            </w:pPr>
            <w:r w:rsidRPr="00A83CD3">
              <w:rPr>
                <w:rFonts w:ascii="Times New Roman" w:hAnsi="Times New Roman"/>
              </w:rPr>
              <w:t>WaveInGetNumDevs</w:t>
            </w:r>
          </w:p>
        </w:tc>
        <w:tc>
          <w:tcPr>
            <w:tcW w:w="3870" w:type="dxa"/>
          </w:tcPr>
          <w:p w14:paraId="30013502" w14:textId="77777777" w:rsidR="00C46431" w:rsidRPr="00A83CD3" w:rsidRDefault="00C46431" w:rsidP="0059178A">
            <w:pPr>
              <w:pStyle w:val="af4"/>
              <w:rPr>
                <w:rFonts w:ascii="Times New Roman" w:hAnsi="Times New Roman"/>
              </w:rPr>
            </w:pPr>
            <w:r w:rsidRPr="00A83CD3">
              <w:rPr>
                <w:rFonts w:ascii="Times New Roman" w:hAnsi="Times New Roman"/>
              </w:rPr>
              <w:t>检查系统中录音设备的数目</w:t>
            </w:r>
          </w:p>
        </w:tc>
      </w:tr>
      <w:tr w:rsidR="00C46431" w:rsidRPr="00A83CD3" w14:paraId="131ECB01" w14:textId="77777777" w:rsidTr="0059178A">
        <w:tc>
          <w:tcPr>
            <w:tcW w:w="3869" w:type="dxa"/>
          </w:tcPr>
          <w:p w14:paraId="000EB4F8" w14:textId="77777777" w:rsidR="00C46431" w:rsidRPr="00A83CD3" w:rsidRDefault="00C46431" w:rsidP="0059178A">
            <w:pPr>
              <w:pStyle w:val="af4"/>
              <w:rPr>
                <w:rFonts w:ascii="Times New Roman" w:hAnsi="Times New Roman"/>
              </w:rPr>
            </w:pPr>
            <w:r w:rsidRPr="00A83CD3">
              <w:rPr>
                <w:rFonts w:ascii="Times New Roman" w:hAnsi="Times New Roman"/>
              </w:rPr>
              <w:t>WaveInAddBuffer</w:t>
            </w:r>
          </w:p>
        </w:tc>
        <w:tc>
          <w:tcPr>
            <w:tcW w:w="3870" w:type="dxa"/>
          </w:tcPr>
          <w:p w14:paraId="4F4131C2" w14:textId="77777777" w:rsidR="00C46431" w:rsidRPr="00A83CD3" w:rsidRDefault="00C46431" w:rsidP="0059178A">
            <w:pPr>
              <w:pStyle w:val="af4"/>
              <w:rPr>
                <w:rFonts w:ascii="Times New Roman" w:hAnsi="Times New Roman"/>
              </w:rPr>
            </w:pPr>
            <w:r w:rsidRPr="00A83CD3">
              <w:rPr>
                <w:rFonts w:ascii="Times New Roman" w:hAnsi="Times New Roman"/>
              </w:rPr>
              <w:t>将一个录音缓冲区送给录音设备</w:t>
            </w:r>
          </w:p>
        </w:tc>
      </w:tr>
      <w:tr w:rsidR="00C46431" w:rsidRPr="00A83CD3" w14:paraId="30BA5A23" w14:textId="77777777" w:rsidTr="0059178A">
        <w:tc>
          <w:tcPr>
            <w:tcW w:w="3869" w:type="dxa"/>
          </w:tcPr>
          <w:p w14:paraId="1F5E9937" w14:textId="77777777" w:rsidR="00C46431" w:rsidRPr="00A83CD3" w:rsidRDefault="00C46431" w:rsidP="0059178A">
            <w:pPr>
              <w:pStyle w:val="af4"/>
              <w:rPr>
                <w:rFonts w:ascii="Times New Roman" w:hAnsi="Times New Roman"/>
              </w:rPr>
            </w:pPr>
            <w:r w:rsidRPr="00A83CD3">
              <w:rPr>
                <w:rFonts w:ascii="Times New Roman" w:hAnsi="Times New Roman"/>
              </w:rPr>
              <w:t>WaveInPrepareHeader</w:t>
            </w:r>
          </w:p>
        </w:tc>
        <w:tc>
          <w:tcPr>
            <w:tcW w:w="3870" w:type="dxa"/>
          </w:tcPr>
          <w:p w14:paraId="0B28A122" w14:textId="77777777" w:rsidR="00C46431" w:rsidRPr="00A83CD3" w:rsidRDefault="00C46431" w:rsidP="0059178A">
            <w:pPr>
              <w:pStyle w:val="af4"/>
              <w:rPr>
                <w:rFonts w:ascii="Times New Roman" w:hAnsi="Times New Roman"/>
              </w:rPr>
            </w:pPr>
            <w:r w:rsidRPr="00A83CD3">
              <w:rPr>
                <w:rFonts w:ascii="Times New Roman" w:hAnsi="Times New Roman"/>
              </w:rPr>
              <w:t>准备一个缓冲区用于录音</w:t>
            </w:r>
          </w:p>
        </w:tc>
      </w:tr>
      <w:tr w:rsidR="00C46431" w:rsidRPr="00A83CD3" w14:paraId="434EA694" w14:textId="77777777" w:rsidTr="0059178A">
        <w:tc>
          <w:tcPr>
            <w:tcW w:w="3869" w:type="dxa"/>
          </w:tcPr>
          <w:p w14:paraId="7820C0CF" w14:textId="77777777" w:rsidR="00C46431" w:rsidRPr="00A83CD3" w:rsidRDefault="00C46431" w:rsidP="0059178A">
            <w:pPr>
              <w:pStyle w:val="af4"/>
              <w:rPr>
                <w:rFonts w:ascii="Times New Roman" w:hAnsi="Times New Roman"/>
              </w:rPr>
            </w:pPr>
            <w:r w:rsidRPr="00A83CD3">
              <w:rPr>
                <w:rFonts w:ascii="Times New Roman" w:hAnsi="Times New Roman"/>
              </w:rPr>
              <w:t>WaveInStart</w:t>
            </w:r>
          </w:p>
        </w:tc>
        <w:tc>
          <w:tcPr>
            <w:tcW w:w="3870" w:type="dxa"/>
          </w:tcPr>
          <w:p w14:paraId="1B91CC13" w14:textId="77777777" w:rsidR="00C46431" w:rsidRPr="00A83CD3" w:rsidRDefault="00C46431" w:rsidP="0059178A">
            <w:pPr>
              <w:pStyle w:val="af4"/>
              <w:rPr>
                <w:rFonts w:ascii="Times New Roman" w:hAnsi="Times New Roman"/>
              </w:rPr>
            </w:pPr>
            <w:r w:rsidRPr="00A83CD3">
              <w:rPr>
                <w:rFonts w:ascii="Times New Roman" w:hAnsi="Times New Roman"/>
              </w:rPr>
              <w:t>开始录音</w:t>
            </w:r>
          </w:p>
        </w:tc>
      </w:tr>
      <w:tr w:rsidR="00C46431" w:rsidRPr="00A83CD3" w14:paraId="1F0DC8A1" w14:textId="77777777" w:rsidTr="0059178A">
        <w:tc>
          <w:tcPr>
            <w:tcW w:w="3869" w:type="dxa"/>
          </w:tcPr>
          <w:p w14:paraId="3B596604" w14:textId="77777777" w:rsidR="00C46431" w:rsidRPr="00A83CD3" w:rsidRDefault="00C46431" w:rsidP="0059178A">
            <w:pPr>
              <w:pStyle w:val="af4"/>
              <w:rPr>
                <w:rFonts w:ascii="Times New Roman" w:hAnsi="Times New Roman"/>
              </w:rPr>
            </w:pPr>
            <w:r w:rsidRPr="00A83CD3">
              <w:rPr>
                <w:rFonts w:ascii="Times New Roman" w:hAnsi="Times New Roman"/>
              </w:rPr>
              <w:t>WaveInStop</w:t>
            </w:r>
          </w:p>
        </w:tc>
        <w:tc>
          <w:tcPr>
            <w:tcW w:w="3870" w:type="dxa"/>
          </w:tcPr>
          <w:p w14:paraId="6FAB70A8" w14:textId="77777777" w:rsidR="00C46431" w:rsidRPr="00A83CD3" w:rsidRDefault="00C46431" w:rsidP="0059178A">
            <w:pPr>
              <w:pStyle w:val="af4"/>
              <w:rPr>
                <w:rFonts w:ascii="Times New Roman" w:hAnsi="Times New Roman"/>
              </w:rPr>
            </w:pPr>
            <w:r w:rsidRPr="00A83CD3">
              <w:rPr>
                <w:rFonts w:ascii="Times New Roman" w:hAnsi="Times New Roman"/>
              </w:rPr>
              <w:t>停止录音</w:t>
            </w:r>
          </w:p>
        </w:tc>
      </w:tr>
      <w:tr w:rsidR="00C46431" w:rsidRPr="00A83CD3" w14:paraId="63C34629" w14:textId="77777777" w:rsidTr="0059178A">
        <w:tc>
          <w:tcPr>
            <w:tcW w:w="3869" w:type="dxa"/>
          </w:tcPr>
          <w:p w14:paraId="6ED69C08" w14:textId="77777777" w:rsidR="00C46431" w:rsidRPr="00A83CD3" w:rsidRDefault="00C46431" w:rsidP="0059178A">
            <w:pPr>
              <w:pStyle w:val="af4"/>
              <w:rPr>
                <w:rFonts w:ascii="Times New Roman" w:hAnsi="Times New Roman"/>
              </w:rPr>
            </w:pPr>
            <w:r w:rsidRPr="00A83CD3">
              <w:rPr>
                <w:rFonts w:ascii="Times New Roman" w:hAnsi="Times New Roman"/>
              </w:rPr>
              <w:t>WaveOutOpen</w:t>
            </w:r>
          </w:p>
        </w:tc>
        <w:tc>
          <w:tcPr>
            <w:tcW w:w="3870" w:type="dxa"/>
          </w:tcPr>
          <w:p w14:paraId="3A2CCD0D" w14:textId="77777777" w:rsidR="00C46431" w:rsidRPr="00A83CD3" w:rsidRDefault="00C46431" w:rsidP="0059178A">
            <w:pPr>
              <w:pStyle w:val="af4"/>
              <w:rPr>
                <w:rFonts w:ascii="Times New Roman" w:hAnsi="Times New Roman"/>
              </w:rPr>
            </w:pPr>
            <w:r w:rsidRPr="00A83CD3">
              <w:rPr>
                <w:rFonts w:ascii="Times New Roman" w:hAnsi="Times New Roman"/>
              </w:rPr>
              <w:t>打开</w:t>
            </w:r>
            <w:r w:rsidRPr="00A83CD3">
              <w:rPr>
                <w:rFonts w:ascii="Times New Roman" w:hAnsi="Times New Roman"/>
              </w:rPr>
              <w:t>WAVE</w:t>
            </w:r>
            <w:r w:rsidRPr="00A83CD3">
              <w:rPr>
                <w:rFonts w:ascii="Times New Roman" w:hAnsi="Times New Roman"/>
              </w:rPr>
              <w:t>格式放音设备</w:t>
            </w:r>
          </w:p>
        </w:tc>
      </w:tr>
      <w:tr w:rsidR="00C46431" w:rsidRPr="00A83CD3" w14:paraId="0768990A" w14:textId="77777777" w:rsidTr="0059178A">
        <w:tc>
          <w:tcPr>
            <w:tcW w:w="3869" w:type="dxa"/>
          </w:tcPr>
          <w:p w14:paraId="556775F3" w14:textId="77777777" w:rsidR="00C46431" w:rsidRPr="00A83CD3" w:rsidRDefault="00C46431" w:rsidP="0059178A">
            <w:pPr>
              <w:pStyle w:val="af4"/>
              <w:rPr>
                <w:rFonts w:ascii="Times New Roman" w:hAnsi="Times New Roman"/>
              </w:rPr>
            </w:pPr>
            <w:r w:rsidRPr="00A83CD3">
              <w:rPr>
                <w:rFonts w:ascii="Times New Roman" w:hAnsi="Times New Roman"/>
              </w:rPr>
              <w:t>WaveOutClose</w:t>
            </w:r>
          </w:p>
        </w:tc>
        <w:tc>
          <w:tcPr>
            <w:tcW w:w="3870" w:type="dxa"/>
          </w:tcPr>
          <w:p w14:paraId="7D24CA0F" w14:textId="77777777" w:rsidR="00C46431" w:rsidRPr="00A83CD3" w:rsidRDefault="00C46431" w:rsidP="0059178A">
            <w:pPr>
              <w:pStyle w:val="af4"/>
              <w:rPr>
                <w:rFonts w:ascii="Times New Roman" w:hAnsi="Times New Roman"/>
              </w:rPr>
            </w:pPr>
            <w:r w:rsidRPr="00A83CD3">
              <w:rPr>
                <w:rFonts w:ascii="Times New Roman" w:hAnsi="Times New Roman"/>
              </w:rPr>
              <w:t>关闭</w:t>
            </w:r>
            <w:r w:rsidRPr="00A83CD3">
              <w:rPr>
                <w:rFonts w:ascii="Times New Roman" w:hAnsi="Times New Roman"/>
              </w:rPr>
              <w:t>WAVE</w:t>
            </w:r>
            <w:r w:rsidRPr="00A83CD3">
              <w:rPr>
                <w:rFonts w:ascii="Times New Roman" w:hAnsi="Times New Roman"/>
              </w:rPr>
              <w:t>格式放音设备</w:t>
            </w:r>
          </w:p>
        </w:tc>
      </w:tr>
      <w:tr w:rsidR="00C46431" w:rsidRPr="00A83CD3" w14:paraId="4EDFD48B" w14:textId="77777777" w:rsidTr="0059178A">
        <w:tc>
          <w:tcPr>
            <w:tcW w:w="3869" w:type="dxa"/>
          </w:tcPr>
          <w:p w14:paraId="52C3C436" w14:textId="77777777" w:rsidR="00C46431" w:rsidRPr="00A83CD3" w:rsidRDefault="00C46431" w:rsidP="0059178A">
            <w:pPr>
              <w:pStyle w:val="af4"/>
              <w:rPr>
                <w:rFonts w:ascii="Times New Roman" w:hAnsi="Times New Roman"/>
              </w:rPr>
            </w:pPr>
            <w:r w:rsidRPr="00A83CD3">
              <w:rPr>
                <w:rFonts w:ascii="Times New Roman" w:hAnsi="Times New Roman"/>
              </w:rPr>
              <w:t>WaveOutGetNumDevs</w:t>
            </w:r>
          </w:p>
        </w:tc>
        <w:tc>
          <w:tcPr>
            <w:tcW w:w="3870" w:type="dxa"/>
          </w:tcPr>
          <w:p w14:paraId="3B4B3292" w14:textId="77777777" w:rsidR="00C46431" w:rsidRPr="00A83CD3" w:rsidRDefault="00C46431" w:rsidP="0059178A">
            <w:pPr>
              <w:pStyle w:val="af4"/>
              <w:rPr>
                <w:rFonts w:ascii="Times New Roman" w:hAnsi="Times New Roman"/>
              </w:rPr>
            </w:pPr>
            <w:r w:rsidRPr="00A83CD3">
              <w:rPr>
                <w:rFonts w:ascii="Times New Roman" w:hAnsi="Times New Roman"/>
              </w:rPr>
              <w:t>检查系统中放音设备的数目</w:t>
            </w:r>
          </w:p>
        </w:tc>
      </w:tr>
      <w:tr w:rsidR="00C46431" w:rsidRPr="00A83CD3" w14:paraId="2DD32FDE" w14:textId="77777777" w:rsidTr="0059178A">
        <w:tc>
          <w:tcPr>
            <w:tcW w:w="3869" w:type="dxa"/>
          </w:tcPr>
          <w:p w14:paraId="7BE9B99A" w14:textId="77777777" w:rsidR="00C46431" w:rsidRPr="00A83CD3" w:rsidRDefault="00C46431" w:rsidP="0059178A">
            <w:pPr>
              <w:pStyle w:val="af4"/>
              <w:rPr>
                <w:rFonts w:ascii="Times New Roman" w:hAnsi="Times New Roman"/>
              </w:rPr>
            </w:pPr>
            <w:r w:rsidRPr="00A83CD3">
              <w:rPr>
                <w:rFonts w:ascii="Times New Roman" w:hAnsi="Times New Roman"/>
              </w:rPr>
              <w:t>WaveOutPause</w:t>
            </w:r>
          </w:p>
        </w:tc>
        <w:tc>
          <w:tcPr>
            <w:tcW w:w="3870" w:type="dxa"/>
          </w:tcPr>
          <w:p w14:paraId="5082325E" w14:textId="77777777" w:rsidR="00C46431" w:rsidRPr="00A83CD3" w:rsidRDefault="00C46431" w:rsidP="0059178A">
            <w:pPr>
              <w:pStyle w:val="af4"/>
              <w:rPr>
                <w:rFonts w:ascii="Times New Roman" w:hAnsi="Times New Roman"/>
              </w:rPr>
            </w:pPr>
            <w:r w:rsidRPr="00A83CD3">
              <w:rPr>
                <w:rFonts w:ascii="Times New Roman" w:hAnsi="Times New Roman"/>
              </w:rPr>
              <w:t>暂停放音</w:t>
            </w:r>
          </w:p>
        </w:tc>
      </w:tr>
      <w:tr w:rsidR="00C46431" w:rsidRPr="00A83CD3" w14:paraId="322CE0C0" w14:textId="77777777" w:rsidTr="0059178A">
        <w:tc>
          <w:tcPr>
            <w:tcW w:w="3869" w:type="dxa"/>
          </w:tcPr>
          <w:p w14:paraId="19E02AD2" w14:textId="77777777" w:rsidR="00C46431" w:rsidRPr="00A83CD3" w:rsidRDefault="00C46431" w:rsidP="0059178A">
            <w:pPr>
              <w:pStyle w:val="af4"/>
              <w:rPr>
                <w:rFonts w:ascii="Times New Roman" w:hAnsi="Times New Roman"/>
              </w:rPr>
            </w:pPr>
            <w:r w:rsidRPr="00A83CD3">
              <w:rPr>
                <w:rFonts w:ascii="Times New Roman" w:hAnsi="Times New Roman"/>
              </w:rPr>
              <w:t>WaveOutPrepareHeader</w:t>
            </w:r>
          </w:p>
        </w:tc>
        <w:tc>
          <w:tcPr>
            <w:tcW w:w="3870" w:type="dxa"/>
          </w:tcPr>
          <w:p w14:paraId="47D78598" w14:textId="77777777" w:rsidR="00C46431" w:rsidRPr="00A83CD3" w:rsidRDefault="00C46431" w:rsidP="0059178A">
            <w:pPr>
              <w:pStyle w:val="af4"/>
              <w:rPr>
                <w:rFonts w:ascii="Times New Roman" w:hAnsi="Times New Roman"/>
              </w:rPr>
            </w:pPr>
            <w:r w:rsidRPr="00A83CD3">
              <w:rPr>
                <w:rFonts w:ascii="Times New Roman" w:hAnsi="Times New Roman"/>
              </w:rPr>
              <w:t>准备一个缓冲区用于播放</w:t>
            </w:r>
          </w:p>
        </w:tc>
      </w:tr>
      <w:tr w:rsidR="00C46431" w:rsidRPr="00A83CD3" w14:paraId="2AAA4F35" w14:textId="77777777" w:rsidTr="0059178A">
        <w:tc>
          <w:tcPr>
            <w:tcW w:w="3869" w:type="dxa"/>
          </w:tcPr>
          <w:p w14:paraId="7EB6F8FE" w14:textId="77777777" w:rsidR="00C46431" w:rsidRPr="00A83CD3" w:rsidRDefault="00C46431" w:rsidP="0059178A">
            <w:pPr>
              <w:pStyle w:val="af4"/>
              <w:rPr>
                <w:rFonts w:ascii="Times New Roman" w:hAnsi="Times New Roman"/>
              </w:rPr>
            </w:pPr>
            <w:r w:rsidRPr="00A83CD3">
              <w:rPr>
                <w:rFonts w:ascii="Times New Roman" w:hAnsi="Times New Roman"/>
              </w:rPr>
              <w:t>WaveOutSetVolume</w:t>
            </w:r>
          </w:p>
        </w:tc>
        <w:tc>
          <w:tcPr>
            <w:tcW w:w="3870" w:type="dxa"/>
          </w:tcPr>
          <w:p w14:paraId="4C7B20E8" w14:textId="77777777" w:rsidR="00C46431" w:rsidRPr="00A83CD3" w:rsidRDefault="00C46431" w:rsidP="0059178A">
            <w:pPr>
              <w:pStyle w:val="af4"/>
              <w:rPr>
                <w:rFonts w:ascii="Times New Roman" w:hAnsi="Times New Roman"/>
              </w:rPr>
            </w:pPr>
            <w:r w:rsidRPr="00A83CD3">
              <w:rPr>
                <w:rFonts w:ascii="Times New Roman" w:hAnsi="Times New Roman"/>
              </w:rPr>
              <w:t>设置放音的音量</w:t>
            </w:r>
          </w:p>
        </w:tc>
      </w:tr>
    </w:tbl>
    <w:p w14:paraId="62AD5F72" w14:textId="77777777" w:rsidR="00C46431" w:rsidRDefault="00C46431" w:rsidP="00C46431">
      <w:pPr>
        <w:pStyle w:val="af4"/>
      </w:pPr>
    </w:p>
    <w:p w14:paraId="30338549" w14:textId="77777777" w:rsidR="00C46431" w:rsidRDefault="00C46431" w:rsidP="00C46431">
      <w:pPr>
        <w:pStyle w:val="30"/>
      </w:pPr>
      <w:bookmarkStart w:id="219" w:name="_Toc462475763"/>
      <w:bookmarkStart w:id="220" w:name="_Toc179417837"/>
      <w:r>
        <w:rPr>
          <w:rFonts w:hint="eastAsia"/>
        </w:rPr>
        <w:t>API</w:t>
      </w:r>
      <w:r>
        <w:rPr>
          <w:rFonts w:hint="eastAsia"/>
        </w:rPr>
        <w:t>使用示例</w:t>
      </w:r>
      <w:bookmarkEnd w:id="219"/>
      <w:bookmarkEnd w:id="220"/>
    </w:p>
    <w:p w14:paraId="438D1870" w14:textId="77777777" w:rsidR="00C46431" w:rsidRDefault="00C46431" w:rsidP="00104895">
      <w:pPr>
        <w:pStyle w:val="4"/>
      </w:pPr>
      <w:r>
        <w:t>sndPlaySound</w:t>
      </w:r>
      <w:r>
        <w:rPr>
          <w:rFonts w:hint="eastAsia"/>
        </w:rPr>
        <w:t>调用格式：</w:t>
      </w:r>
    </w:p>
    <w:p w14:paraId="16EF4F24" w14:textId="77777777" w:rsidR="00C46431" w:rsidRDefault="00C46431" w:rsidP="00C46431">
      <w:r>
        <w:t xml:space="preserve">BOOL sndPlaySound( LPCSTR lpszSound, UINT fuSound); </w:t>
      </w:r>
    </w:p>
    <w:p w14:paraId="75BBD25F" w14:textId="77777777" w:rsidR="00C46431" w:rsidRDefault="00C46431" w:rsidP="00C46431">
      <w:r>
        <w:rPr>
          <w:rFonts w:hint="eastAsia"/>
        </w:rPr>
        <w:t>入口参数：</w:t>
      </w:r>
    </w:p>
    <w:p w14:paraId="41826C7D" w14:textId="77777777" w:rsidR="00C46431" w:rsidRDefault="00C46431" w:rsidP="00C46431">
      <w:pPr>
        <w:ind w:left="420"/>
      </w:pPr>
      <w:r>
        <w:t>lpszSound</w:t>
      </w:r>
      <w:r>
        <w:tab/>
      </w:r>
      <w:r>
        <w:rPr>
          <w:rFonts w:hint="eastAsia"/>
        </w:rPr>
        <w:t>要播放的</w:t>
      </w:r>
      <w:r>
        <w:rPr>
          <w:rFonts w:hint="eastAsia"/>
        </w:rPr>
        <w:t>WAVE</w:t>
      </w:r>
      <w:r>
        <w:rPr>
          <w:rFonts w:hint="eastAsia"/>
        </w:rPr>
        <w:t>文件的名称</w:t>
      </w:r>
    </w:p>
    <w:p w14:paraId="4388D97E" w14:textId="77777777" w:rsidR="00C46431" w:rsidRDefault="00C46431" w:rsidP="00C46431">
      <w:pPr>
        <w:ind w:left="420"/>
      </w:pPr>
      <w:r>
        <w:t>fuSound</w:t>
      </w:r>
      <w:r>
        <w:rPr>
          <w:rFonts w:hint="eastAsia"/>
        </w:rPr>
        <w:tab/>
      </w:r>
      <w:r>
        <w:rPr>
          <w:rFonts w:hint="eastAsia"/>
        </w:rPr>
        <w:tab/>
      </w:r>
      <w:r>
        <w:rPr>
          <w:rFonts w:hint="eastAsia"/>
        </w:rPr>
        <w:t>播放参数，函数的返回值和该参数有关。</w:t>
      </w:r>
    </w:p>
    <w:p w14:paraId="740C87B1" w14:textId="77777777" w:rsidR="00C46431" w:rsidRDefault="00C46431" w:rsidP="00C46431">
      <w:r>
        <w:rPr>
          <w:rFonts w:hint="eastAsia"/>
        </w:rPr>
        <w:t>以下为使用示例：</w:t>
      </w:r>
    </w:p>
    <w:p w14:paraId="1FBE9819" w14:textId="77777777" w:rsidR="00C46431" w:rsidRDefault="00C46431" w:rsidP="00C46431">
      <w:pPr>
        <w:ind w:left="420"/>
        <w:rPr>
          <w:i/>
        </w:rPr>
      </w:pPr>
      <w:r>
        <w:rPr>
          <w:rFonts w:hint="eastAsia"/>
          <w:i/>
        </w:rPr>
        <w:t>//</w:t>
      </w:r>
      <w:r>
        <w:rPr>
          <w:rFonts w:hint="eastAsia"/>
          <w:i/>
        </w:rPr>
        <w:t>播放系统声音“</w:t>
      </w:r>
      <w:r>
        <w:rPr>
          <w:i/>
        </w:rPr>
        <w:t>ding.wav</w:t>
      </w:r>
      <w:r>
        <w:rPr>
          <w:rFonts w:hint="eastAsia"/>
          <w:i/>
        </w:rPr>
        <w:t>”</w:t>
      </w:r>
    </w:p>
    <w:p w14:paraId="6DDDC83A" w14:textId="77777777" w:rsidR="00C46431" w:rsidRDefault="00C46431" w:rsidP="00C46431">
      <w:pPr>
        <w:ind w:left="420"/>
      </w:pPr>
      <w:r>
        <w:t>sndPlaySound("ding.wav",SND_ASYNC);</w:t>
      </w:r>
    </w:p>
    <w:p w14:paraId="70574E68" w14:textId="77777777" w:rsidR="00C46431" w:rsidRDefault="00C46431" w:rsidP="00C46431">
      <w:pPr>
        <w:ind w:left="420"/>
        <w:rPr>
          <w:i/>
        </w:rPr>
      </w:pPr>
      <w:r>
        <w:rPr>
          <w:rFonts w:hint="eastAsia"/>
          <w:i/>
        </w:rPr>
        <w:t>//</w:t>
      </w:r>
      <w:r>
        <w:rPr>
          <w:rFonts w:hint="eastAsia"/>
          <w:i/>
        </w:rPr>
        <w:t>停止声音的播放</w:t>
      </w:r>
    </w:p>
    <w:p w14:paraId="6067D701" w14:textId="77777777" w:rsidR="00C46431" w:rsidRDefault="00C46431" w:rsidP="00C46431">
      <w:pPr>
        <w:ind w:left="420"/>
      </w:pPr>
      <w:r>
        <w:t>sndPlaySound("ding.wav",</w:t>
      </w:r>
      <w:r>
        <w:rPr>
          <w:rFonts w:hint="eastAsia"/>
        </w:rPr>
        <w:t>NULL</w:t>
      </w:r>
      <w:r>
        <w:t>);</w:t>
      </w:r>
    </w:p>
    <w:p w14:paraId="0AB01882" w14:textId="77777777" w:rsidR="00C46431" w:rsidRDefault="00C46431" w:rsidP="00104895">
      <w:pPr>
        <w:pStyle w:val="4"/>
      </w:pPr>
      <w:r>
        <w:t>PlaySound</w:t>
      </w:r>
      <w:r>
        <w:rPr>
          <w:rFonts w:hint="eastAsia"/>
        </w:rPr>
        <w:t>调用格式：</w:t>
      </w:r>
    </w:p>
    <w:p w14:paraId="20A8F038" w14:textId="77777777" w:rsidR="00C46431" w:rsidRDefault="00C46431" w:rsidP="00C46431">
      <w:r>
        <w:t xml:space="preserve">BOOL PlaySound( LPCSTR pszSound, </w:t>
      </w:r>
    </w:p>
    <w:p w14:paraId="0C1468A4" w14:textId="77777777" w:rsidR="00C46431" w:rsidRDefault="00C46431" w:rsidP="00C46431">
      <w:pPr>
        <w:ind w:left="425" w:firstLine="425"/>
      </w:pPr>
      <w:r>
        <w:t>HMODULE hmod, DWORD fdwSound);</w:t>
      </w:r>
    </w:p>
    <w:p w14:paraId="05FF1C52" w14:textId="77777777" w:rsidR="00C46431" w:rsidRDefault="00C46431" w:rsidP="00C46431">
      <w:pPr>
        <w:rPr>
          <w:color w:val="0000FF"/>
        </w:rPr>
      </w:pPr>
      <w:r>
        <w:rPr>
          <w:rFonts w:hint="eastAsia"/>
          <w:color w:val="0000FF"/>
        </w:rPr>
        <w:t>入口参数：</w:t>
      </w:r>
    </w:p>
    <w:p w14:paraId="26EE26DE" w14:textId="77777777" w:rsidR="00C46431" w:rsidRDefault="00C46431" w:rsidP="00C46431">
      <w:pPr>
        <w:ind w:left="420"/>
      </w:pPr>
      <w:r>
        <w:t>pzSound</w:t>
      </w:r>
      <w:r>
        <w:tab/>
      </w:r>
      <w:r>
        <w:tab/>
      </w:r>
      <w:r>
        <w:tab/>
      </w:r>
      <w:r>
        <w:rPr>
          <w:rFonts w:hint="eastAsia"/>
        </w:rPr>
        <w:t>要播放的</w:t>
      </w:r>
      <w:r>
        <w:rPr>
          <w:rFonts w:hint="eastAsia"/>
        </w:rPr>
        <w:t>WAVE</w:t>
      </w:r>
      <w:r>
        <w:rPr>
          <w:rFonts w:hint="eastAsia"/>
        </w:rPr>
        <w:t>文件的名称</w:t>
      </w:r>
    </w:p>
    <w:p w14:paraId="1955EB84" w14:textId="77777777" w:rsidR="00C46431" w:rsidRDefault="00C46431" w:rsidP="00C46431">
      <w:pPr>
        <w:ind w:left="420"/>
      </w:pPr>
      <w:r>
        <w:t>hmod</w:t>
      </w:r>
      <w:r>
        <w:tab/>
      </w:r>
      <w:r>
        <w:tab/>
      </w:r>
      <w:r>
        <w:tab/>
      </w:r>
      <w:r>
        <w:rPr>
          <w:rFonts w:hint="eastAsia"/>
        </w:rPr>
        <w:t>指定播放器句柄，</w:t>
      </w:r>
      <w:r>
        <w:t xml:space="preserve">fdwSound </w:t>
      </w:r>
      <w:r>
        <w:rPr>
          <w:rFonts w:hint="eastAsia"/>
        </w:rPr>
        <w:t>=</w:t>
      </w:r>
      <w:r>
        <w:t>SND_RESOURCE</w:t>
      </w:r>
      <w:r>
        <w:rPr>
          <w:rFonts w:hint="eastAsia"/>
        </w:rPr>
        <w:t>时有效</w:t>
      </w:r>
    </w:p>
    <w:p w14:paraId="1038EAC4" w14:textId="77777777" w:rsidR="00C46431" w:rsidRDefault="00C46431" w:rsidP="00C46431">
      <w:pPr>
        <w:ind w:left="420"/>
      </w:pPr>
      <w:r>
        <w:t>fdwSound</w:t>
      </w:r>
      <w:r>
        <w:rPr>
          <w:rFonts w:hint="eastAsia"/>
        </w:rPr>
        <w:tab/>
      </w:r>
      <w:r>
        <w:rPr>
          <w:rFonts w:hint="eastAsia"/>
        </w:rPr>
        <w:tab/>
      </w:r>
      <w:r>
        <w:rPr>
          <w:rFonts w:hint="eastAsia"/>
        </w:rPr>
        <w:t>播放参数，函数的返回值和该参数有关。</w:t>
      </w:r>
    </w:p>
    <w:p w14:paraId="72932370" w14:textId="77777777" w:rsidR="00C46431" w:rsidRDefault="00C46431" w:rsidP="00C46431">
      <w:pPr>
        <w:rPr>
          <w:color w:val="0000FF"/>
        </w:rPr>
      </w:pPr>
      <w:r>
        <w:rPr>
          <w:rFonts w:hint="eastAsia"/>
          <w:color w:val="0000FF"/>
        </w:rPr>
        <w:t>以下为使用示例：</w:t>
      </w:r>
    </w:p>
    <w:p w14:paraId="11C36F69" w14:textId="77777777" w:rsidR="00C46431" w:rsidRDefault="00C46431" w:rsidP="00C46431">
      <w:pPr>
        <w:ind w:left="420"/>
        <w:rPr>
          <w:i/>
        </w:rPr>
      </w:pPr>
      <w:r>
        <w:rPr>
          <w:i/>
        </w:rPr>
        <w:t>//</w:t>
      </w:r>
      <w:r>
        <w:rPr>
          <w:rFonts w:hint="eastAsia"/>
          <w:i/>
        </w:rPr>
        <w:t>使用系统缺省的播放器播放</w:t>
      </w:r>
    </w:p>
    <w:p w14:paraId="1195BC08" w14:textId="77777777" w:rsidR="00C46431" w:rsidRDefault="00C46431" w:rsidP="00C46431">
      <w:pPr>
        <w:ind w:left="420"/>
      </w:pPr>
      <w:r>
        <w:t>PlaySound("chord.wav",NULL,SND_SYNC );</w:t>
      </w:r>
    </w:p>
    <w:p w14:paraId="385B2AD1" w14:textId="77777777" w:rsidR="00C46431" w:rsidRDefault="00C46431" w:rsidP="00C46431">
      <w:pPr>
        <w:ind w:left="420"/>
        <w:rPr>
          <w:i/>
        </w:rPr>
      </w:pPr>
      <w:r>
        <w:rPr>
          <w:rFonts w:hint="eastAsia"/>
          <w:i/>
        </w:rPr>
        <w:t>//</w:t>
      </w:r>
      <w:r>
        <w:rPr>
          <w:rFonts w:hint="eastAsia"/>
          <w:i/>
        </w:rPr>
        <w:t>使用播放器“</w:t>
      </w:r>
      <w:r>
        <w:rPr>
          <w:i/>
        </w:rPr>
        <w:t>MyPlaer.exe</w:t>
      </w:r>
      <w:r>
        <w:rPr>
          <w:rFonts w:hint="eastAsia"/>
          <w:i/>
        </w:rPr>
        <w:t>”播放</w:t>
      </w:r>
    </w:p>
    <w:p w14:paraId="1C865856" w14:textId="77777777" w:rsidR="00C46431" w:rsidRDefault="00C46431" w:rsidP="00C46431">
      <w:pPr>
        <w:ind w:left="420"/>
      </w:pPr>
      <w:r>
        <w:t>PlaySound("MyPlaer.exe",hmod , SND_RESOURCE );</w:t>
      </w:r>
    </w:p>
    <w:p w14:paraId="68F7AEDC" w14:textId="77777777" w:rsidR="00C46431" w:rsidRDefault="00C46431" w:rsidP="00C46431">
      <w:pPr>
        <w:ind w:left="420"/>
      </w:pPr>
      <w:r>
        <w:t>PlaySound("chord.wav",hmod,SND_SYNC );</w:t>
      </w:r>
    </w:p>
    <w:p w14:paraId="00FC230A" w14:textId="77777777" w:rsidR="00C46431" w:rsidRDefault="00C46431" w:rsidP="00C46431">
      <w:pPr>
        <w:ind w:left="420"/>
        <w:rPr>
          <w:i/>
        </w:rPr>
      </w:pPr>
      <w:r>
        <w:rPr>
          <w:rFonts w:hint="eastAsia"/>
          <w:i/>
        </w:rPr>
        <w:t>//</w:t>
      </w:r>
      <w:r>
        <w:rPr>
          <w:rFonts w:hint="eastAsia"/>
          <w:i/>
        </w:rPr>
        <w:t>停止声音的播放</w:t>
      </w:r>
    </w:p>
    <w:p w14:paraId="63D8E66F" w14:textId="77777777" w:rsidR="00C46431" w:rsidRDefault="00C46431" w:rsidP="00C46431">
      <w:pPr>
        <w:ind w:left="420"/>
      </w:pPr>
      <w:r>
        <w:t>PlaySound(</w:t>
      </w:r>
      <w:r>
        <w:rPr>
          <w:rFonts w:hint="eastAsia"/>
        </w:rPr>
        <w:t>NULL</w:t>
      </w:r>
      <w:r>
        <w:t>,hmod,SND_SYNC );</w:t>
      </w:r>
    </w:p>
    <w:p w14:paraId="130D2C2F" w14:textId="77777777" w:rsidR="00C46431" w:rsidRDefault="00C46431" w:rsidP="00104895">
      <w:pPr>
        <w:pStyle w:val="4"/>
      </w:pPr>
      <w:r>
        <w:t>mciSendCommand</w:t>
      </w:r>
      <w:r>
        <w:rPr>
          <w:rFonts w:hint="eastAsia"/>
        </w:rPr>
        <w:t>调用格式：</w:t>
      </w:r>
    </w:p>
    <w:p w14:paraId="7B64CFAD" w14:textId="77777777" w:rsidR="00C46431" w:rsidRPr="00473BFB" w:rsidRDefault="00C46431" w:rsidP="00C46431">
      <w:r w:rsidRPr="00473BFB">
        <w:t xml:space="preserve">MCIERROR mciSendCommand(MCIDEVICEID IDDevice, </w:t>
      </w:r>
    </w:p>
    <w:p w14:paraId="6580206C" w14:textId="77777777" w:rsidR="00C46431" w:rsidRPr="00473BFB" w:rsidRDefault="00C46431" w:rsidP="00C46431">
      <w:r w:rsidRPr="00473BFB">
        <w:t xml:space="preserve">UINT uMsg, </w:t>
      </w:r>
    </w:p>
    <w:p w14:paraId="7F68C3BF" w14:textId="77777777" w:rsidR="00C46431" w:rsidRPr="00473BFB" w:rsidRDefault="00C46431" w:rsidP="00C46431">
      <w:r w:rsidRPr="00473BFB">
        <w:t xml:space="preserve">DWORD fdwCommand, </w:t>
      </w:r>
    </w:p>
    <w:p w14:paraId="712A6188" w14:textId="77777777" w:rsidR="00C46431" w:rsidRPr="00473BFB" w:rsidRDefault="00C46431" w:rsidP="00C46431">
      <w:r w:rsidRPr="00473BFB">
        <w:t xml:space="preserve">DWORD dwParam </w:t>
      </w:r>
    </w:p>
    <w:p w14:paraId="01EC9506" w14:textId="77777777" w:rsidR="00C46431" w:rsidRPr="00473BFB" w:rsidRDefault="00C46431" w:rsidP="00C46431">
      <w:r w:rsidRPr="00473BFB">
        <w:t xml:space="preserve">); </w:t>
      </w:r>
    </w:p>
    <w:p w14:paraId="6C1DA8F8" w14:textId="77777777" w:rsidR="00C46431" w:rsidRDefault="00C46431" w:rsidP="00C46431">
      <w:pPr>
        <w:rPr>
          <w:color w:val="0000FF"/>
        </w:rPr>
      </w:pPr>
      <w:r>
        <w:rPr>
          <w:rFonts w:hint="eastAsia"/>
          <w:color w:val="0000FF"/>
        </w:rPr>
        <w:t>入口参数：</w:t>
      </w:r>
    </w:p>
    <w:p w14:paraId="48E82F3A" w14:textId="77777777" w:rsidR="00C46431" w:rsidRDefault="00C46431" w:rsidP="00C46431">
      <w:r>
        <w:t>IDDevice</w:t>
      </w:r>
      <w:r>
        <w:rPr>
          <w:rFonts w:hint="eastAsia"/>
        </w:rPr>
        <w:tab/>
      </w:r>
      <w:r>
        <w:rPr>
          <w:rFonts w:hint="eastAsia"/>
        </w:rPr>
        <w:tab/>
      </w:r>
      <w:r>
        <w:rPr>
          <w:rFonts w:hint="eastAsia"/>
        </w:rPr>
        <w:t>设备的</w:t>
      </w:r>
      <w:r>
        <w:rPr>
          <w:rFonts w:hint="eastAsia"/>
        </w:rPr>
        <w:t>ID</w:t>
      </w:r>
    </w:p>
    <w:p w14:paraId="0E689BAA" w14:textId="77777777" w:rsidR="00C46431" w:rsidRDefault="00C46431" w:rsidP="00C46431">
      <w:r>
        <w:lastRenderedPageBreak/>
        <w:t>Umsg</w:t>
      </w:r>
      <w:r>
        <w:rPr>
          <w:rFonts w:hint="eastAsia"/>
        </w:rPr>
        <w:tab/>
      </w:r>
      <w:r>
        <w:rPr>
          <w:rFonts w:hint="eastAsia"/>
        </w:rPr>
        <w:tab/>
      </w:r>
      <w:r>
        <w:rPr>
          <w:rFonts w:hint="eastAsia"/>
        </w:rPr>
        <w:tab/>
      </w:r>
      <w:r>
        <w:rPr>
          <w:rFonts w:hint="eastAsia"/>
        </w:rPr>
        <w:t>用户发出的</w:t>
      </w:r>
      <w:r>
        <w:rPr>
          <w:rFonts w:hint="eastAsia"/>
        </w:rPr>
        <w:t>MCI</w:t>
      </w:r>
      <w:r>
        <w:rPr>
          <w:rFonts w:hint="eastAsia"/>
        </w:rPr>
        <w:t>命令</w:t>
      </w:r>
    </w:p>
    <w:p w14:paraId="5E288932" w14:textId="77777777" w:rsidR="00C46431" w:rsidRDefault="00C46431" w:rsidP="00C46431">
      <w:r>
        <w:t>FdwCommand</w:t>
      </w:r>
      <w:r>
        <w:rPr>
          <w:rFonts w:hint="eastAsia"/>
        </w:rPr>
        <w:tab/>
      </w:r>
      <w:r>
        <w:rPr>
          <w:rFonts w:hint="eastAsia"/>
        </w:rPr>
        <w:t>有关</w:t>
      </w:r>
      <w:r>
        <w:t>Umsg</w:t>
      </w:r>
      <w:r>
        <w:rPr>
          <w:rFonts w:hint="eastAsia"/>
        </w:rPr>
        <w:t>的参数</w:t>
      </w:r>
    </w:p>
    <w:p w14:paraId="54242518" w14:textId="77777777" w:rsidR="00C46431" w:rsidRDefault="00C46431" w:rsidP="00C46431">
      <w:r>
        <w:t>DwParam</w:t>
      </w:r>
      <w:r>
        <w:rPr>
          <w:rFonts w:hint="eastAsia"/>
        </w:rPr>
        <w:tab/>
      </w:r>
      <w:r>
        <w:rPr>
          <w:rFonts w:hint="eastAsia"/>
        </w:rPr>
        <w:tab/>
      </w:r>
      <w:r>
        <w:rPr>
          <w:rFonts w:hint="eastAsia"/>
        </w:rPr>
        <w:t>包含命令</w:t>
      </w:r>
      <w:r>
        <w:t>Umsg</w:t>
      </w:r>
      <w:r>
        <w:rPr>
          <w:rFonts w:hint="eastAsia"/>
        </w:rPr>
        <w:t>信息的结构指针</w:t>
      </w:r>
    </w:p>
    <w:p w14:paraId="09AFF312" w14:textId="77777777" w:rsidR="00C46431" w:rsidRDefault="00C46431" w:rsidP="00C46431">
      <w:pPr>
        <w:rPr>
          <w:color w:val="0000FF"/>
        </w:rPr>
      </w:pPr>
      <w:r>
        <w:rPr>
          <w:rFonts w:hint="eastAsia"/>
          <w:color w:val="0000FF"/>
        </w:rPr>
        <w:t>以下为使用示例：</w:t>
      </w:r>
    </w:p>
    <w:p w14:paraId="3E0CBBDA" w14:textId="77777777" w:rsidR="00C46431" w:rsidRDefault="00C46431" w:rsidP="00C46431">
      <w:pPr>
        <w:rPr>
          <w:i/>
        </w:rPr>
      </w:pPr>
      <w:r>
        <w:rPr>
          <w:rFonts w:hint="eastAsia"/>
          <w:i/>
        </w:rPr>
        <w:t>//</w:t>
      </w:r>
      <w:r>
        <w:rPr>
          <w:rFonts w:hint="eastAsia"/>
          <w:i/>
        </w:rPr>
        <w:t>声明有关的变量</w:t>
      </w:r>
    </w:p>
    <w:p w14:paraId="098F6A86" w14:textId="77777777" w:rsidR="00C46431" w:rsidRDefault="00C46431" w:rsidP="00C46431">
      <w:r>
        <w:t>HWND hwnd;</w:t>
      </w:r>
    </w:p>
    <w:p w14:paraId="5DF63F5D" w14:textId="77777777" w:rsidR="00C46431" w:rsidRDefault="00C46431" w:rsidP="00C46431">
      <w:r>
        <w:t>MCIDEVICEID wDeviceID;</w:t>
      </w:r>
    </w:p>
    <w:p w14:paraId="4AE9C4D3" w14:textId="77777777" w:rsidR="00C46431" w:rsidRDefault="00C46431" w:rsidP="00C46431">
      <w:r>
        <w:t>MCI_OPEN_PARMS mciopen, mciplay;</w:t>
      </w:r>
    </w:p>
    <w:p w14:paraId="0530BE07" w14:textId="77777777" w:rsidR="00C46431" w:rsidRDefault="00C46431" w:rsidP="00C46431">
      <w:r>
        <w:t>hwnd=GetActiveWindow()-&gt;m_hWnd;</w:t>
      </w:r>
    </w:p>
    <w:p w14:paraId="39F6D12F" w14:textId="77777777" w:rsidR="00C46431" w:rsidRDefault="00C46431" w:rsidP="00C46431">
      <w:r>
        <w:t>mciopen.lpstrElementName = "e:\\ding.wav";</w:t>
      </w:r>
    </w:p>
    <w:p w14:paraId="4CC3CC38" w14:textId="77777777" w:rsidR="00C46431" w:rsidRDefault="00C46431" w:rsidP="00C46431">
      <w:r>
        <w:t>mciopen.lpstrDeviceType = "waveaudio";</w:t>
      </w:r>
    </w:p>
    <w:p w14:paraId="0E7E5983" w14:textId="77777777" w:rsidR="00C46431" w:rsidRDefault="00C46431" w:rsidP="00C46431">
      <w:pPr>
        <w:rPr>
          <w:i/>
        </w:rPr>
      </w:pPr>
      <w:r>
        <w:rPr>
          <w:rFonts w:hint="eastAsia"/>
          <w:i/>
        </w:rPr>
        <w:t>//</w:t>
      </w:r>
      <w:r>
        <w:rPr>
          <w:rFonts w:hint="eastAsia"/>
          <w:i/>
        </w:rPr>
        <w:t>打开对应“</w:t>
      </w:r>
      <w:r>
        <w:rPr>
          <w:i/>
        </w:rPr>
        <w:t>waveaudio</w:t>
      </w:r>
      <w:r>
        <w:rPr>
          <w:rFonts w:hint="eastAsia"/>
          <w:i/>
        </w:rPr>
        <w:t>”的放音设备</w:t>
      </w:r>
    </w:p>
    <w:p w14:paraId="203CAFEA" w14:textId="77777777" w:rsidR="00C46431" w:rsidRPr="00473BFB" w:rsidRDefault="00C46431" w:rsidP="00C46431">
      <w:r w:rsidRPr="00473BFB">
        <w:t>mciSendCommand(0,MCI_OPEN,</w:t>
      </w:r>
    </w:p>
    <w:p w14:paraId="533555C2" w14:textId="77777777" w:rsidR="00C46431" w:rsidRPr="00473BFB" w:rsidRDefault="00C46431" w:rsidP="00C46431">
      <w:r w:rsidRPr="00473BFB">
        <w:t>MCI_OPEN_TYPE|MCI_OPEN_ELEMENT,</w:t>
      </w:r>
    </w:p>
    <w:p w14:paraId="4027E4B2" w14:textId="77777777" w:rsidR="00C46431" w:rsidRPr="00473BFB" w:rsidRDefault="00C46431" w:rsidP="00C46431">
      <w:r w:rsidRPr="00473BFB">
        <w:t>(DWORD)(LPVOID)&amp;mciopen);</w:t>
      </w:r>
    </w:p>
    <w:p w14:paraId="557D45BF" w14:textId="77777777" w:rsidR="00C46431" w:rsidRDefault="00C46431" w:rsidP="00C46431">
      <w:pPr>
        <w:rPr>
          <w:i/>
        </w:rPr>
      </w:pPr>
      <w:r>
        <w:rPr>
          <w:i/>
        </w:rPr>
        <w:t>//</w:t>
      </w:r>
      <w:r>
        <w:rPr>
          <w:rFonts w:hint="eastAsia"/>
          <w:i/>
        </w:rPr>
        <w:t>播放打开的文件</w:t>
      </w:r>
    </w:p>
    <w:p w14:paraId="41E99C5C" w14:textId="77777777" w:rsidR="00C46431" w:rsidRDefault="00C46431" w:rsidP="00C46431">
      <w:r>
        <w:t>wDeviceID = mciopen.wDeviceID;</w:t>
      </w:r>
    </w:p>
    <w:p w14:paraId="3A204572" w14:textId="77777777" w:rsidR="00C46431" w:rsidRDefault="00C46431" w:rsidP="00C46431">
      <w:r>
        <w:t>mciplay.dwCallback = (DWORD)hwnd;</w:t>
      </w:r>
    </w:p>
    <w:p w14:paraId="0314FFF5" w14:textId="77777777" w:rsidR="00C46431" w:rsidRDefault="00C46431" w:rsidP="00C46431">
      <w:r>
        <w:t>mciSendCommand(wDeviceID,MCI_PLAY,MCI_NOTIFY,</w:t>
      </w:r>
    </w:p>
    <w:p w14:paraId="57AC0FCD" w14:textId="77777777" w:rsidR="00C46431" w:rsidRDefault="00C46431" w:rsidP="00C46431">
      <w:pPr>
        <w:ind w:left="425"/>
      </w:pPr>
      <w:r>
        <w:t>(DWORD)(LPVOID)&amp;mciplay);</w:t>
      </w:r>
    </w:p>
    <w:p w14:paraId="7EE71558" w14:textId="77777777" w:rsidR="00C46431" w:rsidRDefault="00C46431" w:rsidP="00C46431">
      <w:pPr>
        <w:ind w:left="425"/>
      </w:pPr>
    </w:p>
    <w:p w14:paraId="022ADB11" w14:textId="77777777" w:rsidR="00C46431" w:rsidRDefault="00C46431" w:rsidP="00104895">
      <w:pPr>
        <w:pStyle w:val="4"/>
      </w:pPr>
      <w:r>
        <w:t>WaveOutOpen</w:t>
      </w:r>
      <w:r>
        <w:rPr>
          <w:rFonts w:hint="eastAsia"/>
        </w:rPr>
        <w:t>和</w:t>
      </w:r>
      <w:r>
        <w:t>WaveInOpen</w:t>
      </w:r>
      <w:r>
        <w:rPr>
          <w:rFonts w:hint="eastAsia"/>
        </w:rPr>
        <w:t>调用格式</w:t>
      </w:r>
    </w:p>
    <w:p w14:paraId="4122C5A9" w14:textId="77777777" w:rsidR="00C46431" w:rsidRDefault="00C46431" w:rsidP="00C46431">
      <w:r>
        <w:t xml:space="preserve">MMRESULT waveOutOpen( LPHWAVEOUT phwo, </w:t>
      </w:r>
    </w:p>
    <w:p w14:paraId="6E05BDDC" w14:textId="77777777" w:rsidR="00C46431" w:rsidRDefault="00C46431" w:rsidP="00C46431">
      <w:pPr>
        <w:ind w:left="840"/>
      </w:pPr>
      <w:r>
        <w:t xml:space="preserve">UINT uDeviceID, </w:t>
      </w:r>
    </w:p>
    <w:p w14:paraId="6D518D1E" w14:textId="77777777" w:rsidR="00C46431" w:rsidRDefault="00C46431" w:rsidP="00C46431">
      <w:pPr>
        <w:ind w:left="840"/>
      </w:pPr>
      <w:r>
        <w:t xml:space="preserve">LPWAVEFORMATEX pwfx, </w:t>
      </w:r>
    </w:p>
    <w:p w14:paraId="6C9F9CD3" w14:textId="77777777" w:rsidR="00C46431" w:rsidRDefault="00C46431" w:rsidP="00C46431">
      <w:pPr>
        <w:ind w:left="840"/>
      </w:pPr>
      <w:r>
        <w:t xml:space="preserve">DWORD dwCallback, </w:t>
      </w:r>
    </w:p>
    <w:p w14:paraId="42503E44" w14:textId="77777777" w:rsidR="00C46431" w:rsidRDefault="00C46431" w:rsidP="00C46431">
      <w:pPr>
        <w:ind w:left="840"/>
      </w:pPr>
      <w:r>
        <w:t xml:space="preserve">DWORD dwCallbackInstance, </w:t>
      </w:r>
    </w:p>
    <w:p w14:paraId="1B719B09" w14:textId="77777777" w:rsidR="00C46431" w:rsidRDefault="00C46431" w:rsidP="00C46431">
      <w:pPr>
        <w:ind w:left="840"/>
      </w:pPr>
      <w:r>
        <w:t xml:space="preserve">DWORD fdwOpen </w:t>
      </w:r>
    </w:p>
    <w:p w14:paraId="7055640F" w14:textId="77777777" w:rsidR="00C46431" w:rsidRDefault="00C46431" w:rsidP="00C46431">
      <w:pPr>
        <w:ind w:left="840"/>
      </w:pPr>
      <w:r>
        <w:t xml:space="preserve">); </w:t>
      </w:r>
    </w:p>
    <w:p w14:paraId="16EC91B5" w14:textId="77777777" w:rsidR="00C46431" w:rsidRDefault="00C46431" w:rsidP="00C46431">
      <w:pPr>
        <w:rPr>
          <w:color w:val="0000FF"/>
        </w:rPr>
      </w:pPr>
      <w:r>
        <w:rPr>
          <w:rFonts w:hint="eastAsia"/>
          <w:color w:val="0000FF"/>
        </w:rPr>
        <w:t>入口参数：</w:t>
      </w:r>
    </w:p>
    <w:p w14:paraId="0C9E82C8" w14:textId="77777777" w:rsidR="00C46431" w:rsidRDefault="00C46431" w:rsidP="00C46431">
      <w:r>
        <w:t>phwo</w:t>
      </w:r>
      <w:r>
        <w:rPr>
          <w:rFonts w:hint="eastAsia"/>
        </w:rPr>
        <w:tab/>
      </w:r>
      <w:r>
        <w:rPr>
          <w:rFonts w:hint="eastAsia"/>
        </w:rPr>
        <w:tab/>
      </w:r>
      <w:r>
        <w:rPr>
          <w:rFonts w:hint="eastAsia"/>
        </w:rPr>
        <w:t>输出设备的句柄</w:t>
      </w:r>
    </w:p>
    <w:p w14:paraId="380BE4B6" w14:textId="77777777" w:rsidR="00C46431" w:rsidRDefault="00C46431" w:rsidP="00C46431">
      <w:r>
        <w:t>uDeviceID</w:t>
      </w:r>
      <w:r>
        <w:rPr>
          <w:rFonts w:hint="eastAsia"/>
        </w:rPr>
        <w:tab/>
      </w:r>
      <w:r>
        <w:rPr>
          <w:rFonts w:hint="eastAsia"/>
        </w:rPr>
        <w:t>输出设备的</w:t>
      </w:r>
      <w:r>
        <w:rPr>
          <w:rFonts w:hint="eastAsia"/>
        </w:rPr>
        <w:t>ID</w:t>
      </w:r>
    </w:p>
    <w:p w14:paraId="3B51DA7B" w14:textId="77777777" w:rsidR="00C46431" w:rsidRDefault="00C46431" w:rsidP="00C46431">
      <w:r>
        <w:t>pwfx</w:t>
      </w:r>
      <w:r>
        <w:rPr>
          <w:rFonts w:hint="eastAsia"/>
        </w:rPr>
        <w:tab/>
      </w:r>
      <w:r>
        <w:rPr>
          <w:rFonts w:hint="eastAsia"/>
        </w:rPr>
        <w:tab/>
      </w:r>
      <w:r>
        <w:rPr>
          <w:rFonts w:hint="eastAsia"/>
        </w:rPr>
        <w:t>波形数据格式说明</w:t>
      </w:r>
    </w:p>
    <w:p w14:paraId="4E377BA5" w14:textId="77777777" w:rsidR="00C46431" w:rsidRDefault="00C46431" w:rsidP="00C46431">
      <w:r>
        <w:t>dwCallback</w:t>
      </w:r>
      <w:r>
        <w:rPr>
          <w:rFonts w:hint="eastAsia"/>
        </w:rPr>
        <w:tab/>
      </w:r>
      <w:r>
        <w:rPr>
          <w:rFonts w:hint="eastAsia"/>
        </w:rPr>
        <w:t>回调窗口的句柄</w:t>
      </w:r>
    </w:p>
    <w:p w14:paraId="418F5669" w14:textId="77777777" w:rsidR="00C46431" w:rsidRDefault="00C46431" w:rsidP="00C46431">
      <w:r>
        <w:t>dwCallbackInstance</w:t>
      </w:r>
      <w:r>
        <w:rPr>
          <w:rFonts w:hint="eastAsia"/>
        </w:rPr>
        <w:tab/>
      </w:r>
      <w:r>
        <w:rPr>
          <w:rFonts w:hint="eastAsia"/>
        </w:rPr>
        <w:t>用户定义的句柄，不用</w:t>
      </w:r>
    </w:p>
    <w:p w14:paraId="32F2E272" w14:textId="77777777" w:rsidR="00C46431" w:rsidRDefault="00C46431" w:rsidP="00C46431">
      <w:r>
        <w:t>fdwOpen</w:t>
      </w:r>
      <w:r>
        <w:rPr>
          <w:rFonts w:hint="eastAsia"/>
        </w:rPr>
        <w:tab/>
      </w:r>
      <w:r>
        <w:rPr>
          <w:rFonts w:hint="eastAsia"/>
        </w:rPr>
        <w:t>打开设备的类型</w:t>
      </w:r>
    </w:p>
    <w:p w14:paraId="2AE60343" w14:textId="77777777" w:rsidR="00C46431" w:rsidRDefault="00C46431" w:rsidP="00C46431">
      <w:pPr>
        <w:rPr>
          <w:color w:val="0000FF"/>
        </w:rPr>
      </w:pPr>
      <w:r>
        <w:rPr>
          <w:rFonts w:hint="eastAsia"/>
          <w:color w:val="0000FF"/>
        </w:rPr>
        <w:t>以下为使用示例：</w:t>
      </w:r>
    </w:p>
    <w:p w14:paraId="5517DEA1" w14:textId="77777777" w:rsidR="00C46431" w:rsidRDefault="00C46431" w:rsidP="00C46431">
      <w:pPr>
        <w:rPr>
          <w:i/>
        </w:rPr>
      </w:pPr>
      <w:r>
        <w:rPr>
          <w:rFonts w:hint="eastAsia"/>
          <w:i/>
        </w:rPr>
        <w:t>//</w:t>
      </w:r>
      <w:r>
        <w:rPr>
          <w:rFonts w:hint="eastAsia"/>
          <w:i/>
        </w:rPr>
        <w:t>有关的变量声明</w:t>
      </w:r>
    </w:p>
    <w:p w14:paraId="0FC4B6A9" w14:textId="77777777" w:rsidR="00C46431" w:rsidRDefault="00C46431" w:rsidP="00C46431">
      <w:r>
        <w:rPr>
          <w:rFonts w:hint="eastAsia"/>
        </w:rPr>
        <w:t>PCMWAVEFORMAT PCMWaveFmtRecord;</w:t>
      </w:r>
      <w:r>
        <w:rPr>
          <w:rFonts w:hint="eastAsia"/>
        </w:rPr>
        <w:tab/>
      </w:r>
      <w:r>
        <w:rPr>
          <w:rFonts w:hint="eastAsia"/>
          <w:i/>
        </w:rPr>
        <w:t>//</w:t>
      </w:r>
      <w:r>
        <w:rPr>
          <w:rFonts w:hint="eastAsia"/>
          <w:i/>
        </w:rPr>
        <w:t>存放波形数据</w:t>
      </w:r>
    </w:p>
    <w:p w14:paraId="08A021A7" w14:textId="77777777" w:rsidR="00C46431" w:rsidRDefault="00C46431" w:rsidP="00C46431">
      <w:r>
        <w:rPr>
          <w:rFonts w:hint="eastAsia"/>
        </w:rPr>
        <w:t>WAVEHDR WaveHeader;</w:t>
      </w:r>
      <w:r>
        <w:rPr>
          <w:rFonts w:hint="eastAsia"/>
        </w:rPr>
        <w:tab/>
      </w:r>
      <w:r>
        <w:rPr>
          <w:rFonts w:hint="eastAsia"/>
        </w:rPr>
        <w:tab/>
      </w:r>
      <w:r>
        <w:rPr>
          <w:rFonts w:hint="eastAsia"/>
        </w:rPr>
        <w:tab/>
      </w:r>
      <w:r>
        <w:rPr>
          <w:rFonts w:hint="eastAsia"/>
        </w:rPr>
        <w:tab/>
      </w:r>
      <w:r>
        <w:rPr>
          <w:rFonts w:hint="eastAsia"/>
        </w:rPr>
        <w:tab/>
      </w:r>
      <w:r>
        <w:rPr>
          <w:rFonts w:hint="eastAsia"/>
          <w:i/>
        </w:rPr>
        <w:t>//</w:t>
      </w:r>
      <w:r>
        <w:rPr>
          <w:rFonts w:hint="eastAsia"/>
          <w:i/>
        </w:rPr>
        <w:t>存放数据格式说明</w:t>
      </w:r>
    </w:p>
    <w:p w14:paraId="0237B640" w14:textId="77777777" w:rsidR="00C46431" w:rsidRDefault="00C46431" w:rsidP="00C46431">
      <w:r>
        <w:t>HWAVEOUT hWaveOut;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i/>
        </w:rPr>
        <w:t>//</w:t>
      </w:r>
      <w:r>
        <w:rPr>
          <w:rFonts w:hint="eastAsia"/>
          <w:i/>
        </w:rPr>
        <w:t>输出设备句柄</w:t>
      </w:r>
    </w:p>
    <w:p w14:paraId="2E5759AB" w14:textId="77777777" w:rsidR="00C46431" w:rsidRDefault="00C46431" w:rsidP="00C46431">
      <w:pPr>
        <w:rPr>
          <w:i/>
        </w:rPr>
      </w:pPr>
      <w:r>
        <w:rPr>
          <w:rFonts w:hint="eastAsia"/>
          <w:i/>
        </w:rPr>
        <w:t>//</w:t>
      </w:r>
      <w:r>
        <w:rPr>
          <w:rFonts w:hint="eastAsia"/>
          <w:i/>
        </w:rPr>
        <w:t>打开一个音频输出设备</w:t>
      </w:r>
    </w:p>
    <w:p w14:paraId="6817B33D" w14:textId="77777777" w:rsidR="00C46431" w:rsidRPr="00473BFB" w:rsidRDefault="00C46431" w:rsidP="00C46431">
      <w:r w:rsidRPr="00473BFB">
        <w:t>waveOutOpen(&amp;hWaveOut,</w:t>
      </w:r>
    </w:p>
    <w:p w14:paraId="70440BE4" w14:textId="77777777" w:rsidR="00C46431" w:rsidRPr="00473BFB" w:rsidRDefault="00C46431" w:rsidP="00C46431">
      <w:r w:rsidRPr="00473BFB">
        <w:tab/>
      </w:r>
      <w:r w:rsidRPr="00473BFB">
        <w:tab/>
        <w:t>WAVE_MAPPER,</w:t>
      </w:r>
    </w:p>
    <w:p w14:paraId="7D8916C5" w14:textId="77777777" w:rsidR="00C46431" w:rsidRPr="00473BFB" w:rsidRDefault="00C46431" w:rsidP="00C46431">
      <w:r w:rsidRPr="00473BFB">
        <w:tab/>
      </w:r>
      <w:r w:rsidRPr="00473BFB">
        <w:tab/>
        <w:t>(WAVEFORMATEX*)&amp;PCMWaveFmtRecord,</w:t>
      </w:r>
    </w:p>
    <w:p w14:paraId="0F3B87F8" w14:textId="77777777" w:rsidR="00C46431" w:rsidRPr="00473BFB" w:rsidRDefault="00C46431" w:rsidP="00C46431">
      <w:r w:rsidRPr="00473BFB">
        <w:tab/>
      </w:r>
      <w:r w:rsidRPr="00473BFB">
        <w:tab/>
      </w:r>
      <w:smartTag w:uri="urn:schemas-microsoft-com:office:smarttags" w:element="chmetcnv">
        <w:smartTagPr>
          <w:attr w:name="UnitName" w:val="l"/>
          <w:attr w:name="SourceValue" w:val="0"/>
          <w:attr w:name="HasSpace" w:val="False"/>
          <w:attr w:name="Negative" w:val="False"/>
          <w:attr w:name="NumberType" w:val="1"/>
          <w:attr w:name="TCSC" w:val="0"/>
        </w:smartTagPr>
        <w:r w:rsidRPr="00473BFB">
          <w:t>0l</w:t>
        </w:r>
      </w:smartTag>
      <w:r w:rsidRPr="00473BFB">
        <w:t>,</w:t>
      </w:r>
      <w:smartTag w:uri="urn:schemas-microsoft-com:office:smarttags" w:element="chmetcnv">
        <w:smartTagPr>
          <w:attr w:name="UnitName" w:val="l"/>
          <w:attr w:name="SourceValue" w:val="0"/>
          <w:attr w:name="HasSpace" w:val="False"/>
          <w:attr w:name="Negative" w:val="False"/>
          <w:attr w:name="NumberType" w:val="1"/>
          <w:attr w:name="TCSC" w:val="0"/>
        </w:smartTagPr>
        <w:r w:rsidRPr="00473BFB">
          <w:t>0l</w:t>
        </w:r>
      </w:smartTag>
      <w:r w:rsidRPr="00473BFB">
        <w:t>,</w:t>
      </w:r>
      <w:smartTag w:uri="urn:schemas-microsoft-com:office:smarttags" w:element="chmetcnv">
        <w:smartTagPr>
          <w:attr w:name="UnitName" w:val="l"/>
          <w:attr w:name="SourceValue" w:val="0"/>
          <w:attr w:name="HasSpace" w:val="False"/>
          <w:attr w:name="Negative" w:val="False"/>
          <w:attr w:name="NumberType" w:val="1"/>
          <w:attr w:name="TCSC" w:val="0"/>
        </w:smartTagPr>
        <w:r w:rsidRPr="00473BFB">
          <w:t>0l</w:t>
        </w:r>
      </w:smartTag>
      <w:r w:rsidRPr="00473BFB">
        <w:t>);</w:t>
      </w:r>
    </w:p>
    <w:p w14:paraId="79DBE711" w14:textId="77777777" w:rsidR="00C46431" w:rsidRDefault="00C46431" w:rsidP="00C46431">
      <w:pPr>
        <w:rPr>
          <w:i/>
        </w:rPr>
      </w:pPr>
      <w:r>
        <w:rPr>
          <w:rFonts w:hint="eastAsia"/>
          <w:i/>
        </w:rPr>
        <w:t>//</w:t>
      </w:r>
      <w:r>
        <w:rPr>
          <w:rFonts w:hint="eastAsia"/>
          <w:i/>
        </w:rPr>
        <w:t>读取数据格式信息</w:t>
      </w:r>
    </w:p>
    <w:p w14:paraId="043C7D4D" w14:textId="77777777" w:rsidR="00C46431" w:rsidRDefault="00C46431" w:rsidP="00C46431">
      <w:r>
        <w:t>waveOutPrepareHeader(hWaveOut,&amp;WaveHeader,sizeof(WaveHeader));</w:t>
      </w:r>
    </w:p>
    <w:p w14:paraId="1F9FABD8" w14:textId="77777777" w:rsidR="00C46431" w:rsidRDefault="00C46431" w:rsidP="00C46431">
      <w:pPr>
        <w:rPr>
          <w:i/>
        </w:rPr>
      </w:pPr>
      <w:r>
        <w:rPr>
          <w:rFonts w:hint="eastAsia"/>
          <w:i/>
        </w:rPr>
        <w:t>//</w:t>
      </w:r>
      <w:r>
        <w:rPr>
          <w:rFonts w:hint="eastAsia"/>
          <w:i/>
        </w:rPr>
        <w:t>将波形数据写入打开的输出设备</w:t>
      </w:r>
    </w:p>
    <w:p w14:paraId="4B905223" w14:textId="77777777" w:rsidR="00C46431" w:rsidRDefault="00C46431" w:rsidP="00C46431">
      <w:r>
        <w:t>waveOutWrite(hWaveOut,&amp;WaveHeader,sizeof(WaveHeader));</w:t>
      </w:r>
    </w:p>
    <w:p w14:paraId="7AABEC4B" w14:textId="77777777" w:rsidR="00C46431" w:rsidRDefault="00C46431" w:rsidP="00C46431">
      <w:r>
        <w:t>do{}while(!(WaveHeader.dwFlags &amp; WHDR_DONE));</w:t>
      </w:r>
    </w:p>
    <w:p w14:paraId="3094E272" w14:textId="77777777" w:rsidR="00C46431" w:rsidRDefault="00C46431" w:rsidP="00C46431">
      <w:pPr>
        <w:rPr>
          <w:i/>
        </w:rPr>
      </w:pPr>
      <w:r>
        <w:rPr>
          <w:rFonts w:hint="eastAsia"/>
          <w:i/>
        </w:rPr>
        <w:t>//</w:t>
      </w:r>
      <w:r>
        <w:rPr>
          <w:rFonts w:hint="eastAsia"/>
          <w:i/>
        </w:rPr>
        <w:t>释放存放数据格式信息的内存</w:t>
      </w:r>
    </w:p>
    <w:p w14:paraId="5AC00A27" w14:textId="77777777" w:rsidR="00C46431" w:rsidRDefault="00C46431" w:rsidP="00C46431">
      <w:r>
        <w:lastRenderedPageBreak/>
        <w:t>waveOutUnprepareHeader(hWaveOut,&amp;WaveHeader,sizeof(WaveHeader));</w:t>
      </w:r>
    </w:p>
    <w:p w14:paraId="145252BC" w14:textId="77777777" w:rsidR="00C46431" w:rsidRDefault="00C46431" w:rsidP="00C46431">
      <w:r>
        <w:t xml:space="preserve">WaveHeader.dwFlags = </w:t>
      </w:r>
      <w:smartTag w:uri="urn:schemas-microsoft-com:office:smarttags" w:element="chmetcnv">
        <w:smartTagPr>
          <w:attr w:name="UnitName" w:val="l"/>
          <w:attr w:name="SourceValue" w:val="0"/>
          <w:attr w:name="HasSpace" w:val="False"/>
          <w:attr w:name="Negative" w:val="False"/>
          <w:attr w:name="NumberType" w:val="1"/>
          <w:attr w:name="TCSC" w:val="0"/>
        </w:smartTagPr>
        <w:r>
          <w:t>0l</w:t>
        </w:r>
      </w:smartTag>
      <w:r>
        <w:t>;</w:t>
      </w:r>
    </w:p>
    <w:p w14:paraId="353CC499" w14:textId="77777777" w:rsidR="00C46431" w:rsidRDefault="00C46431" w:rsidP="00C46431">
      <w:pPr>
        <w:rPr>
          <w:i/>
        </w:rPr>
      </w:pPr>
      <w:r>
        <w:rPr>
          <w:rFonts w:hint="eastAsia"/>
          <w:i/>
        </w:rPr>
        <w:t>//</w:t>
      </w:r>
      <w:r>
        <w:rPr>
          <w:rFonts w:hint="eastAsia"/>
          <w:i/>
        </w:rPr>
        <w:t>关闭所打开的输出音频设备</w:t>
      </w:r>
    </w:p>
    <w:p w14:paraId="774EF44D" w14:textId="77777777" w:rsidR="00C46431" w:rsidRDefault="00C46431" w:rsidP="00C46431">
      <w:r>
        <w:t>waveOutClose(hWaveOut);</w:t>
      </w:r>
    </w:p>
    <w:p w14:paraId="2AFF1C32" w14:textId="77777777" w:rsidR="00C46431" w:rsidRDefault="00C46431" w:rsidP="00C46431">
      <w:pPr>
        <w:pStyle w:val="2"/>
      </w:pPr>
      <w:bookmarkStart w:id="221" w:name="_Toc462475764"/>
      <w:bookmarkStart w:id="222" w:name="_Toc179417838"/>
      <w:r>
        <w:t>Windows</w:t>
      </w:r>
      <w:r>
        <w:rPr>
          <w:rFonts w:hint="eastAsia"/>
        </w:rPr>
        <w:t>中有关多媒体的结构定义</w:t>
      </w:r>
      <w:bookmarkEnd w:id="221"/>
      <w:bookmarkEnd w:id="222"/>
    </w:p>
    <w:p w14:paraId="17E96523" w14:textId="77777777" w:rsidR="00C46431" w:rsidRDefault="00C46431" w:rsidP="00C46431">
      <w:pPr>
        <w:pStyle w:val="30"/>
      </w:pPr>
      <w:bookmarkStart w:id="223" w:name="_Toc462475765"/>
      <w:bookmarkStart w:id="224" w:name="_Toc179417839"/>
      <w:r>
        <w:rPr>
          <w:rFonts w:hint="eastAsia"/>
        </w:rPr>
        <w:t>结构体</w:t>
      </w:r>
      <w:r>
        <w:t>PCMWAVEFORMAT</w:t>
      </w:r>
      <w:bookmarkEnd w:id="223"/>
      <w:bookmarkEnd w:id="224"/>
    </w:p>
    <w:p w14:paraId="6FD9A151" w14:textId="77777777" w:rsidR="00C46431" w:rsidRDefault="00C46431" w:rsidP="00C46431">
      <w:r>
        <w:t>PCMWAVEFORMAT</w:t>
      </w:r>
      <w:r>
        <w:rPr>
          <w:rFonts w:hint="eastAsia"/>
        </w:rPr>
        <w:t>结构用于描述</w:t>
      </w:r>
      <w:r>
        <w:rPr>
          <w:rFonts w:hint="eastAsia"/>
        </w:rPr>
        <w:t>PCM</w:t>
      </w:r>
      <w:r>
        <w:rPr>
          <w:rFonts w:hint="eastAsia"/>
        </w:rPr>
        <w:t>结构波形数据的格式，其结构定义如下所示：</w:t>
      </w:r>
    </w:p>
    <w:p w14:paraId="0B0E83B6" w14:textId="77777777" w:rsidR="00C46431" w:rsidRDefault="00C46431" w:rsidP="00C46431">
      <w:pPr>
        <w:ind w:left="840"/>
      </w:pPr>
      <w:r>
        <w:t>typedef struct {</w:t>
      </w:r>
    </w:p>
    <w:p w14:paraId="46DF8428" w14:textId="77777777" w:rsidR="00C46431" w:rsidRDefault="00C46431" w:rsidP="00C46431">
      <w:pPr>
        <w:ind w:left="840"/>
      </w:pPr>
      <w:r>
        <w:t xml:space="preserve">     WAVEFORMAT wf;</w:t>
      </w:r>
    </w:p>
    <w:p w14:paraId="07DDBE5D" w14:textId="77777777" w:rsidR="00C46431" w:rsidRDefault="00C46431" w:rsidP="00C46431">
      <w:pPr>
        <w:ind w:left="840"/>
      </w:pPr>
      <w:r>
        <w:t xml:space="preserve">     WORD       wBitsPerSample; </w:t>
      </w:r>
    </w:p>
    <w:p w14:paraId="60DCA25E" w14:textId="77777777" w:rsidR="00C46431" w:rsidRDefault="00C46431" w:rsidP="00C46431">
      <w:pPr>
        <w:ind w:left="840"/>
      </w:pPr>
      <w:r>
        <w:t>} PCMWAVEFORMAT;</w:t>
      </w:r>
    </w:p>
    <w:p w14:paraId="0B4DCCEA" w14:textId="77777777" w:rsidR="00C46431" w:rsidRDefault="00C46431" w:rsidP="00C46431">
      <w:r>
        <w:rPr>
          <w:rFonts w:hint="eastAsia"/>
        </w:rPr>
        <w:t>其中</w:t>
      </w:r>
      <w:r>
        <w:t>WBitsPerSample</w:t>
      </w:r>
      <w:r>
        <w:rPr>
          <w:rFonts w:hint="eastAsia"/>
        </w:rPr>
        <w:t>是采样率</w:t>
      </w:r>
    </w:p>
    <w:p w14:paraId="42BADB8A" w14:textId="77777777" w:rsidR="00C46431" w:rsidRDefault="00C46431" w:rsidP="00C46431">
      <w:r>
        <w:rPr>
          <w:rFonts w:hint="eastAsia"/>
        </w:rPr>
        <w:t>其中</w:t>
      </w:r>
      <w:r>
        <w:t>wf</w:t>
      </w:r>
      <w:r>
        <w:rPr>
          <w:rFonts w:hint="eastAsia"/>
        </w:rPr>
        <w:t>为</w:t>
      </w:r>
      <w:r>
        <w:t>WAVEFORMAT</w:t>
      </w:r>
      <w:r>
        <w:rPr>
          <w:rFonts w:hint="eastAsia"/>
        </w:rPr>
        <w:t>结构，用于描述数据的一般结构信息，它包括了所有波形文件的通用格式信息。结构定义如下所示：</w:t>
      </w:r>
    </w:p>
    <w:p w14:paraId="15850F42" w14:textId="77777777" w:rsidR="00C46431" w:rsidRDefault="00C46431" w:rsidP="00C46431">
      <w:pPr>
        <w:ind w:left="840"/>
      </w:pPr>
      <w:r>
        <w:t>typedef struct {</w:t>
      </w:r>
    </w:p>
    <w:p w14:paraId="2CA70D73" w14:textId="77777777" w:rsidR="00C46431" w:rsidRDefault="00C46431" w:rsidP="00C46431">
      <w:pPr>
        <w:ind w:left="840" w:firstLine="425"/>
      </w:pPr>
      <w:r>
        <w:t>WORD  wFormatTag;</w:t>
      </w:r>
    </w:p>
    <w:p w14:paraId="1FBBD0A4" w14:textId="77777777" w:rsidR="00C46431" w:rsidRDefault="00C46431" w:rsidP="00C46431">
      <w:pPr>
        <w:ind w:left="840" w:firstLine="425"/>
      </w:pPr>
      <w:r>
        <w:t>WORD  nChannels;</w:t>
      </w:r>
    </w:p>
    <w:p w14:paraId="033FF195" w14:textId="77777777" w:rsidR="00C46431" w:rsidRDefault="00C46431" w:rsidP="00C46431">
      <w:pPr>
        <w:ind w:left="840" w:firstLine="425"/>
      </w:pPr>
      <w:r>
        <w:t>DWORD nSamplesPerSec;</w:t>
      </w:r>
    </w:p>
    <w:p w14:paraId="472397FA" w14:textId="77777777" w:rsidR="00C46431" w:rsidRDefault="00C46431" w:rsidP="00C46431">
      <w:pPr>
        <w:ind w:left="840" w:firstLine="420"/>
      </w:pPr>
      <w:r>
        <w:t>DWORD nAvgBytesPerSec;</w:t>
      </w:r>
    </w:p>
    <w:p w14:paraId="3B8A2A2A" w14:textId="77777777" w:rsidR="00C46431" w:rsidRDefault="00C46431" w:rsidP="00C46431">
      <w:pPr>
        <w:ind w:left="840" w:firstLine="420"/>
      </w:pPr>
      <w:r>
        <w:t>WORD  nBlockAlign;</w:t>
      </w:r>
    </w:p>
    <w:p w14:paraId="3E805DA8" w14:textId="77777777" w:rsidR="00C46431" w:rsidRDefault="00C46431" w:rsidP="00C46431">
      <w:pPr>
        <w:ind w:left="840" w:firstLine="420"/>
      </w:pPr>
      <w:r>
        <w:t>WORD  wBitsPerSample;</w:t>
      </w:r>
    </w:p>
    <w:p w14:paraId="5D95CC0C" w14:textId="77777777" w:rsidR="00C46431" w:rsidRDefault="00C46431" w:rsidP="00C46431">
      <w:pPr>
        <w:ind w:left="840" w:firstLine="420"/>
      </w:pPr>
      <w:r>
        <w:t>WORD  cbSize;</w:t>
      </w:r>
    </w:p>
    <w:p w14:paraId="56C1D647" w14:textId="77777777" w:rsidR="00C46431" w:rsidRDefault="00C46431" w:rsidP="00C46431">
      <w:pPr>
        <w:ind w:left="840"/>
      </w:pPr>
      <w:r>
        <w:t>} WAVEFORMATEX;</w:t>
      </w:r>
    </w:p>
    <w:p w14:paraId="65464D8A" w14:textId="77777777" w:rsidR="00C46431" w:rsidRDefault="00C46431" w:rsidP="00C46431">
      <w:r>
        <w:rPr>
          <w:rFonts w:hint="eastAsia"/>
        </w:rPr>
        <w:t>具体参数解释如下：</w:t>
      </w:r>
    </w:p>
    <w:p w14:paraId="5519889D" w14:textId="77777777" w:rsidR="00C46431" w:rsidRDefault="00C46431" w:rsidP="00C46431">
      <w:r>
        <w:t>wFormatTag</w:t>
      </w:r>
    </w:p>
    <w:p w14:paraId="4F9AD4F0" w14:textId="77777777" w:rsidR="00C46431" w:rsidRDefault="00C46431" w:rsidP="00C46431">
      <w:r>
        <w:rPr>
          <w:rFonts w:hint="eastAsia"/>
        </w:rPr>
        <w:t>波形数据的格式，定义在</w:t>
      </w:r>
      <w:r>
        <w:rPr>
          <w:rFonts w:hint="eastAsia"/>
        </w:rPr>
        <w:t>MMREG</w:t>
      </w:r>
      <w:r>
        <w:t>.H</w:t>
      </w:r>
      <w:r>
        <w:rPr>
          <w:rFonts w:hint="eastAsia"/>
        </w:rPr>
        <w:t>文件中</w:t>
      </w:r>
    </w:p>
    <w:p w14:paraId="01E7D63B" w14:textId="77777777" w:rsidR="00C46431" w:rsidRDefault="00C46431" w:rsidP="00C46431">
      <w:r>
        <w:t>nChannels</w:t>
      </w:r>
    </w:p>
    <w:p w14:paraId="36123D26" w14:textId="77777777" w:rsidR="00C46431" w:rsidRDefault="00C46431" w:rsidP="00C46431">
      <w:r>
        <w:rPr>
          <w:rFonts w:hint="eastAsia"/>
        </w:rPr>
        <w:t>波形数据的通道数：单声道或立体声</w:t>
      </w:r>
    </w:p>
    <w:p w14:paraId="74C0989F" w14:textId="77777777" w:rsidR="00C46431" w:rsidRDefault="00C46431" w:rsidP="00C46431">
      <w:r>
        <w:t>nSamplesPerSec</w:t>
      </w:r>
    </w:p>
    <w:p w14:paraId="1BABF6FD" w14:textId="77777777" w:rsidR="00C46431" w:rsidRDefault="00C46431" w:rsidP="00C46431">
      <w:r>
        <w:rPr>
          <w:rFonts w:hint="eastAsia"/>
        </w:rPr>
        <w:t>采样率，对于</w:t>
      </w:r>
      <w:r>
        <w:rPr>
          <w:rFonts w:hint="eastAsia"/>
        </w:rPr>
        <w:t>PCM</w:t>
      </w:r>
      <w:r>
        <w:rPr>
          <w:rFonts w:hint="eastAsia"/>
        </w:rPr>
        <w:t>格式的波形数据，采样率有</w:t>
      </w:r>
      <w:r>
        <w:t>8.0 kHz, 11.025 kHz, 22.05 kHz, and 44.1 kHz</w:t>
      </w:r>
      <w:r>
        <w:rPr>
          <w:rFonts w:hint="eastAsia"/>
        </w:rPr>
        <w:t>等几种</w:t>
      </w:r>
    </w:p>
    <w:p w14:paraId="2F2EF8B1" w14:textId="77777777" w:rsidR="00C46431" w:rsidRDefault="00C46431" w:rsidP="00C46431">
      <w:r>
        <w:t>nAvgBytesPerSec</w:t>
      </w:r>
    </w:p>
    <w:p w14:paraId="38075B4B" w14:textId="77777777" w:rsidR="00C46431" w:rsidRDefault="00C46431" w:rsidP="00C46431">
      <w:r>
        <w:rPr>
          <w:rFonts w:hint="eastAsia"/>
        </w:rPr>
        <w:t>数据率，对于</w:t>
      </w:r>
      <w:r>
        <w:rPr>
          <w:rFonts w:hint="eastAsia"/>
        </w:rPr>
        <w:t>PCM</w:t>
      </w:r>
      <w:r>
        <w:rPr>
          <w:rFonts w:hint="eastAsia"/>
        </w:rPr>
        <w:t>格式的波形数据，数据率等于采样率乘以每样点字节数</w:t>
      </w:r>
    </w:p>
    <w:p w14:paraId="0D46208B" w14:textId="77777777" w:rsidR="00C46431" w:rsidRDefault="00C46431" w:rsidP="00C46431">
      <w:r>
        <w:t>nBlockAlign</w:t>
      </w:r>
    </w:p>
    <w:p w14:paraId="565B353C" w14:textId="77777777" w:rsidR="00C46431" w:rsidRDefault="00C46431" w:rsidP="00C46431">
      <w:r>
        <w:rPr>
          <w:rFonts w:hint="eastAsia"/>
        </w:rPr>
        <w:t>每个样点的字节数</w:t>
      </w:r>
    </w:p>
    <w:p w14:paraId="0416163E" w14:textId="77777777" w:rsidR="00C46431" w:rsidRDefault="00C46431" w:rsidP="00C46431">
      <w:r>
        <w:t>wBitsPerSample</w:t>
      </w:r>
    </w:p>
    <w:p w14:paraId="5E5FFB06" w14:textId="77777777" w:rsidR="00C46431" w:rsidRDefault="00C46431" w:rsidP="00C46431">
      <w:r>
        <w:rPr>
          <w:rFonts w:hint="eastAsia"/>
        </w:rPr>
        <w:t>采样精度，对于</w:t>
      </w:r>
      <w:r>
        <w:rPr>
          <w:rFonts w:hint="eastAsia"/>
        </w:rPr>
        <w:t>PCM</w:t>
      </w:r>
      <w:r>
        <w:rPr>
          <w:rFonts w:hint="eastAsia"/>
        </w:rPr>
        <w:t>格式的波形数据，采样精度为</w:t>
      </w:r>
      <w:r>
        <w:rPr>
          <w:rFonts w:hint="eastAsia"/>
        </w:rPr>
        <w:t>8</w:t>
      </w:r>
      <w:r>
        <w:rPr>
          <w:rFonts w:hint="eastAsia"/>
        </w:rPr>
        <w:t>或</w:t>
      </w:r>
      <w:r>
        <w:rPr>
          <w:rFonts w:hint="eastAsia"/>
        </w:rPr>
        <w:t>16</w:t>
      </w:r>
    </w:p>
    <w:p w14:paraId="232DFF5B" w14:textId="77777777" w:rsidR="00C46431" w:rsidRDefault="00C46431" w:rsidP="00C46431">
      <w:r>
        <w:t>cbSize</w:t>
      </w:r>
    </w:p>
    <w:p w14:paraId="36AA084C" w14:textId="77777777" w:rsidR="00C46431" w:rsidRDefault="00C46431" w:rsidP="00C46431">
      <w:r>
        <w:rPr>
          <w:rFonts w:hint="eastAsia"/>
        </w:rPr>
        <w:t>附加格式信息的数据块大小</w:t>
      </w:r>
    </w:p>
    <w:p w14:paraId="340D14F7" w14:textId="77777777" w:rsidR="00C46431" w:rsidRDefault="00C46431" w:rsidP="00C46431"/>
    <w:p w14:paraId="74EA1AE6" w14:textId="77777777" w:rsidR="00C46431" w:rsidRDefault="00C46431" w:rsidP="00C46431">
      <w:pPr>
        <w:pStyle w:val="30"/>
      </w:pPr>
      <w:bookmarkStart w:id="225" w:name="_Toc462475766"/>
      <w:bookmarkStart w:id="226" w:name="_Toc179417840"/>
      <w:r>
        <w:rPr>
          <w:rFonts w:hint="eastAsia"/>
        </w:rPr>
        <w:t>设备头结构</w:t>
      </w:r>
      <w:r>
        <w:t>WAVEHDR</w:t>
      </w:r>
      <w:bookmarkEnd w:id="225"/>
      <w:bookmarkEnd w:id="226"/>
    </w:p>
    <w:p w14:paraId="5416DB38" w14:textId="77777777" w:rsidR="00C46431" w:rsidRDefault="00C46431" w:rsidP="00C46431">
      <w:r>
        <w:rPr>
          <w:rFonts w:hint="eastAsia"/>
        </w:rPr>
        <w:t>结构</w:t>
      </w:r>
      <w:r>
        <w:t>WAVEHDR</w:t>
      </w:r>
      <w:r>
        <w:rPr>
          <w:rFonts w:hint="eastAsia"/>
        </w:rPr>
        <w:t>定义了指向波形数据缓冲区的设备头，具体定义如下：</w:t>
      </w:r>
    </w:p>
    <w:p w14:paraId="0BE4E251" w14:textId="77777777" w:rsidR="00C46431" w:rsidRDefault="00C46431" w:rsidP="00C46431">
      <w:pPr>
        <w:ind w:left="840"/>
      </w:pPr>
      <w:r>
        <w:t xml:space="preserve">typedef struct { </w:t>
      </w:r>
    </w:p>
    <w:p w14:paraId="66CAF146" w14:textId="77777777" w:rsidR="00C46431" w:rsidRDefault="00C46431" w:rsidP="00C46431">
      <w:pPr>
        <w:ind w:left="840"/>
      </w:pPr>
      <w:r>
        <w:t xml:space="preserve">    LPSTR  lpData; </w:t>
      </w:r>
    </w:p>
    <w:p w14:paraId="1296FEF2" w14:textId="77777777" w:rsidR="00C46431" w:rsidRDefault="00C46431" w:rsidP="00C46431">
      <w:pPr>
        <w:ind w:left="840"/>
      </w:pPr>
      <w:r>
        <w:t xml:space="preserve">    DWORD  dwBufferLength; </w:t>
      </w:r>
    </w:p>
    <w:p w14:paraId="45BF4EB3" w14:textId="77777777" w:rsidR="00C46431" w:rsidRDefault="00C46431" w:rsidP="00C46431">
      <w:pPr>
        <w:ind w:left="840"/>
      </w:pPr>
      <w:r>
        <w:t xml:space="preserve">    DWORD  dwBytesRecorded; </w:t>
      </w:r>
    </w:p>
    <w:p w14:paraId="573AF920" w14:textId="77777777" w:rsidR="00C46431" w:rsidRDefault="00C46431" w:rsidP="00C46431">
      <w:pPr>
        <w:ind w:left="840"/>
      </w:pPr>
      <w:r>
        <w:t xml:space="preserve">    DWORD  dwUser; </w:t>
      </w:r>
    </w:p>
    <w:p w14:paraId="0C742123" w14:textId="77777777" w:rsidR="00C46431" w:rsidRDefault="00C46431" w:rsidP="00C46431">
      <w:pPr>
        <w:ind w:left="840"/>
      </w:pPr>
      <w:r>
        <w:t xml:space="preserve">    DWORD  dwFlags; </w:t>
      </w:r>
    </w:p>
    <w:p w14:paraId="5E27ED64" w14:textId="77777777" w:rsidR="00C46431" w:rsidRDefault="00C46431" w:rsidP="00C46431">
      <w:pPr>
        <w:ind w:left="840"/>
      </w:pPr>
      <w:r>
        <w:lastRenderedPageBreak/>
        <w:t xml:space="preserve">    DWORD  dwLoops; </w:t>
      </w:r>
    </w:p>
    <w:p w14:paraId="3CCAFF94" w14:textId="77777777" w:rsidR="00C46431" w:rsidRDefault="00C46431" w:rsidP="00C46431">
      <w:pPr>
        <w:ind w:left="840"/>
      </w:pPr>
      <w:r>
        <w:t xml:space="preserve">    struct wavehdr_tag * lpNext; </w:t>
      </w:r>
    </w:p>
    <w:p w14:paraId="52BB99F8" w14:textId="77777777" w:rsidR="00C46431" w:rsidRDefault="00C46431" w:rsidP="00C46431">
      <w:pPr>
        <w:ind w:left="840"/>
      </w:pPr>
      <w:r>
        <w:t xml:space="preserve">    DWORD  reserved; </w:t>
      </w:r>
    </w:p>
    <w:p w14:paraId="020EAAB2" w14:textId="77777777" w:rsidR="00C46431" w:rsidRDefault="00C46431" w:rsidP="00C46431">
      <w:pPr>
        <w:ind w:left="840"/>
      </w:pPr>
      <w:r>
        <w:t xml:space="preserve">} WAVEHDR; </w:t>
      </w:r>
    </w:p>
    <w:p w14:paraId="07B71BD9" w14:textId="77777777" w:rsidR="00C46431" w:rsidRDefault="00C46431" w:rsidP="00C46431">
      <w:r>
        <w:t>lpData</w:t>
      </w:r>
      <w:r>
        <w:rPr>
          <w:rFonts w:hint="eastAsia"/>
        </w:rPr>
        <w:tab/>
      </w:r>
      <w:r>
        <w:rPr>
          <w:rFonts w:hint="eastAsia"/>
        </w:rPr>
        <w:tab/>
      </w:r>
      <w:r>
        <w:rPr>
          <w:rFonts w:hint="eastAsia"/>
        </w:rPr>
        <w:tab/>
      </w:r>
      <w:r>
        <w:rPr>
          <w:rFonts w:hint="eastAsia"/>
        </w:rPr>
        <w:t>波形数据的缓冲区地址</w:t>
      </w:r>
    </w:p>
    <w:p w14:paraId="16B41B9E" w14:textId="77777777" w:rsidR="00C46431" w:rsidRDefault="00C46431" w:rsidP="00C46431">
      <w:r>
        <w:t>dwBufferLength</w:t>
      </w:r>
      <w:r>
        <w:rPr>
          <w:rFonts w:hint="eastAsia"/>
        </w:rPr>
        <w:tab/>
      </w:r>
      <w:r>
        <w:rPr>
          <w:rFonts w:hint="eastAsia"/>
        </w:rPr>
        <w:t>波形数据的缓冲区地址的长度</w:t>
      </w:r>
    </w:p>
    <w:p w14:paraId="16944752" w14:textId="77777777" w:rsidR="00C46431" w:rsidRDefault="00C46431" w:rsidP="00C46431">
      <w:r>
        <w:t>dwBytesRecorded</w:t>
      </w:r>
      <w:r>
        <w:rPr>
          <w:rFonts w:hint="eastAsia"/>
        </w:rPr>
        <w:tab/>
      </w:r>
      <w:r>
        <w:rPr>
          <w:rFonts w:hint="eastAsia"/>
        </w:rPr>
        <w:t>当设备用于录音时，标志已经录入的数据长度</w:t>
      </w:r>
    </w:p>
    <w:p w14:paraId="5180D198" w14:textId="77777777" w:rsidR="00C46431" w:rsidRDefault="00C46431" w:rsidP="00C46431">
      <w:r>
        <w:t>dwUser</w:t>
      </w:r>
      <w:r>
        <w:rPr>
          <w:rFonts w:hint="eastAsia"/>
        </w:rPr>
        <w:tab/>
      </w:r>
      <w:r>
        <w:rPr>
          <w:rFonts w:hint="eastAsia"/>
        </w:rPr>
        <w:tab/>
      </w:r>
      <w:r>
        <w:rPr>
          <w:rFonts w:hint="eastAsia"/>
        </w:rPr>
        <w:tab/>
      </w:r>
      <w:r>
        <w:rPr>
          <w:rFonts w:hint="eastAsia"/>
        </w:rPr>
        <w:t>用户数据</w:t>
      </w:r>
    </w:p>
    <w:p w14:paraId="55F58A46" w14:textId="77777777" w:rsidR="00C46431" w:rsidRDefault="00C46431" w:rsidP="00C46431">
      <w:r>
        <w:t>dwFlags</w:t>
      </w:r>
      <w:r>
        <w:rPr>
          <w:rFonts w:hint="eastAsia"/>
        </w:rPr>
        <w:tab/>
      </w:r>
      <w:r>
        <w:rPr>
          <w:rFonts w:hint="eastAsia"/>
        </w:rPr>
        <w:tab/>
      </w:r>
      <w:r>
        <w:rPr>
          <w:rFonts w:hint="eastAsia"/>
        </w:rPr>
        <w:tab/>
      </w:r>
      <w:r>
        <w:rPr>
          <w:rFonts w:hint="eastAsia"/>
        </w:rPr>
        <w:t>波形数据的缓冲区的属性</w:t>
      </w:r>
    </w:p>
    <w:p w14:paraId="47C67DB0" w14:textId="77777777" w:rsidR="00C46431" w:rsidRDefault="00C46431" w:rsidP="00C46431">
      <w:r>
        <w:t>dwLoops</w:t>
      </w:r>
      <w:r>
        <w:rPr>
          <w:rFonts w:hint="eastAsia"/>
        </w:rPr>
        <w:tab/>
      </w:r>
      <w:r>
        <w:rPr>
          <w:rFonts w:hint="eastAsia"/>
        </w:rPr>
        <w:tab/>
      </w:r>
      <w:r>
        <w:rPr>
          <w:rFonts w:hint="eastAsia"/>
        </w:rPr>
        <w:tab/>
      </w:r>
      <w:r>
        <w:rPr>
          <w:rFonts w:hint="eastAsia"/>
        </w:rPr>
        <w:t>播放循环的次数，仅用于播放控制中</w:t>
      </w:r>
    </w:p>
    <w:p w14:paraId="24D0B61C" w14:textId="77777777" w:rsidR="00C46431" w:rsidRDefault="00C46431" w:rsidP="00C46431">
      <w:r>
        <w:t>lpNext</w:t>
      </w:r>
      <w:r>
        <w:rPr>
          <w:rFonts w:hint="eastAsia"/>
        </w:rPr>
        <w:t>和</w:t>
      </w:r>
      <w:r>
        <w:t>reserved</w:t>
      </w:r>
      <w:r>
        <w:rPr>
          <w:rFonts w:hint="eastAsia"/>
        </w:rPr>
        <w:t>均为保留值</w:t>
      </w:r>
    </w:p>
    <w:p w14:paraId="75E71C99" w14:textId="77777777" w:rsidR="00C46431" w:rsidRDefault="00C46431" w:rsidP="00C46431"/>
    <w:p w14:paraId="3E40FDE9" w14:textId="77777777" w:rsidR="00C46431" w:rsidRDefault="00C46431" w:rsidP="00C46431">
      <w:pPr>
        <w:ind w:firstLine="425"/>
      </w:pPr>
      <w:r>
        <w:rPr>
          <w:rFonts w:hint="eastAsia"/>
        </w:rPr>
        <w:t>注意：参考</w:t>
      </w:r>
      <w:r>
        <w:rPr>
          <w:rFonts w:hint="eastAsia"/>
        </w:rPr>
        <w:t>VC</w:t>
      </w:r>
      <w:r>
        <w:rPr>
          <w:rFonts w:hint="eastAsia"/>
        </w:rPr>
        <w:t>中</w:t>
      </w:r>
      <w:r>
        <w:t>mmsystem.h</w:t>
      </w:r>
      <w:r>
        <w:rPr>
          <w:rFonts w:hint="eastAsia"/>
        </w:rPr>
        <w:t>文件中的有关定义可以知道，</w:t>
      </w:r>
      <w:r>
        <w:rPr>
          <w:rFonts w:hint="eastAsia"/>
        </w:rPr>
        <w:t>PWAVEHDR, NPWAVEHDR, LPWAVEHDR</w:t>
      </w:r>
      <w:r>
        <w:t>,</w:t>
      </w:r>
      <w:r>
        <w:rPr>
          <w:rFonts w:hint="eastAsia"/>
        </w:rPr>
        <w:t xml:space="preserve">LPHWAVEIN </w:t>
      </w:r>
      <w:r>
        <w:rPr>
          <w:rFonts w:hint="eastAsia"/>
        </w:rPr>
        <w:t>均</w:t>
      </w:r>
      <w:r>
        <w:rPr>
          <w:rFonts w:hint="eastAsia"/>
        </w:rPr>
        <w:tab/>
      </w:r>
      <w:r>
        <w:rPr>
          <w:rFonts w:hint="eastAsia"/>
        </w:rPr>
        <w:t>定义为指向结构</w:t>
      </w:r>
      <w:r>
        <w:t>WAVEHDR</w:t>
      </w:r>
      <w:r>
        <w:rPr>
          <w:rFonts w:hint="eastAsia"/>
        </w:rPr>
        <w:t>的指针。在实验的样本程序中，用到下列有关多媒体的结构：“</w:t>
      </w:r>
      <w:r>
        <w:rPr>
          <w:rFonts w:hint="eastAsia"/>
        </w:rPr>
        <w:t>HWAVEIN</w:t>
      </w:r>
      <w:r>
        <w:rPr>
          <w:rFonts w:hint="eastAsia"/>
        </w:rPr>
        <w:t>”、“</w:t>
      </w:r>
      <w:r>
        <w:rPr>
          <w:rFonts w:hint="eastAsia"/>
        </w:rPr>
        <w:t xml:space="preserve"> LPWAVEHDR</w:t>
      </w:r>
      <w:r>
        <w:rPr>
          <w:rFonts w:hint="eastAsia"/>
        </w:rPr>
        <w:t>”、“</w:t>
      </w:r>
      <w:r>
        <w:rPr>
          <w:rFonts w:hint="eastAsia"/>
        </w:rPr>
        <w:t xml:space="preserve"> MMRESULT</w:t>
      </w:r>
      <w:r>
        <w:rPr>
          <w:rFonts w:hint="eastAsia"/>
        </w:rPr>
        <w:t>”。</w:t>
      </w:r>
    </w:p>
    <w:p w14:paraId="5E59B5E0" w14:textId="77777777" w:rsidR="00C46431" w:rsidRDefault="00C46431" w:rsidP="00C46431"/>
    <w:p w14:paraId="4B70D6A1" w14:textId="77777777" w:rsidR="00490DF5" w:rsidRDefault="00490DF5" w:rsidP="00490DF5"/>
    <w:p w14:paraId="6EDE58F7" w14:textId="77777777" w:rsidR="00C46431" w:rsidRDefault="00C46431" w:rsidP="00C46431"/>
    <w:p w14:paraId="6307F6D6" w14:textId="77777777" w:rsidR="00C46431" w:rsidRDefault="00C46431" w:rsidP="00C46431">
      <w:pPr>
        <w:sectPr w:rsidR="00C46431" w:rsidSect="00DB070C">
          <w:pgSz w:w="11906" w:h="16838"/>
          <w:pgMar w:top="1440" w:right="1800" w:bottom="1440" w:left="1800" w:header="851" w:footer="992" w:gutter="0"/>
          <w:cols w:space="425"/>
          <w:titlePg/>
          <w:docGrid w:type="lines" w:linePitch="312"/>
        </w:sectPr>
      </w:pPr>
    </w:p>
    <w:p w14:paraId="1AF8E9B5" w14:textId="77777777" w:rsidR="0023063E" w:rsidRDefault="0023063E" w:rsidP="0023063E">
      <w:pPr>
        <w:pStyle w:val="1"/>
      </w:pPr>
      <w:bookmarkStart w:id="227" w:name="_Ref179417602"/>
      <w:bookmarkStart w:id="228" w:name="_Ref179417607"/>
      <w:bookmarkStart w:id="229" w:name="_Toc179417841"/>
      <w:r>
        <w:rPr>
          <w:rFonts w:hint="eastAsia"/>
        </w:rPr>
        <w:lastRenderedPageBreak/>
        <w:t>附录：</w:t>
      </w:r>
      <w:r>
        <w:rPr>
          <w:rFonts w:hint="eastAsia"/>
        </w:rPr>
        <w:t>A</w:t>
      </w:r>
      <w:r>
        <w:t>ndroid Studio</w:t>
      </w:r>
      <w:r>
        <w:rPr>
          <w:rFonts w:hint="eastAsia"/>
        </w:rPr>
        <w:t>程序开发极简入门</w:t>
      </w:r>
      <w:bookmarkEnd w:id="227"/>
      <w:bookmarkEnd w:id="228"/>
      <w:bookmarkEnd w:id="229"/>
    </w:p>
    <w:p w14:paraId="5A2A7382" w14:textId="5FA8480D" w:rsidR="0023063E" w:rsidRDefault="0023063E" w:rsidP="0023063E">
      <w:pPr>
        <w:ind w:firstLineChars="200" w:firstLine="420"/>
      </w:pPr>
      <w:r w:rsidRPr="003D48BF">
        <w:rPr>
          <w:rFonts w:hint="eastAsia"/>
        </w:rPr>
        <w:t>2013</w:t>
      </w:r>
      <w:r w:rsidRPr="003D48BF">
        <w:rPr>
          <w:rFonts w:hint="eastAsia"/>
        </w:rPr>
        <w:t>年</w:t>
      </w:r>
      <w:r w:rsidRPr="003D48BF">
        <w:rPr>
          <w:rFonts w:hint="eastAsia"/>
        </w:rPr>
        <w:t>5</w:t>
      </w:r>
      <w:r w:rsidRPr="003D48BF">
        <w:rPr>
          <w:rFonts w:hint="eastAsia"/>
        </w:rPr>
        <w:t>月</w:t>
      </w:r>
      <w:r w:rsidRPr="003D48BF">
        <w:rPr>
          <w:rFonts w:hint="eastAsia"/>
        </w:rPr>
        <w:t>16</w:t>
      </w:r>
      <w:r w:rsidRPr="003D48BF">
        <w:rPr>
          <w:rFonts w:hint="eastAsia"/>
        </w:rPr>
        <w:t>日，在</w:t>
      </w:r>
      <w:r w:rsidRPr="003D48BF">
        <w:rPr>
          <w:rFonts w:hint="eastAsia"/>
        </w:rPr>
        <w:t>I/O</w:t>
      </w:r>
      <w:r w:rsidRPr="003D48BF">
        <w:rPr>
          <w:rFonts w:hint="eastAsia"/>
        </w:rPr>
        <w:t>大会上，谷歌推出</w:t>
      </w:r>
      <w:r w:rsidRPr="003D48BF">
        <w:rPr>
          <w:rFonts w:hint="eastAsia"/>
        </w:rPr>
        <w:t>Android Studio</w:t>
      </w:r>
      <w:r>
        <w:rPr>
          <w:rFonts w:hint="eastAsia"/>
        </w:rPr>
        <w:t>。</w:t>
      </w:r>
      <w:r w:rsidRPr="0033720A">
        <w:rPr>
          <w:rFonts w:hint="eastAsia"/>
        </w:rPr>
        <w:t xml:space="preserve">Android Studio </w:t>
      </w:r>
      <w:r w:rsidRPr="0033720A">
        <w:rPr>
          <w:rFonts w:hint="eastAsia"/>
        </w:rPr>
        <w:t>是用于开发</w:t>
      </w:r>
      <w:r w:rsidRPr="0033720A">
        <w:rPr>
          <w:rFonts w:hint="eastAsia"/>
        </w:rPr>
        <w:t xml:space="preserve"> Android </w:t>
      </w:r>
      <w:r w:rsidRPr="0033720A">
        <w:rPr>
          <w:rFonts w:hint="eastAsia"/>
        </w:rPr>
        <w:t>应用的官方集成开发环境</w:t>
      </w:r>
      <w:r w:rsidRPr="0033720A">
        <w:rPr>
          <w:rFonts w:hint="eastAsia"/>
        </w:rPr>
        <w:t xml:space="preserve"> (IDE)</w:t>
      </w:r>
      <w:r w:rsidRPr="0033720A">
        <w:rPr>
          <w:rFonts w:hint="eastAsia"/>
        </w:rPr>
        <w:t>。</w:t>
      </w:r>
      <w:r w:rsidRPr="0033720A">
        <w:rPr>
          <w:rFonts w:hint="eastAsia"/>
        </w:rPr>
        <w:t xml:space="preserve">Android Studio </w:t>
      </w:r>
      <w:r w:rsidRPr="0033720A">
        <w:rPr>
          <w:rFonts w:hint="eastAsia"/>
        </w:rPr>
        <w:t>基于</w:t>
      </w:r>
      <w:r w:rsidRPr="0033720A">
        <w:rPr>
          <w:rFonts w:hint="eastAsia"/>
        </w:rPr>
        <w:t xml:space="preserve"> IntelliJ IDEA </w:t>
      </w:r>
      <w:r w:rsidRPr="0033720A">
        <w:rPr>
          <w:rFonts w:hint="eastAsia"/>
        </w:rPr>
        <w:t>的代码编辑器和开发者工具，还提供更多可提高</w:t>
      </w:r>
      <w:r w:rsidRPr="0033720A">
        <w:rPr>
          <w:rFonts w:hint="eastAsia"/>
        </w:rPr>
        <w:t xml:space="preserve"> Android </w:t>
      </w:r>
      <w:r w:rsidRPr="0033720A">
        <w:rPr>
          <w:rFonts w:hint="eastAsia"/>
        </w:rPr>
        <w:t>应用构建效率的功能</w:t>
      </w:r>
      <w:r>
        <w:rPr>
          <w:rFonts w:hint="eastAsia"/>
        </w:rPr>
        <w:t>。</w:t>
      </w:r>
    </w:p>
    <w:p w14:paraId="299E2941" w14:textId="77777777" w:rsidR="0023063E" w:rsidRDefault="0023063E" w:rsidP="0023063E">
      <w:pPr>
        <w:pStyle w:val="2"/>
      </w:pPr>
      <w:bookmarkStart w:id="230" w:name="_Toc179417842"/>
      <w:r>
        <w:rPr>
          <w:rFonts w:hint="eastAsia"/>
        </w:rPr>
        <w:t>安装</w:t>
      </w:r>
      <w:r>
        <w:rPr>
          <w:rFonts w:hint="eastAsia"/>
        </w:rPr>
        <w:t>Android</w:t>
      </w:r>
      <w:r>
        <w:t xml:space="preserve"> </w:t>
      </w:r>
      <w:r>
        <w:rPr>
          <w:rFonts w:hint="eastAsia"/>
        </w:rPr>
        <w:t>Studio</w:t>
      </w:r>
      <w:r>
        <w:rPr>
          <w:rFonts w:hint="eastAsia"/>
        </w:rPr>
        <w:t>相关软件</w:t>
      </w:r>
      <w:bookmarkEnd w:id="230"/>
    </w:p>
    <w:p w14:paraId="33A17316" w14:textId="77777777" w:rsidR="0023063E" w:rsidRDefault="0023063E" w:rsidP="0023063E">
      <w:pPr>
        <w:pStyle w:val="30"/>
      </w:pPr>
      <w:bookmarkStart w:id="231" w:name="_Toc179417843"/>
      <w:r w:rsidRPr="00C84CBF">
        <w:rPr>
          <w:rFonts w:hint="eastAsia"/>
        </w:rPr>
        <w:t>安装</w:t>
      </w:r>
      <w:r w:rsidRPr="00C84CBF">
        <w:rPr>
          <w:rFonts w:hint="eastAsia"/>
        </w:rPr>
        <w:t xml:space="preserve"> Android Studio</w:t>
      </w:r>
      <w:bookmarkEnd w:id="231"/>
    </w:p>
    <w:p w14:paraId="53C8EFFA" w14:textId="77777777" w:rsidR="0023063E" w:rsidRDefault="0023063E" w:rsidP="0023063E">
      <w:r w:rsidRPr="00151D03">
        <w:t>安装</w:t>
      </w:r>
      <w:r w:rsidRPr="00151D03">
        <w:t xml:space="preserve"> Android Studio  |  Android Developers (google.cn)</w:t>
      </w:r>
    </w:p>
    <w:p w14:paraId="5EAB339E" w14:textId="46C3FDDF" w:rsidR="0023063E" w:rsidRDefault="00B3597E" w:rsidP="0023063E">
      <w:hyperlink r:id="rId288" w:history="1">
        <w:r w:rsidR="0023063E" w:rsidRPr="00B9023A">
          <w:rPr>
            <w:rStyle w:val="ae"/>
          </w:rPr>
          <w:t>https://developer.android.google.cn/studio/install?hl=zh-cn</w:t>
        </w:r>
      </w:hyperlink>
    </w:p>
    <w:p w14:paraId="68E82085" w14:textId="77777777" w:rsidR="0023063E" w:rsidRDefault="0023063E" w:rsidP="0023063E"/>
    <w:p w14:paraId="2C346C47" w14:textId="77777777" w:rsidR="0023063E" w:rsidRDefault="0023063E" w:rsidP="0023063E">
      <w:r>
        <w:rPr>
          <w:rFonts w:hint="eastAsia"/>
        </w:rPr>
        <w:t>默认的安装选项，安装结束后启动</w:t>
      </w:r>
      <w:r>
        <w:rPr>
          <w:rFonts w:hint="eastAsia"/>
        </w:rPr>
        <w:t>Android</w:t>
      </w:r>
      <w:r>
        <w:t xml:space="preserve"> </w:t>
      </w:r>
      <w:r>
        <w:rPr>
          <w:rFonts w:hint="eastAsia"/>
        </w:rPr>
        <w:t>Studio</w:t>
      </w:r>
      <w:r>
        <w:rPr>
          <w:rFonts w:hint="eastAsia"/>
        </w:rPr>
        <w:t>。可以看到启动画面（</w:t>
      </w:r>
      <w:r>
        <w:rPr>
          <w:rFonts w:hint="eastAsia"/>
        </w:rPr>
        <w:t>Splash</w:t>
      </w:r>
      <w:r>
        <w:t xml:space="preserve"> </w:t>
      </w:r>
      <w:r>
        <w:rPr>
          <w:rFonts w:hint="eastAsia"/>
        </w:rPr>
        <w:t>Screen</w:t>
      </w:r>
      <w:r>
        <w:rPr>
          <w:rFonts w:hint="eastAsia"/>
        </w:rPr>
        <w:t>）。</w:t>
      </w:r>
    </w:p>
    <w:p w14:paraId="722AB116" w14:textId="77777777" w:rsidR="0023063E" w:rsidRDefault="0023063E" w:rsidP="0023063E">
      <w:pPr>
        <w:jc w:val="center"/>
      </w:pPr>
      <w:r>
        <w:rPr>
          <w:rFonts w:hint="eastAsia"/>
          <w:noProof/>
        </w:rPr>
        <w:drawing>
          <wp:inline distT="0" distB="0" distL="0" distR="0" wp14:anchorId="5A957B2D" wp14:editId="153CDA54">
            <wp:extent cx="2698750" cy="1667372"/>
            <wp:effectExtent l="0" t="0" r="635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707328" cy="1672672"/>
                    </a:xfrm>
                    <a:prstGeom prst="rect">
                      <a:avLst/>
                    </a:prstGeom>
                    <a:noFill/>
                    <a:ln>
                      <a:noFill/>
                    </a:ln>
                  </pic:spPr>
                </pic:pic>
              </a:graphicData>
            </a:graphic>
          </wp:inline>
        </w:drawing>
      </w:r>
    </w:p>
    <w:p w14:paraId="12EFBF89" w14:textId="77777777" w:rsidR="0023063E" w:rsidRDefault="0023063E" w:rsidP="00104895">
      <w:pPr>
        <w:pStyle w:val="4"/>
      </w:pPr>
      <w:r>
        <w:rPr>
          <w:rFonts w:hint="eastAsia"/>
        </w:rPr>
        <w:t>关于</w:t>
      </w:r>
      <w:r>
        <w:rPr>
          <w:rFonts w:hint="eastAsia"/>
        </w:rPr>
        <w:t>JDK</w:t>
      </w:r>
    </w:p>
    <w:p w14:paraId="478901C3" w14:textId="630E5CF8" w:rsidR="0023063E" w:rsidRDefault="0023063E" w:rsidP="00792A52">
      <w:pPr>
        <w:ind w:firstLineChars="200" w:firstLine="420"/>
      </w:pPr>
      <w:r>
        <w:rPr>
          <w:rFonts w:hint="eastAsia"/>
        </w:rPr>
        <w:t>早期版本的</w:t>
      </w:r>
      <w:r>
        <w:rPr>
          <w:rFonts w:hint="eastAsia"/>
        </w:rPr>
        <w:t>Android</w:t>
      </w:r>
      <w:r>
        <w:t xml:space="preserve"> </w:t>
      </w:r>
      <w:r>
        <w:rPr>
          <w:rFonts w:hint="eastAsia"/>
        </w:rPr>
        <w:t>Studio</w:t>
      </w:r>
      <w:r>
        <w:rPr>
          <w:rFonts w:hint="eastAsia"/>
        </w:rPr>
        <w:t>，需要单独安装</w:t>
      </w:r>
      <w:r>
        <w:rPr>
          <w:rFonts w:hint="eastAsia"/>
        </w:rPr>
        <w:t xml:space="preserve">JDK (java development kit) </w:t>
      </w:r>
      <w:r>
        <w:rPr>
          <w:rFonts w:hint="eastAsia"/>
        </w:rPr>
        <w:t>即</w:t>
      </w:r>
      <w:r>
        <w:rPr>
          <w:rFonts w:hint="eastAsia"/>
        </w:rPr>
        <w:t>java</w:t>
      </w:r>
      <w:r>
        <w:rPr>
          <w:rFonts w:hint="eastAsia"/>
        </w:rPr>
        <w:t>开发工具包，很多博客的</w:t>
      </w:r>
      <w:r>
        <w:rPr>
          <w:rFonts w:hint="eastAsia"/>
        </w:rPr>
        <w:t>Android</w:t>
      </w:r>
      <w:r>
        <w:t xml:space="preserve"> </w:t>
      </w:r>
      <w:r>
        <w:rPr>
          <w:rFonts w:hint="eastAsia"/>
        </w:rPr>
        <w:t>Studio</w:t>
      </w:r>
      <w:r>
        <w:rPr>
          <w:rFonts w:hint="eastAsia"/>
        </w:rPr>
        <w:t>安装教程中都有描述如何配置</w:t>
      </w:r>
      <w:r>
        <w:rPr>
          <w:rFonts w:hint="eastAsia"/>
        </w:rPr>
        <w:t>JDK</w:t>
      </w:r>
      <w:r>
        <w:rPr>
          <w:rFonts w:hint="eastAsia"/>
        </w:rPr>
        <w:t>。而较高版本的</w:t>
      </w:r>
      <w:r>
        <w:rPr>
          <w:rFonts w:hint="eastAsia"/>
        </w:rPr>
        <w:t>Android</w:t>
      </w:r>
      <w:r>
        <w:t xml:space="preserve"> </w:t>
      </w:r>
      <w:r>
        <w:rPr>
          <w:rFonts w:hint="eastAsia"/>
        </w:rPr>
        <w:t>Studio</w:t>
      </w:r>
      <w:r>
        <w:rPr>
          <w:rFonts w:hint="eastAsia"/>
        </w:rPr>
        <w:t>安装包已经内置了</w:t>
      </w:r>
      <w:r>
        <w:rPr>
          <w:rFonts w:hint="eastAsia"/>
        </w:rPr>
        <w:t>JDK</w:t>
      </w:r>
      <w:r>
        <w:rPr>
          <w:rFonts w:hint="eastAsia"/>
        </w:rPr>
        <w:t>，对于初学者而言，可以不用自己单独安装</w:t>
      </w:r>
      <w:r>
        <w:rPr>
          <w:rFonts w:hint="eastAsia"/>
        </w:rPr>
        <w:t>JDK</w:t>
      </w:r>
      <w:r>
        <w:rPr>
          <w:rFonts w:hint="eastAsia"/>
        </w:rPr>
        <w:t>。但是如果需要编译早期写的程序，可能要求</w:t>
      </w:r>
      <w:r>
        <w:rPr>
          <w:rFonts w:hint="eastAsia"/>
        </w:rPr>
        <w:t>JDK</w:t>
      </w:r>
      <w:r>
        <w:rPr>
          <w:rFonts w:hint="eastAsia"/>
        </w:rPr>
        <w:t>版本要低于某个特定版本，此时就需要手动安装</w:t>
      </w:r>
      <w:r>
        <w:rPr>
          <w:rFonts w:hint="eastAsia"/>
        </w:rPr>
        <w:t>JDK</w:t>
      </w:r>
      <w:r>
        <w:rPr>
          <w:rFonts w:hint="eastAsia"/>
        </w:rPr>
        <w:t>。</w:t>
      </w:r>
    </w:p>
    <w:p w14:paraId="6E156689" w14:textId="77777777" w:rsidR="0023063E" w:rsidRDefault="0023063E" w:rsidP="0023063E">
      <w:pPr>
        <w:pStyle w:val="30"/>
      </w:pPr>
      <w:bookmarkStart w:id="232" w:name="_Toc179417844"/>
      <w:r>
        <w:rPr>
          <w:rFonts w:hint="eastAsia"/>
        </w:rPr>
        <w:t>安装</w:t>
      </w:r>
      <w:r>
        <w:rPr>
          <w:rFonts w:hint="eastAsia"/>
        </w:rPr>
        <w:t>Android</w:t>
      </w:r>
      <w:r>
        <w:t xml:space="preserve"> </w:t>
      </w:r>
      <w:r>
        <w:rPr>
          <w:rFonts w:hint="eastAsia"/>
        </w:rPr>
        <w:t>SDK</w:t>
      </w:r>
      <w:bookmarkEnd w:id="232"/>
    </w:p>
    <w:p w14:paraId="460B87A9" w14:textId="77777777" w:rsidR="0023063E" w:rsidRDefault="0023063E" w:rsidP="0023063E">
      <w:r>
        <w:rPr>
          <w:rFonts w:hint="eastAsia"/>
        </w:rPr>
        <w:t>Android</w:t>
      </w:r>
      <w:r>
        <w:t xml:space="preserve"> </w:t>
      </w:r>
      <w:r>
        <w:rPr>
          <w:rFonts w:hint="eastAsia"/>
        </w:rPr>
        <w:t>Studio</w:t>
      </w:r>
      <w:r>
        <w:rPr>
          <w:rFonts w:hint="eastAsia"/>
        </w:rPr>
        <w:t>安装结束后，第一次启动</w:t>
      </w:r>
      <w:r>
        <w:rPr>
          <w:rFonts w:hint="eastAsia"/>
        </w:rPr>
        <w:t>Android</w:t>
      </w:r>
      <w:r>
        <w:t xml:space="preserve"> </w:t>
      </w:r>
      <w:r>
        <w:rPr>
          <w:rFonts w:hint="eastAsia"/>
        </w:rPr>
        <w:t>Studio</w:t>
      </w:r>
      <w:r>
        <w:rPr>
          <w:rFonts w:hint="eastAsia"/>
        </w:rPr>
        <w:t>，需要根据向导设置（安装）</w:t>
      </w:r>
      <w:r>
        <w:rPr>
          <w:rFonts w:hint="eastAsia"/>
        </w:rPr>
        <w:t>Android</w:t>
      </w:r>
      <w:r>
        <w:t xml:space="preserve"> </w:t>
      </w:r>
      <w:r>
        <w:rPr>
          <w:rFonts w:hint="eastAsia"/>
        </w:rPr>
        <w:t>SDK</w:t>
      </w:r>
      <w:r>
        <w:rPr>
          <w:rFonts w:hint="eastAsia"/>
        </w:rPr>
        <w:t>。</w:t>
      </w:r>
    </w:p>
    <w:p w14:paraId="43603BD5" w14:textId="77777777" w:rsidR="0023063E" w:rsidRDefault="0023063E" w:rsidP="0023063E">
      <w:pPr>
        <w:jc w:val="center"/>
      </w:pPr>
      <w:r>
        <w:rPr>
          <w:noProof/>
        </w:rPr>
        <w:drawing>
          <wp:inline distT="0" distB="0" distL="0" distR="0" wp14:anchorId="1D950415" wp14:editId="6976543A">
            <wp:extent cx="2790825" cy="210200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95629" cy="2105625"/>
                    </a:xfrm>
                    <a:prstGeom prst="rect">
                      <a:avLst/>
                    </a:prstGeom>
                  </pic:spPr>
                </pic:pic>
              </a:graphicData>
            </a:graphic>
          </wp:inline>
        </w:drawing>
      </w:r>
    </w:p>
    <w:p w14:paraId="5DE42142" w14:textId="77777777" w:rsidR="0023063E" w:rsidRDefault="0023063E" w:rsidP="0023063E"/>
    <w:p w14:paraId="13DCDABD" w14:textId="77777777" w:rsidR="0023063E" w:rsidRDefault="0023063E" w:rsidP="0023063E">
      <w:r>
        <w:rPr>
          <w:rFonts w:hint="eastAsia"/>
        </w:rPr>
        <w:t>根据向导所示步骤，选择标准安装方式。</w:t>
      </w:r>
    </w:p>
    <w:p w14:paraId="1AC03E82" w14:textId="77777777" w:rsidR="0023063E" w:rsidRDefault="0023063E" w:rsidP="0023063E">
      <w:pPr>
        <w:jc w:val="center"/>
      </w:pPr>
      <w:r>
        <w:rPr>
          <w:noProof/>
        </w:rPr>
        <w:lastRenderedPageBreak/>
        <w:drawing>
          <wp:inline distT="0" distB="0" distL="0" distR="0" wp14:anchorId="046CF171" wp14:editId="627727E2">
            <wp:extent cx="2905885" cy="2189385"/>
            <wp:effectExtent l="0" t="0" r="889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09608" cy="2192190"/>
                    </a:xfrm>
                    <a:prstGeom prst="rect">
                      <a:avLst/>
                    </a:prstGeom>
                  </pic:spPr>
                </pic:pic>
              </a:graphicData>
            </a:graphic>
          </wp:inline>
        </w:drawing>
      </w:r>
    </w:p>
    <w:p w14:paraId="5C2ABD65" w14:textId="77777777" w:rsidR="0023063E" w:rsidRDefault="0023063E" w:rsidP="0023063E"/>
    <w:p w14:paraId="6EB0A00F" w14:textId="77777777" w:rsidR="0023063E" w:rsidRDefault="0023063E" w:rsidP="0023063E">
      <w:r>
        <w:rPr>
          <w:rFonts w:hint="eastAsia"/>
        </w:rPr>
        <w:t>确认需要安装的具体软件包。</w:t>
      </w:r>
    </w:p>
    <w:p w14:paraId="08F94D86" w14:textId="77777777" w:rsidR="0023063E" w:rsidRDefault="0023063E" w:rsidP="0023063E">
      <w:pPr>
        <w:jc w:val="center"/>
      </w:pPr>
      <w:r>
        <w:rPr>
          <w:noProof/>
        </w:rPr>
        <w:drawing>
          <wp:inline distT="0" distB="0" distL="0" distR="0" wp14:anchorId="1041ECE9" wp14:editId="4C2A5806">
            <wp:extent cx="3075070" cy="2316854"/>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077550" cy="2318722"/>
                    </a:xfrm>
                    <a:prstGeom prst="rect">
                      <a:avLst/>
                    </a:prstGeom>
                  </pic:spPr>
                </pic:pic>
              </a:graphicData>
            </a:graphic>
          </wp:inline>
        </w:drawing>
      </w:r>
    </w:p>
    <w:p w14:paraId="5F1FBAB6" w14:textId="77777777" w:rsidR="0023063E" w:rsidRDefault="0023063E" w:rsidP="0023063E"/>
    <w:p w14:paraId="5F4AB853" w14:textId="77777777" w:rsidR="0023063E" w:rsidRDefault="0023063E" w:rsidP="0023063E">
      <w:r>
        <w:rPr>
          <w:rFonts w:hint="eastAsia"/>
        </w:rPr>
        <w:t>接受“</w:t>
      </w:r>
      <w:r>
        <w:rPr>
          <w:rFonts w:hint="eastAsia"/>
        </w:rPr>
        <w:t>a</w:t>
      </w:r>
      <w:r>
        <w:t>ndroid-sdk-license</w:t>
      </w:r>
      <w:r>
        <w:rPr>
          <w:rFonts w:hint="eastAsia"/>
        </w:rPr>
        <w:t>”和“</w:t>
      </w:r>
      <w:r>
        <w:rPr>
          <w:rFonts w:hint="eastAsia"/>
        </w:rPr>
        <w:t>i</w:t>
      </w:r>
      <w:r>
        <w:t>ntel-android-extra-license</w:t>
      </w:r>
      <w:r>
        <w:rPr>
          <w:rFonts w:hint="eastAsia"/>
        </w:rPr>
        <w:t>”</w:t>
      </w:r>
    </w:p>
    <w:p w14:paraId="508E2AAF" w14:textId="77777777" w:rsidR="0023063E" w:rsidRDefault="0023063E" w:rsidP="0023063E">
      <w:pPr>
        <w:jc w:val="center"/>
      </w:pPr>
      <w:r>
        <w:rPr>
          <w:noProof/>
        </w:rPr>
        <w:drawing>
          <wp:inline distT="0" distB="0" distL="0" distR="0" wp14:anchorId="0F7FAC8F" wp14:editId="300B9D47">
            <wp:extent cx="2903819" cy="2187828"/>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908778" cy="2191564"/>
                    </a:xfrm>
                    <a:prstGeom prst="rect">
                      <a:avLst/>
                    </a:prstGeom>
                  </pic:spPr>
                </pic:pic>
              </a:graphicData>
            </a:graphic>
          </wp:inline>
        </w:drawing>
      </w:r>
    </w:p>
    <w:p w14:paraId="79084FF1" w14:textId="77777777" w:rsidR="0023063E" w:rsidRDefault="0023063E" w:rsidP="0023063E">
      <w:r>
        <w:rPr>
          <w:rFonts w:hint="eastAsia"/>
        </w:rPr>
        <w:t>如果网络连接没有问题，则</w:t>
      </w:r>
      <w:r>
        <w:rPr>
          <w:rFonts w:hint="eastAsia"/>
        </w:rPr>
        <w:t>Android</w:t>
      </w:r>
      <w:r>
        <w:t xml:space="preserve"> </w:t>
      </w:r>
      <w:r>
        <w:rPr>
          <w:rFonts w:hint="eastAsia"/>
        </w:rPr>
        <w:t>Studio</w:t>
      </w:r>
      <w:r>
        <w:rPr>
          <w:rFonts w:hint="eastAsia"/>
        </w:rPr>
        <w:t>安装完毕。</w:t>
      </w:r>
    </w:p>
    <w:p w14:paraId="4EEFBE9F" w14:textId="77777777" w:rsidR="0023063E" w:rsidRDefault="0023063E" w:rsidP="00104895">
      <w:pPr>
        <w:pStyle w:val="4"/>
      </w:pPr>
      <w:r>
        <w:rPr>
          <w:rFonts w:hint="eastAsia"/>
        </w:rPr>
        <w:t>手动安装</w:t>
      </w:r>
      <w:r>
        <w:rPr>
          <w:rFonts w:hint="eastAsia"/>
        </w:rPr>
        <w:t>Android</w:t>
      </w:r>
      <w:r>
        <w:t xml:space="preserve"> </w:t>
      </w:r>
      <w:r>
        <w:rPr>
          <w:rFonts w:hint="eastAsia"/>
        </w:rPr>
        <w:t>SDK</w:t>
      </w:r>
    </w:p>
    <w:p w14:paraId="5E70AD28" w14:textId="77777777" w:rsidR="0023063E" w:rsidRDefault="0023063E" w:rsidP="00104895">
      <w:pPr>
        <w:ind w:firstLineChars="200" w:firstLine="420"/>
      </w:pPr>
      <w:r>
        <w:rPr>
          <w:rFonts w:hint="eastAsia"/>
        </w:rPr>
        <w:t>如果网络连接有问题，</w:t>
      </w:r>
      <w:r w:rsidRPr="00FF40B7">
        <w:rPr>
          <w:rFonts w:hint="eastAsia"/>
        </w:rPr>
        <w:t>Android SDK</w:t>
      </w:r>
      <w:r w:rsidRPr="00FF40B7">
        <w:rPr>
          <w:rFonts w:hint="eastAsia"/>
        </w:rPr>
        <w:t>安装失败</w:t>
      </w:r>
      <w:r>
        <w:rPr>
          <w:rFonts w:hint="eastAsia"/>
        </w:rPr>
        <w:t>，则需要手动安装</w:t>
      </w:r>
      <w:r>
        <w:rPr>
          <w:rFonts w:hint="eastAsia"/>
        </w:rPr>
        <w:t>SDK</w:t>
      </w:r>
      <w:r>
        <w:rPr>
          <w:rFonts w:hint="eastAsia"/>
        </w:rPr>
        <w:t>。启动</w:t>
      </w:r>
      <w:r>
        <w:rPr>
          <w:rFonts w:hint="eastAsia"/>
        </w:rPr>
        <w:t>Android</w:t>
      </w:r>
      <w:r>
        <w:t xml:space="preserve"> </w:t>
      </w:r>
      <w:r>
        <w:rPr>
          <w:rFonts w:hint="eastAsia"/>
        </w:rPr>
        <w:t>Studio</w:t>
      </w:r>
      <w:r>
        <w:rPr>
          <w:rFonts w:hint="eastAsia"/>
        </w:rPr>
        <w:t>后，新建一个</w:t>
      </w:r>
      <w:r>
        <w:rPr>
          <w:rFonts w:hint="eastAsia"/>
        </w:rPr>
        <w:t>Project</w:t>
      </w:r>
      <w:r>
        <w:rPr>
          <w:rFonts w:hint="eastAsia"/>
        </w:rPr>
        <w:t>，进入到主界面。主菜单“</w:t>
      </w:r>
      <w:r>
        <w:rPr>
          <w:rFonts w:hint="eastAsia"/>
        </w:rPr>
        <w:t>Tool</w:t>
      </w:r>
      <w:r>
        <w:rPr>
          <w:rFonts w:hint="eastAsia"/>
        </w:rPr>
        <w:t>”→“</w:t>
      </w:r>
      <w:r>
        <w:rPr>
          <w:rFonts w:hint="eastAsia"/>
        </w:rPr>
        <w:t>SDK</w:t>
      </w:r>
      <w:r>
        <w:t xml:space="preserve"> </w:t>
      </w:r>
      <w:r>
        <w:rPr>
          <w:rFonts w:hint="eastAsia"/>
        </w:rPr>
        <w:t>Manager</w:t>
      </w:r>
      <w:r>
        <w:rPr>
          <w:rFonts w:hint="eastAsia"/>
        </w:rPr>
        <w:t>”打开</w:t>
      </w:r>
      <w:r>
        <w:rPr>
          <w:rFonts w:hint="eastAsia"/>
        </w:rPr>
        <w:t>Android</w:t>
      </w:r>
      <w:r>
        <w:t xml:space="preserve"> </w:t>
      </w:r>
      <w:r>
        <w:rPr>
          <w:rFonts w:hint="eastAsia"/>
        </w:rPr>
        <w:t>SDK</w:t>
      </w:r>
      <w:r>
        <w:rPr>
          <w:rFonts w:hint="eastAsia"/>
        </w:rPr>
        <w:t>包管理器，勾选必要的包（</w:t>
      </w:r>
      <w:r>
        <w:rPr>
          <w:rFonts w:hint="eastAsia"/>
        </w:rPr>
        <w:t>SDK</w:t>
      </w:r>
      <w:r>
        <w:t xml:space="preserve"> </w:t>
      </w:r>
      <w:r>
        <w:rPr>
          <w:rFonts w:hint="eastAsia"/>
        </w:rPr>
        <w:t>Platforms</w:t>
      </w:r>
      <w:r>
        <w:rPr>
          <w:rFonts w:hint="eastAsia"/>
        </w:rPr>
        <w:t>、</w:t>
      </w:r>
      <w:r>
        <w:rPr>
          <w:rFonts w:hint="eastAsia"/>
        </w:rPr>
        <w:t>SDK</w:t>
      </w:r>
      <w:r>
        <w:t xml:space="preserve"> </w:t>
      </w:r>
      <w:r>
        <w:rPr>
          <w:rFonts w:hint="eastAsia"/>
        </w:rPr>
        <w:t>Tools</w:t>
      </w:r>
      <w:r>
        <w:rPr>
          <w:rFonts w:hint="eastAsia"/>
        </w:rPr>
        <w:t>），建议安装的包如下。</w:t>
      </w:r>
    </w:p>
    <w:p w14:paraId="23AFB7BE" w14:textId="77777777" w:rsidR="0023063E" w:rsidRDefault="0023063E" w:rsidP="0023063E"/>
    <w:p w14:paraId="2728B031" w14:textId="77777777" w:rsidR="0023063E" w:rsidRDefault="0023063E" w:rsidP="0023063E">
      <w:pPr>
        <w:jc w:val="center"/>
      </w:pPr>
      <w:r>
        <w:rPr>
          <w:noProof/>
        </w:rPr>
        <w:lastRenderedPageBreak/>
        <w:drawing>
          <wp:inline distT="0" distB="0" distL="0" distR="0" wp14:anchorId="489D7087" wp14:editId="2977BB78">
            <wp:extent cx="3438525" cy="2569165"/>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46583" cy="2575185"/>
                    </a:xfrm>
                    <a:prstGeom prst="rect">
                      <a:avLst/>
                    </a:prstGeom>
                  </pic:spPr>
                </pic:pic>
              </a:graphicData>
            </a:graphic>
          </wp:inline>
        </w:drawing>
      </w:r>
    </w:p>
    <w:p w14:paraId="5EFC1C2B" w14:textId="77777777" w:rsidR="0023063E" w:rsidRDefault="0023063E" w:rsidP="0023063E"/>
    <w:p w14:paraId="08D18BB2" w14:textId="77777777" w:rsidR="0023063E" w:rsidRDefault="0023063E" w:rsidP="0023063E">
      <w:pPr>
        <w:jc w:val="center"/>
      </w:pPr>
      <w:r>
        <w:rPr>
          <w:noProof/>
        </w:rPr>
        <w:drawing>
          <wp:inline distT="0" distB="0" distL="0" distR="0" wp14:anchorId="2FA2D653" wp14:editId="353E12F9">
            <wp:extent cx="3349625" cy="2502742"/>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55572" cy="2507185"/>
                    </a:xfrm>
                    <a:prstGeom prst="rect">
                      <a:avLst/>
                    </a:prstGeom>
                  </pic:spPr>
                </pic:pic>
              </a:graphicData>
            </a:graphic>
          </wp:inline>
        </w:drawing>
      </w:r>
    </w:p>
    <w:p w14:paraId="69E8D89E" w14:textId="77777777" w:rsidR="0023063E" w:rsidRDefault="0023063E" w:rsidP="0023063E"/>
    <w:p w14:paraId="24CB2501" w14:textId="77777777" w:rsidR="0023063E" w:rsidRDefault="0023063E" w:rsidP="0023063E">
      <w:r>
        <w:rPr>
          <w:rFonts w:hint="eastAsia"/>
        </w:rPr>
        <w:t>然后进入漫长的下载和安装等待过程（教育网内下载速度很慢）。</w:t>
      </w:r>
    </w:p>
    <w:p w14:paraId="205757A7" w14:textId="77777777" w:rsidR="0023063E" w:rsidRDefault="0023063E" w:rsidP="0023063E">
      <w:pPr>
        <w:jc w:val="center"/>
      </w:pPr>
      <w:r>
        <w:rPr>
          <w:noProof/>
        </w:rPr>
        <w:drawing>
          <wp:inline distT="0" distB="0" distL="0" distR="0" wp14:anchorId="7C023919" wp14:editId="47FA5B18">
            <wp:extent cx="3092450" cy="223277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01506" cy="2239312"/>
                    </a:xfrm>
                    <a:prstGeom prst="rect">
                      <a:avLst/>
                    </a:prstGeom>
                  </pic:spPr>
                </pic:pic>
              </a:graphicData>
            </a:graphic>
          </wp:inline>
        </w:drawing>
      </w:r>
    </w:p>
    <w:p w14:paraId="51CA75A9" w14:textId="77777777" w:rsidR="0023063E" w:rsidRPr="00151D03" w:rsidRDefault="0023063E" w:rsidP="0023063E"/>
    <w:p w14:paraId="5F10C5FC" w14:textId="77777777" w:rsidR="0023063E" w:rsidRDefault="0023063E" w:rsidP="0023063E"/>
    <w:p w14:paraId="21883C79" w14:textId="77777777" w:rsidR="0023063E" w:rsidRDefault="0023063E" w:rsidP="0023063E">
      <w:pPr>
        <w:pStyle w:val="30"/>
      </w:pPr>
      <w:bookmarkStart w:id="233" w:name="_Toc179417845"/>
      <w:r>
        <w:rPr>
          <w:rFonts w:hint="eastAsia"/>
        </w:rPr>
        <w:lastRenderedPageBreak/>
        <w:t>关于国内代理</w:t>
      </w:r>
      <w:bookmarkEnd w:id="233"/>
    </w:p>
    <w:p w14:paraId="0284C554" w14:textId="67EF2143" w:rsidR="0023063E" w:rsidRDefault="0023063E" w:rsidP="0023063E">
      <w:r>
        <w:rPr>
          <w:rFonts w:hint="eastAsia"/>
        </w:rPr>
        <w:t>如果所在的局域网直连</w:t>
      </w:r>
      <w:hyperlink r:id="rId297" w:history="1">
        <w:r w:rsidRPr="00B9023A">
          <w:rPr>
            <w:rStyle w:val="ae"/>
            <w:rFonts w:hint="eastAsia"/>
          </w:rPr>
          <w:t>h</w:t>
        </w:r>
        <w:r w:rsidRPr="00B9023A">
          <w:rPr>
            <w:rStyle w:val="ae"/>
          </w:rPr>
          <w:t>ttp://dl.google.com</w:t>
        </w:r>
      </w:hyperlink>
      <w:r>
        <w:rPr>
          <w:rFonts w:hint="eastAsia"/>
        </w:rPr>
        <w:t>有问题，需要设置国内代理。常用的国内代理：</w:t>
      </w:r>
    </w:p>
    <w:p w14:paraId="3A92D30D" w14:textId="77777777" w:rsidR="0023063E" w:rsidRDefault="0023063E" w:rsidP="0023063E">
      <w:r>
        <w:rPr>
          <w:rFonts w:hint="eastAsia"/>
        </w:rPr>
        <w:t>清华：</w:t>
      </w:r>
      <w:r w:rsidRPr="0080428C">
        <w:rPr>
          <w:rFonts w:hint="eastAsia"/>
        </w:rPr>
        <w:t xml:space="preserve">mirrors.tuna.tsinghua.edu.cn </w:t>
      </w:r>
      <w:r w:rsidRPr="0080428C">
        <w:rPr>
          <w:rFonts w:hint="eastAsia"/>
        </w:rPr>
        <w:t>端口：</w:t>
      </w:r>
      <w:r w:rsidRPr="0080428C">
        <w:rPr>
          <w:rFonts w:hint="eastAsia"/>
        </w:rPr>
        <w:t>80</w:t>
      </w:r>
    </w:p>
    <w:p w14:paraId="2DB761A8" w14:textId="77777777" w:rsidR="0023063E" w:rsidRDefault="0023063E" w:rsidP="0023063E">
      <w:r>
        <w:rPr>
          <w:rFonts w:hint="eastAsia"/>
        </w:rPr>
        <w:t>腾讯：</w:t>
      </w:r>
      <w:r>
        <w:rPr>
          <w:rFonts w:hint="eastAsia"/>
        </w:rPr>
        <w:t>mirrors.cloud.tencent.com</w:t>
      </w:r>
      <w:r>
        <w:t xml:space="preserve"> </w:t>
      </w:r>
      <w:r w:rsidRPr="0080428C">
        <w:rPr>
          <w:rFonts w:hint="eastAsia"/>
        </w:rPr>
        <w:t>端口：</w:t>
      </w:r>
      <w:r w:rsidRPr="0080428C">
        <w:rPr>
          <w:rFonts w:hint="eastAsia"/>
        </w:rPr>
        <w:t>80</w:t>
      </w:r>
    </w:p>
    <w:p w14:paraId="6F2A42E5" w14:textId="77777777" w:rsidR="0023063E" w:rsidRDefault="0023063E" w:rsidP="0023063E">
      <w:r>
        <w:rPr>
          <w:rFonts w:hint="eastAsia"/>
        </w:rPr>
        <w:t>阿里：</w:t>
      </w:r>
      <w:r>
        <w:rPr>
          <w:rFonts w:hint="eastAsia"/>
        </w:rPr>
        <w:t>mirrors.aliyun.com</w:t>
      </w:r>
      <w:r>
        <w:t xml:space="preserve"> </w:t>
      </w:r>
      <w:r w:rsidRPr="0080428C">
        <w:rPr>
          <w:rFonts w:hint="eastAsia"/>
        </w:rPr>
        <w:t>端口：</w:t>
      </w:r>
      <w:r w:rsidRPr="0080428C">
        <w:rPr>
          <w:rFonts w:hint="eastAsia"/>
        </w:rPr>
        <w:t>80</w:t>
      </w:r>
    </w:p>
    <w:p w14:paraId="4355355D" w14:textId="77777777" w:rsidR="0023063E" w:rsidRDefault="0023063E" w:rsidP="0023063E"/>
    <w:p w14:paraId="36ED1976" w14:textId="5BDBEB98" w:rsidR="0023063E" w:rsidRDefault="0023063E" w:rsidP="0023063E">
      <w:r>
        <w:rPr>
          <w:rFonts w:hint="eastAsia"/>
        </w:rPr>
        <w:t>在校园网内，可能不需要设置代理也可以正常连接</w:t>
      </w:r>
      <w:hyperlink r:id="rId298" w:history="1">
        <w:r w:rsidRPr="00B9023A">
          <w:rPr>
            <w:rStyle w:val="ae"/>
            <w:rFonts w:hint="eastAsia"/>
          </w:rPr>
          <w:t>h</w:t>
        </w:r>
        <w:r w:rsidRPr="00B9023A">
          <w:rPr>
            <w:rStyle w:val="ae"/>
          </w:rPr>
          <w:t>ttp://dl.google.com</w:t>
        </w:r>
      </w:hyperlink>
      <w:r>
        <w:rPr>
          <w:rFonts w:hint="eastAsia"/>
        </w:rPr>
        <w:t>，实测网络通出口选择移动网出口速度比较快。</w:t>
      </w:r>
    </w:p>
    <w:p w14:paraId="40F69431" w14:textId="77777777" w:rsidR="0023063E" w:rsidRPr="006A2F29" w:rsidRDefault="0023063E" w:rsidP="0023063E"/>
    <w:p w14:paraId="4E9FEAD9" w14:textId="77777777" w:rsidR="0023063E" w:rsidRDefault="0023063E" w:rsidP="0023063E">
      <w:r>
        <w:rPr>
          <w:rFonts w:hint="eastAsia"/>
        </w:rPr>
        <w:t>主菜单“</w:t>
      </w:r>
      <w:r>
        <w:rPr>
          <w:rFonts w:hint="eastAsia"/>
        </w:rPr>
        <w:t>File</w:t>
      </w:r>
      <w:r>
        <w:rPr>
          <w:rFonts w:hint="eastAsia"/>
        </w:rPr>
        <w:t>”→“</w:t>
      </w:r>
      <w:r>
        <w:rPr>
          <w:rFonts w:hint="eastAsia"/>
        </w:rPr>
        <w:t>Setting</w:t>
      </w:r>
      <w:r>
        <w:rPr>
          <w:rFonts w:hint="eastAsia"/>
        </w:rPr>
        <w:t>”可以打开</w:t>
      </w:r>
      <w:r>
        <w:rPr>
          <w:rFonts w:hint="eastAsia"/>
        </w:rPr>
        <w:t>HTTP</w:t>
      </w:r>
      <w:r>
        <w:rPr>
          <w:rFonts w:hint="eastAsia"/>
        </w:rPr>
        <w:t>代理的配置界面。</w:t>
      </w:r>
    </w:p>
    <w:p w14:paraId="680178DF" w14:textId="77777777" w:rsidR="0023063E" w:rsidRDefault="0023063E" w:rsidP="0023063E"/>
    <w:p w14:paraId="1B86EE63" w14:textId="77777777" w:rsidR="0023063E" w:rsidRDefault="0023063E" w:rsidP="0023063E">
      <w:pPr>
        <w:jc w:val="center"/>
      </w:pPr>
      <w:r>
        <w:rPr>
          <w:noProof/>
        </w:rPr>
        <w:drawing>
          <wp:inline distT="0" distB="0" distL="0" distR="0" wp14:anchorId="75D96093" wp14:editId="2F5AD254">
            <wp:extent cx="2577711" cy="5956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91395" cy="598850"/>
                    </a:xfrm>
                    <a:prstGeom prst="rect">
                      <a:avLst/>
                    </a:prstGeom>
                    <a:noFill/>
                    <a:ln>
                      <a:noFill/>
                    </a:ln>
                  </pic:spPr>
                </pic:pic>
              </a:graphicData>
            </a:graphic>
          </wp:inline>
        </w:drawing>
      </w:r>
    </w:p>
    <w:p w14:paraId="22740A9B" w14:textId="77777777" w:rsidR="0023063E" w:rsidRDefault="0023063E" w:rsidP="0023063E"/>
    <w:p w14:paraId="58C7B074" w14:textId="77777777" w:rsidR="0023063E" w:rsidRDefault="0023063E" w:rsidP="0023063E">
      <w:pPr>
        <w:jc w:val="center"/>
      </w:pPr>
      <w:r>
        <w:rPr>
          <w:rFonts w:hint="eastAsia"/>
          <w:noProof/>
        </w:rPr>
        <w:drawing>
          <wp:inline distT="0" distB="0" distL="0" distR="0" wp14:anchorId="4A439BC9" wp14:editId="1EBC3B7F">
            <wp:extent cx="2243927" cy="1150021"/>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256520" cy="1156475"/>
                    </a:xfrm>
                    <a:prstGeom prst="rect">
                      <a:avLst/>
                    </a:prstGeom>
                    <a:noFill/>
                    <a:ln>
                      <a:noFill/>
                    </a:ln>
                  </pic:spPr>
                </pic:pic>
              </a:graphicData>
            </a:graphic>
          </wp:inline>
        </w:drawing>
      </w:r>
    </w:p>
    <w:p w14:paraId="7FC92B4D" w14:textId="77777777" w:rsidR="0023063E" w:rsidRDefault="0023063E" w:rsidP="0023063E"/>
    <w:p w14:paraId="638F2F04" w14:textId="77777777" w:rsidR="0023063E" w:rsidRDefault="0023063E" w:rsidP="0023063E">
      <w:pPr>
        <w:jc w:val="center"/>
      </w:pPr>
      <w:r>
        <w:rPr>
          <w:noProof/>
        </w:rPr>
        <w:drawing>
          <wp:inline distT="0" distB="0" distL="0" distR="0" wp14:anchorId="364349EF" wp14:editId="4E7824A6">
            <wp:extent cx="3982970" cy="29761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985362" cy="2977977"/>
                    </a:xfrm>
                    <a:prstGeom prst="rect">
                      <a:avLst/>
                    </a:prstGeom>
                    <a:noFill/>
                    <a:ln>
                      <a:noFill/>
                    </a:ln>
                  </pic:spPr>
                </pic:pic>
              </a:graphicData>
            </a:graphic>
          </wp:inline>
        </w:drawing>
      </w:r>
    </w:p>
    <w:p w14:paraId="070BAB03" w14:textId="77777777" w:rsidR="0023063E" w:rsidRDefault="0023063E" w:rsidP="0023063E"/>
    <w:p w14:paraId="65AC3D8C" w14:textId="77777777" w:rsidR="0023063E" w:rsidRPr="003F237C" w:rsidRDefault="0023063E" w:rsidP="0023063E">
      <w:pPr>
        <w:rPr>
          <w:rFonts w:eastAsia="仿宋" w:cs="Times New Roman"/>
          <w:color w:val="808080" w:themeColor="background1" w:themeShade="80"/>
        </w:rPr>
      </w:pPr>
      <w:r w:rsidRPr="003F237C">
        <w:rPr>
          <w:rFonts w:eastAsia="仿宋" w:cs="Times New Roman"/>
          <w:color w:val="808080" w:themeColor="background1" w:themeShade="80"/>
        </w:rPr>
        <w:t>笔者经验：</w:t>
      </w:r>
      <w:r w:rsidRPr="003F237C">
        <w:rPr>
          <w:rFonts w:eastAsia="仿宋" w:cs="Times New Roman"/>
          <w:color w:val="808080" w:themeColor="background1" w:themeShade="80"/>
        </w:rPr>
        <w:t>Android Studio</w:t>
      </w:r>
      <w:r w:rsidRPr="003F237C">
        <w:rPr>
          <w:rFonts w:eastAsia="仿宋" w:cs="Times New Roman"/>
          <w:color w:val="808080" w:themeColor="background1" w:themeShade="80"/>
        </w:rPr>
        <w:t>开发环境安装和配置过程中，网络连接一直是困扰程序员的一个问题。由于谷歌公司的一些服务并未在大陆地区开展，所以很多软件包的获取需要通过代理才可以。而校园网在教育网内，访问国内的一些代理可能网络也不稳定。实际配置环境的时候，可能有些软件包可以通过国内代理连接获取，而另外一些软件包需要直连谷歌网站才可以获取。掌握上述配置代理的方法后，不同时间段、不同软件包更新需求情形，可以在使用代理和不使用代理</w:t>
      </w:r>
      <w:r w:rsidRPr="003F237C">
        <w:rPr>
          <w:rFonts w:eastAsia="仿宋" w:cs="Times New Roman"/>
          <w:color w:val="808080" w:themeColor="background1" w:themeShade="80"/>
        </w:rPr>
        <w:t>2</w:t>
      </w:r>
      <w:r w:rsidRPr="003F237C">
        <w:rPr>
          <w:rFonts w:eastAsia="仿宋" w:cs="Times New Roman"/>
          <w:color w:val="808080" w:themeColor="background1" w:themeShade="80"/>
        </w:rPr>
        <w:t>种状态之间切换。</w:t>
      </w:r>
    </w:p>
    <w:p w14:paraId="1BC20B30" w14:textId="77777777" w:rsidR="0023063E" w:rsidRDefault="0023063E" w:rsidP="0023063E"/>
    <w:p w14:paraId="7E33F66B" w14:textId="77777777" w:rsidR="0023063E" w:rsidRDefault="0023063E" w:rsidP="0023063E">
      <w:pPr>
        <w:pStyle w:val="2"/>
      </w:pPr>
      <w:bookmarkStart w:id="234" w:name="_Toc179417846"/>
      <w:r>
        <w:rPr>
          <w:rFonts w:hint="eastAsia"/>
        </w:rPr>
        <w:lastRenderedPageBreak/>
        <w:t>创建第一个</w:t>
      </w:r>
      <w:r>
        <w:rPr>
          <w:rFonts w:hint="eastAsia"/>
        </w:rPr>
        <w:t>Android</w:t>
      </w:r>
      <w:r>
        <w:t xml:space="preserve"> </w:t>
      </w:r>
      <w:r>
        <w:rPr>
          <w:rFonts w:hint="eastAsia"/>
        </w:rPr>
        <w:t>Studio</w:t>
      </w:r>
      <w:r>
        <w:rPr>
          <w:rFonts w:hint="eastAsia"/>
        </w:rPr>
        <w:t>项目</w:t>
      </w:r>
      <w:bookmarkEnd w:id="234"/>
    </w:p>
    <w:p w14:paraId="2A8159BD" w14:textId="77777777" w:rsidR="0023063E" w:rsidRDefault="0023063E" w:rsidP="0023063E">
      <w:pPr>
        <w:pStyle w:val="30"/>
      </w:pPr>
      <w:bookmarkStart w:id="235" w:name="_Toc179417847"/>
      <w:r>
        <w:rPr>
          <w:rFonts w:hint="eastAsia"/>
        </w:rPr>
        <w:t>基础知识：</w:t>
      </w:r>
      <w:r>
        <w:rPr>
          <w:rFonts w:hint="eastAsia"/>
        </w:rPr>
        <w:t>Project</w:t>
      </w:r>
      <w:r>
        <w:rPr>
          <w:rFonts w:hint="eastAsia"/>
        </w:rPr>
        <w:t>与</w:t>
      </w:r>
      <w:r>
        <w:rPr>
          <w:rFonts w:hint="eastAsia"/>
        </w:rPr>
        <w:t>Project</w:t>
      </w:r>
      <w:r>
        <w:rPr>
          <w:rFonts w:hint="eastAsia"/>
        </w:rPr>
        <w:t>的自动构建</w:t>
      </w:r>
      <w:bookmarkEnd w:id="235"/>
    </w:p>
    <w:p w14:paraId="3F5C6CAB" w14:textId="77777777" w:rsidR="0023063E" w:rsidRDefault="0023063E" w:rsidP="00104895">
      <w:pPr>
        <w:pStyle w:val="4"/>
      </w:pPr>
      <w:r>
        <w:rPr>
          <w:rFonts w:hint="eastAsia"/>
        </w:rPr>
        <w:t>项目（</w:t>
      </w:r>
      <w:r>
        <w:rPr>
          <w:rFonts w:hint="eastAsia"/>
        </w:rPr>
        <w:t>Project</w:t>
      </w:r>
      <w:r>
        <w:rPr>
          <w:rFonts w:hint="eastAsia"/>
        </w:rPr>
        <w:t>）</w:t>
      </w:r>
    </w:p>
    <w:p w14:paraId="57C1C120" w14:textId="77777777" w:rsidR="0023063E" w:rsidRDefault="0023063E" w:rsidP="0023063E">
      <w:pPr>
        <w:ind w:firstLineChars="200" w:firstLine="420"/>
      </w:pPr>
      <w:r>
        <w:rPr>
          <w:rFonts w:hint="eastAsia"/>
        </w:rPr>
        <w:t xml:space="preserve">Android Studio </w:t>
      </w:r>
      <w:r>
        <w:rPr>
          <w:rFonts w:hint="eastAsia"/>
        </w:rPr>
        <w:t>中的项目包含为应用定义工作区的所有内容，包括源代码、资源、测试代码和</w:t>
      </w:r>
      <w:r>
        <w:rPr>
          <w:rFonts w:hint="eastAsia"/>
        </w:rPr>
        <w:t xml:space="preserve"> build </w:t>
      </w:r>
      <w:r>
        <w:rPr>
          <w:rFonts w:hint="eastAsia"/>
        </w:rPr>
        <w:t>配置。使用</w:t>
      </w:r>
      <w:r>
        <w:rPr>
          <w:rFonts w:hint="eastAsia"/>
        </w:rPr>
        <w:t>Android</w:t>
      </w:r>
      <w:r>
        <w:t xml:space="preserve"> </w:t>
      </w:r>
      <w:r>
        <w:rPr>
          <w:rFonts w:hint="eastAsia"/>
        </w:rPr>
        <w:t>Studio</w:t>
      </w:r>
      <w:r>
        <w:rPr>
          <w:rFonts w:hint="eastAsia"/>
        </w:rPr>
        <w:t>新建</w:t>
      </w:r>
      <w:r>
        <w:rPr>
          <w:rFonts w:hint="eastAsia"/>
        </w:rPr>
        <w:t>Project</w:t>
      </w:r>
      <w:r>
        <w:rPr>
          <w:rFonts w:hint="eastAsia"/>
        </w:rPr>
        <w:t>时，</w:t>
      </w:r>
      <w:r>
        <w:rPr>
          <w:rFonts w:hint="eastAsia"/>
        </w:rPr>
        <w:t xml:space="preserve">Android Studio </w:t>
      </w:r>
      <w:r>
        <w:rPr>
          <w:rFonts w:hint="eastAsia"/>
        </w:rPr>
        <w:t>会为所有文件创建必要的结构。</w:t>
      </w:r>
      <w:r w:rsidRPr="00A10758">
        <w:rPr>
          <w:rFonts w:hint="eastAsia"/>
        </w:rPr>
        <w:t>项目内的主要组件</w:t>
      </w:r>
      <w:r>
        <w:rPr>
          <w:rFonts w:hint="eastAsia"/>
        </w:rPr>
        <w:t>包括：模块、项目文件、项目结构设置。此处仅做简要介绍，</w:t>
      </w:r>
    </w:p>
    <w:p w14:paraId="3F1ABCC5" w14:textId="1EEA0169" w:rsidR="0023063E" w:rsidRDefault="0023063E" w:rsidP="0023063E">
      <w:r>
        <w:rPr>
          <w:rFonts w:hint="eastAsia"/>
        </w:rPr>
        <w:t>更多关于</w:t>
      </w:r>
      <w:r w:rsidRPr="000D3472">
        <w:t>项目</w:t>
      </w:r>
      <w:r>
        <w:rPr>
          <w:rFonts w:hint="eastAsia"/>
        </w:rPr>
        <w:t>的描述请参阅</w:t>
      </w:r>
      <w:r>
        <w:rPr>
          <w:rFonts w:hint="eastAsia"/>
        </w:rPr>
        <w:t xml:space="preserve"> </w:t>
      </w:r>
      <w:hyperlink r:id="rId302" w:history="1">
        <w:r w:rsidRPr="00ED4AEE">
          <w:rPr>
            <w:rStyle w:val="ae"/>
          </w:rPr>
          <w:t>https://developer.android.google.cn/studio/projects?hl=zh-cn</w:t>
        </w:r>
      </w:hyperlink>
      <w:r>
        <w:rPr>
          <w:rFonts w:hint="eastAsia"/>
        </w:rPr>
        <w:t>。</w:t>
      </w:r>
    </w:p>
    <w:p w14:paraId="7FC8AABA" w14:textId="77777777" w:rsidR="0023063E" w:rsidRDefault="0023063E" w:rsidP="0023063E"/>
    <w:p w14:paraId="504AA79E" w14:textId="77777777" w:rsidR="0023063E" w:rsidRDefault="0023063E" w:rsidP="0023063E">
      <w:pPr>
        <w:ind w:firstLineChars="200" w:firstLine="420"/>
      </w:pPr>
      <w:r>
        <w:rPr>
          <w:rFonts w:hint="eastAsia"/>
        </w:rPr>
        <w:t>模块（</w:t>
      </w:r>
      <w:r>
        <w:rPr>
          <w:rFonts w:hint="eastAsia"/>
        </w:rPr>
        <w:t>Module</w:t>
      </w:r>
      <w:r>
        <w:rPr>
          <w:rFonts w:hint="eastAsia"/>
        </w:rPr>
        <w:t>）是源文件和构建设置的集合，可让您将项目划分为独立的功能单元。您的项目可以包含一个或多个模块，一个模块可以将另一个模块作为依赖项。可以独立构建、测试和调试每个模块。</w:t>
      </w:r>
      <w:r>
        <w:rPr>
          <w:rFonts w:hint="eastAsia"/>
        </w:rPr>
        <w:t xml:space="preserve">Android Studio </w:t>
      </w:r>
      <w:r>
        <w:rPr>
          <w:rFonts w:hint="eastAsia"/>
        </w:rPr>
        <w:t>提供了几种不同类型的模块：（</w:t>
      </w:r>
      <w:r>
        <w:rPr>
          <w:rFonts w:hint="eastAsia"/>
        </w:rPr>
        <w:t>1</w:t>
      </w:r>
      <w:r>
        <w:rPr>
          <w:rFonts w:hint="eastAsia"/>
        </w:rPr>
        <w:t>）</w:t>
      </w:r>
      <w:r w:rsidRPr="00B675D6">
        <w:rPr>
          <w:rFonts w:hint="eastAsia"/>
          <w:color w:val="C00000"/>
        </w:rPr>
        <w:t xml:space="preserve">Android </w:t>
      </w:r>
      <w:r w:rsidRPr="00B675D6">
        <w:rPr>
          <w:rFonts w:hint="eastAsia"/>
          <w:color w:val="C00000"/>
        </w:rPr>
        <w:t>应用模块</w:t>
      </w:r>
      <w:r>
        <w:rPr>
          <w:rFonts w:hint="eastAsia"/>
        </w:rPr>
        <w:t>。此类模块为应用的源代码、资源文件和应用级设置（例如模块级</w:t>
      </w:r>
      <w:r>
        <w:rPr>
          <w:rFonts w:hint="eastAsia"/>
        </w:rPr>
        <w:t xml:space="preserve"> build </w:t>
      </w:r>
      <w:r>
        <w:rPr>
          <w:rFonts w:hint="eastAsia"/>
        </w:rPr>
        <w:t>文件和</w:t>
      </w:r>
      <w:r>
        <w:rPr>
          <w:rFonts w:hint="eastAsia"/>
        </w:rPr>
        <w:t xml:space="preserve"> Android </w:t>
      </w:r>
      <w:r>
        <w:rPr>
          <w:rFonts w:hint="eastAsia"/>
        </w:rPr>
        <w:t>清单文件）提供容器。当您创建新项目时，默认应用模块会命名为“</w:t>
      </w:r>
      <w:r>
        <w:rPr>
          <w:rFonts w:hint="eastAsia"/>
        </w:rPr>
        <w:t>app</w:t>
      </w:r>
      <w:r>
        <w:rPr>
          <w:rFonts w:hint="eastAsia"/>
        </w:rPr>
        <w:t>”。（</w:t>
      </w:r>
      <w:r>
        <w:rPr>
          <w:rFonts w:hint="eastAsia"/>
        </w:rPr>
        <w:t>2</w:t>
      </w:r>
      <w:r>
        <w:rPr>
          <w:rFonts w:hint="eastAsia"/>
        </w:rPr>
        <w:t>）</w:t>
      </w:r>
      <w:r w:rsidRPr="00B675D6">
        <w:rPr>
          <w:rFonts w:hint="eastAsia"/>
          <w:color w:val="C00000"/>
        </w:rPr>
        <w:t>功能模块</w:t>
      </w:r>
      <w:r>
        <w:rPr>
          <w:rFonts w:hint="eastAsia"/>
        </w:rPr>
        <w:t>。此类模块表示应用中可利用</w:t>
      </w:r>
      <w:r>
        <w:rPr>
          <w:rFonts w:hint="eastAsia"/>
        </w:rPr>
        <w:t xml:space="preserve"> Play Feature Delivery </w:t>
      </w:r>
      <w:r>
        <w:rPr>
          <w:rFonts w:hint="eastAsia"/>
        </w:rPr>
        <w:t>的模块化功能。例如，借助功能模块，您可以按需为用户提供应用的某些功能，或通过</w:t>
      </w:r>
      <w:r>
        <w:rPr>
          <w:rFonts w:hint="eastAsia"/>
        </w:rPr>
        <w:t xml:space="preserve"> Google Play </w:t>
      </w:r>
      <w:r>
        <w:rPr>
          <w:rFonts w:hint="eastAsia"/>
        </w:rPr>
        <w:t>免安装体验技术以免安装形式为用户提供应用的某些功能。（</w:t>
      </w:r>
      <w:r>
        <w:rPr>
          <w:rFonts w:hint="eastAsia"/>
        </w:rPr>
        <w:t>3</w:t>
      </w:r>
      <w:r>
        <w:rPr>
          <w:rFonts w:hint="eastAsia"/>
        </w:rPr>
        <w:t>）</w:t>
      </w:r>
      <w:r w:rsidRPr="00B675D6">
        <w:rPr>
          <w:rFonts w:hint="eastAsia"/>
          <w:color w:val="C00000"/>
        </w:rPr>
        <w:t>库模块</w:t>
      </w:r>
      <w:r>
        <w:rPr>
          <w:rFonts w:hint="eastAsia"/>
        </w:rPr>
        <w:t>。此类模块为可重用代码提供容器，您可以将其作为依赖项用在其他应用模块中或将其导入其他项目中。</w:t>
      </w:r>
    </w:p>
    <w:p w14:paraId="5B0D3096" w14:textId="77777777" w:rsidR="0023063E" w:rsidRDefault="0023063E" w:rsidP="0023063E">
      <w:pPr>
        <w:ind w:firstLineChars="200" w:firstLine="420"/>
      </w:pPr>
      <w:r>
        <w:rPr>
          <w:rFonts w:hint="eastAsia"/>
        </w:rPr>
        <w:t>Android Studio</w:t>
      </w:r>
      <w:r>
        <w:rPr>
          <w:rFonts w:hint="eastAsia"/>
        </w:rPr>
        <w:t>可以用</w:t>
      </w:r>
      <w:r w:rsidRPr="00EC179C">
        <w:rPr>
          <w:rFonts w:hint="eastAsia"/>
        </w:rPr>
        <w:t xml:space="preserve">Project </w:t>
      </w:r>
      <w:r w:rsidRPr="00EC179C">
        <w:rPr>
          <w:rFonts w:hint="eastAsia"/>
        </w:rPr>
        <w:t>视图</w:t>
      </w:r>
      <w:r>
        <w:rPr>
          <w:rFonts w:hint="eastAsia"/>
        </w:rPr>
        <w:t>来显示项目中的所有文件和目录，也可以用</w:t>
      </w:r>
      <w:r>
        <w:rPr>
          <w:rFonts w:hint="eastAsia"/>
        </w:rPr>
        <w:t>Android</w:t>
      </w:r>
      <w:r>
        <w:rPr>
          <w:rFonts w:hint="eastAsia"/>
        </w:rPr>
        <w:t>视图来显示项目文件。在</w:t>
      </w:r>
      <w:r>
        <w:rPr>
          <w:rFonts w:hint="eastAsia"/>
        </w:rPr>
        <w:t>Andoird</w:t>
      </w:r>
      <w:r>
        <w:rPr>
          <w:rFonts w:hint="eastAsia"/>
        </w:rPr>
        <w:t>视图下，所有文件被显示为不同的组：（</w:t>
      </w:r>
      <w:r>
        <w:rPr>
          <w:rFonts w:hint="eastAsia"/>
        </w:rPr>
        <w:t>1</w:t>
      </w:r>
      <w:r>
        <w:rPr>
          <w:rFonts w:hint="eastAsia"/>
        </w:rPr>
        <w:t>）</w:t>
      </w:r>
      <w:r>
        <w:t>manifests</w:t>
      </w:r>
      <w:r>
        <w:rPr>
          <w:rFonts w:hint="eastAsia"/>
        </w:rPr>
        <w:t>，包含</w:t>
      </w:r>
      <w:r>
        <w:rPr>
          <w:rFonts w:hint="eastAsia"/>
        </w:rPr>
        <w:t xml:space="preserve"> AndroidManifest.xml </w:t>
      </w:r>
      <w:r>
        <w:rPr>
          <w:rFonts w:hint="eastAsia"/>
        </w:rPr>
        <w:t>文件。（</w:t>
      </w:r>
      <w:r>
        <w:rPr>
          <w:rFonts w:hint="eastAsia"/>
        </w:rPr>
        <w:t>2</w:t>
      </w:r>
      <w:r>
        <w:rPr>
          <w:rFonts w:hint="eastAsia"/>
        </w:rPr>
        <w:t>）</w:t>
      </w:r>
      <w:r>
        <w:rPr>
          <w:rFonts w:hint="eastAsia"/>
        </w:rPr>
        <w:t>j</w:t>
      </w:r>
      <w:r>
        <w:t>ava</w:t>
      </w:r>
      <w:r>
        <w:rPr>
          <w:rFonts w:hint="eastAsia"/>
        </w:rPr>
        <w:t>，包含</w:t>
      </w:r>
      <w:r>
        <w:rPr>
          <w:rFonts w:hint="eastAsia"/>
        </w:rPr>
        <w:t xml:space="preserve"> Kotlin</w:t>
      </w:r>
      <w:r>
        <w:rPr>
          <w:rStyle w:val="afe"/>
        </w:rPr>
        <w:footnoteReference w:id="4"/>
      </w:r>
      <w:r>
        <w:rPr>
          <w:rFonts w:hint="eastAsia"/>
        </w:rPr>
        <w:t xml:space="preserve"> </w:t>
      </w:r>
      <w:r>
        <w:rPr>
          <w:rFonts w:hint="eastAsia"/>
        </w:rPr>
        <w:t>和</w:t>
      </w:r>
      <w:r>
        <w:rPr>
          <w:rFonts w:hint="eastAsia"/>
        </w:rPr>
        <w:t xml:space="preserve"> Java </w:t>
      </w:r>
      <w:r>
        <w:rPr>
          <w:rFonts w:hint="eastAsia"/>
        </w:rPr>
        <w:t>源代码文件及</w:t>
      </w:r>
      <w:r>
        <w:rPr>
          <w:rFonts w:hint="eastAsia"/>
        </w:rPr>
        <w:t xml:space="preserve">JUnit </w:t>
      </w:r>
      <w:r>
        <w:rPr>
          <w:rFonts w:hint="eastAsia"/>
        </w:rPr>
        <w:t>测试代码。（</w:t>
      </w:r>
      <w:r>
        <w:rPr>
          <w:rFonts w:hint="eastAsia"/>
        </w:rPr>
        <w:t>3</w:t>
      </w:r>
      <w:r>
        <w:rPr>
          <w:rFonts w:hint="eastAsia"/>
        </w:rPr>
        <w:t>）</w:t>
      </w:r>
      <w:r>
        <w:t>res</w:t>
      </w:r>
      <w:r>
        <w:rPr>
          <w:rFonts w:hint="eastAsia"/>
        </w:rPr>
        <w:t>，包含所有非代码资源（例如界面字符串和位图图像）。</w:t>
      </w:r>
    </w:p>
    <w:p w14:paraId="240DE2AE" w14:textId="77777777" w:rsidR="0023063E" w:rsidRDefault="0023063E" w:rsidP="0023063E"/>
    <w:p w14:paraId="43BDEE2D" w14:textId="77777777" w:rsidR="0023063E" w:rsidRPr="00ED2631" w:rsidRDefault="0023063E" w:rsidP="00104895">
      <w:pPr>
        <w:pStyle w:val="4"/>
      </w:pPr>
      <w:r>
        <w:rPr>
          <w:rFonts w:hint="eastAsia"/>
        </w:rPr>
        <w:t>自动化构建（</w:t>
      </w:r>
      <w:r>
        <w:rPr>
          <w:rFonts w:hint="eastAsia"/>
        </w:rPr>
        <w:t>Build Automation</w:t>
      </w:r>
      <w:r>
        <w:rPr>
          <w:rFonts w:hint="eastAsia"/>
        </w:rPr>
        <w:t>）</w:t>
      </w:r>
    </w:p>
    <w:p w14:paraId="6866FA54" w14:textId="77777777" w:rsidR="0023063E" w:rsidRDefault="0023063E" w:rsidP="0023063E">
      <w:pPr>
        <w:ind w:firstLineChars="200" w:firstLine="420"/>
      </w:pPr>
      <w:r>
        <w:rPr>
          <w:rFonts w:hint="eastAsia"/>
        </w:rPr>
        <w:t>在我们初学</w:t>
      </w:r>
      <w:r>
        <w:rPr>
          <w:rFonts w:hint="eastAsia"/>
        </w:rPr>
        <w:t>C</w:t>
      </w:r>
      <w:r>
        <w:rPr>
          <w:rFonts w:hint="eastAsia"/>
        </w:rPr>
        <w:t>语言时，</w:t>
      </w:r>
      <w:r>
        <w:rPr>
          <w:rFonts w:hint="eastAsia"/>
        </w:rPr>
        <w:t>C</w:t>
      </w:r>
      <w:r>
        <w:rPr>
          <w:rFonts w:hint="eastAsia"/>
        </w:rPr>
        <w:t>源程序经过预处理</w:t>
      </w:r>
      <w:r>
        <w:rPr>
          <w:rFonts w:hint="eastAsia"/>
        </w:rPr>
        <w:t>(Preprocessing)</w:t>
      </w:r>
      <w:r>
        <w:rPr>
          <w:rFonts w:hint="eastAsia"/>
        </w:rPr>
        <w:t>、编译</w:t>
      </w:r>
      <w:r>
        <w:rPr>
          <w:rFonts w:hint="eastAsia"/>
        </w:rPr>
        <w:t>(Compilation)</w:t>
      </w:r>
      <w:r>
        <w:rPr>
          <w:rFonts w:hint="eastAsia"/>
        </w:rPr>
        <w:t>、链接</w:t>
      </w:r>
      <w:r>
        <w:rPr>
          <w:rFonts w:hint="eastAsia"/>
        </w:rPr>
        <w:t>(Linking)</w:t>
      </w:r>
      <w:r>
        <w:rPr>
          <w:rFonts w:hint="eastAsia"/>
        </w:rPr>
        <w:t>等步骤。若使用</w:t>
      </w:r>
      <w:r>
        <w:rPr>
          <w:rFonts w:hint="eastAsia"/>
        </w:rPr>
        <w:t>gcc</w:t>
      </w:r>
      <w:r>
        <w:rPr>
          <w:rFonts w:hint="eastAsia"/>
        </w:rPr>
        <w:t>编译，可以使用一个或多个命令组合完成这个过程。例如，“</w:t>
      </w:r>
      <w:r w:rsidRPr="00FB5D03">
        <w:t xml:space="preserve">gcc </w:t>
      </w:r>
      <w:r>
        <w:t xml:space="preserve"> test</w:t>
      </w:r>
      <w:r w:rsidRPr="00FB5D03">
        <w:t xml:space="preserve">1.c </w:t>
      </w:r>
      <w:r w:rsidRPr="00C7204A">
        <w:rPr>
          <w:color w:val="0000FF"/>
        </w:rPr>
        <w:t xml:space="preserve">-o </w:t>
      </w:r>
      <w:r>
        <w:rPr>
          <w:color w:val="0000FF"/>
        </w:rPr>
        <w:t>test</w:t>
      </w:r>
      <w:r w:rsidRPr="00C7204A">
        <w:rPr>
          <w:color w:val="0000FF"/>
        </w:rPr>
        <w:t>1.exe</w:t>
      </w:r>
      <w:r>
        <w:rPr>
          <w:rFonts w:hint="eastAsia"/>
        </w:rPr>
        <w:t>”会根据</w:t>
      </w:r>
      <w:r>
        <w:rPr>
          <w:rFonts w:hint="eastAsia"/>
        </w:rPr>
        <w:t>C</w:t>
      </w:r>
      <w:r>
        <w:rPr>
          <w:rFonts w:hint="eastAsia"/>
        </w:rPr>
        <w:t>源程序“</w:t>
      </w:r>
      <w:r>
        <w:rPr>
          <w:rFonts w:hint="eastAsia"/>
        </w:rPr>
        <w:t>t</w:t>
      </w:r>
      <w:r>
        <w:t>est1.c</w:t>
      </w:r>
      <w:r>
        <w:rPr>
          <w:rFonts w:hint="eastAsia"/>
        </w:rPr>
        <w:t>”生成名称为“</w:t>
      </w:r>
      <w:r>
        <w:rPr>
          <w:rFonts w:hint="eastAsia"/>
        </w:rPr>
        <w:t>t</w:t>
      </w:r>
      <w:r>
        <w:t>est1.exe</w:t>
      </w:r>
      <w:r>
        <w:rPr>
          <w:rFonts w:hint="eastAsia"/>
        </w:rPr>
        <w:t>”的可执行文件。</w:t>
      </w:r>
    </w:p>
    <w:p w14:paraId="519E5B61" w14:textId="77777777" w:rsidR="0023063E" w:rsidRDefault="0023063E" w:rsidP="0023063E">
      <w:pPr>
        <w:ind w:firstLineChars="200" w:firstLine="420"/>
      </w:pPr>
      <w:r>
        <w:rPr>
          <w:rFonts w:hint="eastAsia"/>
        </w:rPr>
        <w:t>当程序功能较为复杂（如包含多个</w:t>
      </w:r>
      <w:r>
        <w:rPr>
          <w:rFonts w:hint="eastAsia"/>
        </w:rPr>
        <w:t>C</w:t>
      </w:r>
      <w:r>
        <w:rPr>
          <w:rFonts w:hint="eastAsia"/>
        </w:rPr>
        <w:t>源文件、多个</w:t>
      </w:r>
      <w:r>
        <w:rPr>
          <w:rFonts w:hint="eastAsia"/>
        </w:rPr>
        <w:t>C</w:t>
      </w:r>
      <w:r>
        <w:rPr>
          <w:rFonts w:hint="eastAsia"/>
        </w:rPr>
        <w:t>源程序保存在不同的目录、调用了多个第三方库等情形）时，手工指定</w:t>
      </w:r>
      <w:r>
        <w:rPr>
          <w:rFonts w:hint="eastAsia"/>
        </w:rPr>
        <w:t>gcc</w:t>
      </w:r>
      <w:r>
        <w:rPr>
          <w:rFonts w:hint="eastAsia"/>
        </w:rPr>
        <w:t>参数列表较为繁琐且容易出错。此时，我们可以编写</w:t>
      </w:r>
      <w:r>
        <w:rPr>
          <w:rFonts w:hint="eastAsia"/>
        </w:rPr>
        <w:t>makefile</w:t>
      </w:r>
      <w:r>
        <w:rPr>
          <w:rFonts w:hint="eastAsia"/>
        </w:rPr>
        <w:t>来把多个操作写入单个</w:t>
      </w:r>
      <w:r>
        <w:rPr>
          <w:rFonts w:hint="eastAsia"/>
        </w:rPr>
        <w:t>makefile</w:t>
      </w:r>
      <w:r>
        <w:rPr>
          <w:rFonts w:hint="eastAsia"/>
        </w:rPr>
        <w:t>文件。</w:t>
      </w:r>
      <w:r>
        <w:rPr>
          <w:rFonts w:hint="eastAsia"/>
        </w:rPr>
        <w:t>makefile</w:t>
      </w:r>
      <w:r>
        <w:rPr>
          <w:rFonts w:hint="eastAsia"/>
        </w:rPr>
        <w:t>可以帮助我们按照顺序编译程序或者执行一些功能，它其实就是一种</w:t>
      </w:r>
      <w:r w:rsidRPr="001A671C">
        <w:rPr>
          <w:rFonts w:ascii="黑体" w:eastAsia="黑体" w:hAnsi="黑体" w:hint="eastAsia"/>
          <w:color w:val="C00000"/>
        </w:rPr>
        <w:t>自动化构建工具</w:t>
      </w:r>
      <w:r>
        <w:rPr>
          <w:rFonts w:hint="eastAsia"/>
        </w:rPr>
        <w:t>（</w:t>
      </w:r>
      <w:r>
        <w:rPr>
          <w:rFonts w:hint="eastAsia"/>
        </w:rPr>
        <w:t>Build Automation</w:t>
      </w:r>
      <w:r>
        <w:rPr>
          <w:rFonts w:hint="eastAsia"/>
        </w:rPr>
        <w:t>）。</w:t>
      </w:r>
    </w:p>
    <w:p w14:paraId="43248389" w14:textId="77777777" w:rsidR="0023063E" w:rsidRDefault="0023063E" w:rsidP="0023063E">
      <w:pPr>
        <w:ind w:firstLineChars="200" w:firstLine="420"/>
      </w:pPr>
      <w:r>
        <w:rPr>
          <w:rFonts w:hint="eastAsia"/>
        </w:rPr>
        <w:t>当然，我们也可以借助</w:t>
      </w:r>
      <w:r>
        <w:rPr>
          <w:rFonts w:hint="eastAsia"/>
        </w:rPr>
        <w:t>IDE</w:t>
      </w:r>
      <w:r>
        <w:rPr>
          <w:rStyle w:val="afe"/>
        </w:rPr>
        <w:footnoteReference w:id="5"/>
      </w:r>
      <w:r>
        <w:rPr>
          <w:rFonts w:hint="eastAsia"/>
        </w:rPr>
        <w:t>来完成这个繁琐的过程。通常，</w:t>
      </w:r>
      <w:r>
        <w:rPr>
          <w:rFonts w:hint="eastAsia"/>
        </w:rPr>
        <w:t>IDE</w:t>
      </w:r>
      <w:r>
        <w:rPr>
          <w:rFonts w:hint="eastAsia"/>
        </w:rPr>
        <w:t>会通过</w:t>
      </w:r>
      <w:r w:rsidRPr="001A671C">
        <w:rPr>
          <w:rFonts w:eastAsia="黑体" w:cs="Times New Roman"/>
          <w:color w:val="C00000"/>
        </w:rPr>
        <w:t>项目（</w:t>
      </w:r>
      <w:r w:rsidRPr="001A671C">
        <w:rPr>
          <w:rFonts w:eastAsia="黑体" w:cs="Times New Roman"/>
          <w:color w:val="C00000"/>
        </w:rPr>
        <w:t>Project</w:t>
      </w:r>
      <w:r w:rsidRPr="001A671C">
        <w:rPr>
          <w:rFonts w:eastAsia="黑体" w:cs="Times New Roman"/>
          <w:color w:val="C00000"/>
        </w:rPr>
        <w:t>）</w:t>
      </w:r>
      <w:r>
        <w:rPr>
          <w:rFonts w:hint="eastAsia"/>
        </w:rPr>
        <w:t>来管理多个源文件、第三方库等系列生成可执行文件需要的资源。例如，</w:t>
      </w:r>
      <w:r>
        <w:rPr>
          <w:rFonts w:hint="eastAsia"/>
        </w:rPr>
        <w:t xml:space="preserve">Android Studio </w:t>
      </w:r>
      <w:r>
        <w:rPr>
          <w:rFonts w:hint="eastAsia"/>
        </w:rPr>
        <w:t>中新建</w:t>
      </w:r>
      <w:r>
        <w:rPr>
          <w:rFonts w:hint="eastAsia"/>
        </w:rPr>
        <w:t>Project</w:t>
      </w:r>
      <w:r>
        <w:rPr>
          <w:rFonts w:hint="eastAsia"/>
        </w:rPr>
        <w:t>时，</w:t>
      </w:r>
      <w:r>
        <w:rPr>
          <w:rFonts w:hint="eastAsia"/>
        </w:rPr>
        <w:t xml:space="preserve">Android Studio </w:t>
      </w:r>
      <w:r>
        <w:rPr>
          <w:rFonts w:hint="eastAsia"/>
        </w:rPr>
        <w:t>会为所有文件创建必要的结构，生成</w:t>
      </w:r>
      <w:r>
        <w:rPr>
          <w:rFonts w:hint="eastAsia"/>
        </w:rPr>
        <w:t>build</w:t>
      </w:r>
      <w:r>
        <w:rPr>
          <w:rFonts w:hint="eastAsia"/>
        </w:rPr>
        <w:t>有关的所有脚本，从而用户可以不用关注具体编译、连接的细节步骤。</w:t>
      </w:r>
      <w:r>
        <w:rPr>
          <w:rFonts w:hint="eastAsia"/>
        </w:rPr>
        <w:t>Android Studio</w:t>
      </w:r>
      <w:r>
        <w:rPr>
          <w:rFonts w:hint="eastAsia"/>
        </w:rPr>
        <w:t>中这些自动化构建依赖一种称之为</w:t>
      </w:r>
      <w:r>
        <w:rPr>
          <w:rFonts w:hint="eastAsia"/>
        </w:rPr>
        <w:t>Gradle</w:t>
      </w:r>
      <w:r>
        <w:rPr>
          <w:rFonts w:hint="eastAsia"/>
        </w:rPr>
        <w:t>的软件包来实现。</w:t>
      </w:r>
    </w:p>
    <w:p w14:paraId="6AD6FCCD" w14:textId="77777777" w:rsidR="0023063E" w:rsidRPr="00AF3BF2" w:rsidRDefault="0023063E" w:rsidP="0023063E">
      <w:pPr>
        <w:ind w:firstLineChars="200" w:firstLine="420"/>
      </w:pPr>
    </w:p>
    <w:p w14:paraId="54AD431A" w14:textId="77777777" w:rsidR="0023063E" w:rsidRDefault="0023063E" w:rsidP="00104895">
      <w:pPr>
        <w:pStyle w:val="4"/>
      </w:pPr>
      <w:r>
        <w:rPr>
          <w:rFonts w:hint="eastAsia"/>
        </w:rPr>
        <w:t>关于自动化构建工具</w:t>
      </w:r>
    </w:p>
    <w:p w14:paraId="15F41563" w14:textId="77777777" w:rsidR="0023063E" w:rsidRDefault="0023063E" w:rsidP="0023063E">
      <w:pPr>
        <w:ind w:firstLineChars="200" w:firstLine="420"/>
      </w:pPr>
      <w:r>
        <w:rPr>
          <w:rFonts w:hint="eastAsia"/>
        </w:rPr>
        <w:t>通俗来说，自动化构建工具就是自动将源码生成为可执行文件的工具。常用的组建自动</w:t>
      </w:r>
      <w:r>
        <w:rPr>
          <w:rFonts w:hint="eastAsia"/>
        </w:rPr>
        <w:lastRenderedPageBreak/>
        <w:t>化工具就有</w:t>
      </w:r>
      <w:r>
        <w:rPr>
          <w:rFonts w:hint="eastAsia"/>
        </w:rPr>
        <w:t>Make</w:t>
      </w:r>
      <w:r>
        <w:rPr>
          <w:rFonts w:hint="eastAsia"/>
        </w:rPr>
        <w:t>、</w:t>
      </w:r>
      <w:r>
        <w:rPr>
          <w:rFonts w:hint="eastAsia"/>
        </w:rPr>
        <w:t>MS build</w:t>
      </w:r>
      <w:r>
        <w:rPr>
          <w:rFonts w:hint="eastAsia"/>
        </w:rPr>
        <w:t>、</w:t>
      </w:r>
      <w:r>
        <w:rPr>
          <w:rFonts w:hint="eastAsia"/>
        </w:rPr>
        <w:t>Ant</w:t>
      </w:r>
      <w:r>
        <w:rPr>
          <w:rFonts w:hint="eastAsia"/>
        </w:rPr>
        <w:t>、</w:t>
      </w:r>
      <w:r>
        <w:rPr>
          <w:rFonts w:hint="eastAsia"/>
        </w:rPr>
        <w:t>Gradle</w:t>
      </w:r>
      <w:r>
        <w:rPr>
          <w:rFonts w:hint="eastAsia"/>
        </w:rPr>
        <w:t>等。</w:t>
      </w:r>
      <w:r>
        <w:rPr>
          <w:rFonts w:hint="eastAsia"/>
        </w:rPr>
        <w:t>Android</w:t>
      </w:r>
      <w:r>
        <w:t xml:space="preserve"> </w:t>
      </w:r>
      <w:r>
        <w:rPr>
          <w:rFonts w:hint="eastAsia"/>
        </w:rPr>
        <w:t>Studio</w:t>
      </w:r>
      <w:r>
        <w:rPr>
          <w:rFonts w:hint="eastAsia"/>
        </w:rPr>
        <w:t>借助</w:t>
      </w:r>
      <w:r>
        <w:rPr>
          <w:rFonts w:hint="eastAsia"/>
        </w:rPr>
        <w:t>Gradle</w:t>
      </w:r>
      <w:r>
        <w:rPr>
          <w:rFonts w:hint="eastAsia"/>
        </w:rPr>
        <w:t>来实现</w:t>
      </w:r>
      <w:r w:rsidRPr="002954D3">
        <w:rPr>
          <w:rFonts w:hint="eastAsia"/>
        </w:rPr>
        <w:t>项目（</w:t>
      </w:r>
      <w:r w:rsidRPr="002954D3">
        <w:rPr>
          <w:rFonts w:hint="eastAsia"/>
        </w:rPr>
        <w:t>Project</w:t>
      </w:r>
      <w:r w:rsidRPr="002954D3">
        <w:rPr>
          <w:rFonts w:hint="eastAsia"/>
        </w:rPr>
        <w:t>）</w:t>
      </w:r>
      <w:r>
        <w:rPr>
          <w:rFonts w:hint="eastAsia"/>
        </w:rPr>
        <w:t>的自动化管理。</w:t>
      </w:r>
    </w:p>
    <w:p w14:paraId="4FE541BE" w14:textId="77777777" w:rsidR="0023063E" w:rsidRDefault="0023063E" w:rsidP="0023063E">
      <w:pPr>
        <w:spacing w:before="84"/>
        <w:ind w:firstLineChars="200" w:firstLine="420"/>
      </w:pPr>
      <w:r>
        <w:rPr>
          <w:rFonts w:hint="eastAsia"/>
        </w:rPr>
        <w:t>Gradle</w:t>
      </w:r>
      <w:r>
        <w:rPr>
          <w:rFonts w:hint="eastAsia"/>
        </w:rPr>
        <w:t>是一个基于</w:t>
      </w:r>
      <w:r>
        <w:rPr>
          <w:rFonts w:hint="eastAsia"/>
        </w:rPr>
        <w:t>Apache Ant</w:t>
      </w:r>
      <w:r>
        <w:rPr>
          <w:rFonts w:hint="eastAsia"/>
        </w:rPr>
        <w:t>和</w:t>
      </w:r>
      <w:r>
        <w:rPr>
          <w:rFonts w:hint="eastAsia"/>
        </w:rPr>
        <w:t>Apache Maven</w:t>
      </w:r>
      <w:r>
        <w:rPr>
          <w:rFonts w:hint="eastAsia"/>
        </w:rPr>
        <w:t>概念的项目自动化建构工具。</w:t>
      </w:r>
      <w:r>
        <w:rPr>
          <w:rFonts w:hint="eastAsia"/>
        </w:rPr>
        <w:t>Gradle</w:t>
      </w:r>
      <w:r>
        <w:rPr>
          <w:rFonts w:hint="eastAsia"/>
        </w:rPr>
        <w:t>脚本使用</w:t>
      </w:r>
      <w:r>
        <w:rPr>
          <w:rFonts w:hint="eastAsia"/>
        </w:rPr>
        <w:t>DSL</w:t>
      </w:r>
      <w:r>
        <w:rPr>
          <w:rStyle w:val="afe"/>
        </w:rPr>
        <w:footnoteReference w:id="6"/>
      </w:r>
      <w:r>
        <w:rPr>
          <w:rFonts w:hint="eastAsia"/>
        </w:rPr>
        <w:t>来声明项目设置，早期版本的</w:t>
      </w:r>
      <w:r>
        <w:rPr>
          <w:rFonts w:hint="eastAsia"/>
        </w:rPr>
        <w:t>Android</w:t>
      </w:r>
      <w:r>
        <w:t xml:space="preserve"> </w:t>
      </w:r>
      <w:r>
        <w:rPr>
          <w:rFonts w:hint="eastAsia"/>
        </w:rPr>
        <w:t>Studio</w:t>
      </w:r>
      <w:r>
        <w:rPr>
          <w:rFonts w:hint="eastAsia"/>
        </w:rPr>
        <w:t>使用</w:t>
      </w:r>
      <w:r>
        <w:rPr>
          <w:rFonts w:hint="eastAsia"/>
        </w:rPr>
        <w:t>Groove</w:t>
      </w:r>
      <w:r>
        <w:t xml:space="preserve"> </w:t>
      </w:r>
      <w:r>
        <w:rPr>
          <w:rFonts w:hint="eastAsia"/>
        </w:rPr>
        <w:t>DSL</w:t>
      </w:r>
      <w:r>
        <w:rPr>
          <w:rFonts w:hint="eastAsia"/>
        </w:rPr>
        <w:t>，但高版本</w:t>
      </w:r>
      <w:r>
        <w:rPr>
          <w:rFonts w:hint="eastAsia"/>
        </w:rPr>
        <w:t>Android</w:t>
      </w:r>
      <w:r>
        <w:t xml:space="preserve"> </w:t>
      </w:r>
      <w:r>
        <w:rPr>
          <w:rFonts w:hint="eastAsia"/>
        </w:rPr>
        <w:t>Studio</w:t>
      </w:r>
      <w:r>
        <w:rPr>
          <w:rFonts w:hint="eastAsia"/>
        </w:rPr>
        <w:t>中中谷歌推荐使用</w:t>
      </w:r>
      <w:r>
        <w:rPr>
          <w:rFonts w:hint="eastAsia"/>
        </w:rPr>
        <w:t>Kotlin</w:t>
      </w:r>
      <w:r>
        <w:t xml:space="preserve"> </w:t>
      </w:r>
      <w:r>
        <w:rPr>
          <w:rFonts w:hint="eastAsia"/>
        </w:rPr>
        <w:t>DSL</w:t>
      </w:r>
      <w:r>
        <w:rPr>
          <w:rFonts w:hint="eastAsia"/>
        </w:rPr>
        <w:t>。谷歌</w:t>
      </w:r>
      <w:r w:rsidRPr="00E04882">
        <w:rPr>
          <w:rFonts w:hint="eastAsia"/>
        </w:rPr>
        <w:t>将</w:t>
      </w:r>
      <w:r>
        <w:rPr>
          <w:rFonts w:hint="eastAsia"/>
        </w:rPr>
        <w:t>G</w:t>
      </w:r>
      <w:r w:rsidRPr="00E04882">
        <w:rPr>
          <w:rFonts w:hint="eastAsia"/>
        </w:rPr>
        <w:t>radle</w:t>
      </w:r>
      <w:r w:rsidRPr="00E04882">
        <w:rPr>
          <w:rFonts w:hint="eastAsia"/>
        </w:rPr>
        <w:t>方式作为</w:t>
      </w:r>
      <w:r>
        <w:rPr>
          <w:rFonts w:hint="eastAsia"/>
        </w:rPr>
        <w:t>A</w:t>
      </w:r>
      <w:r w:rsidRPr="00E04882">
        <w:rPr>
          <w:rFonts w:hint="eastAsia"/>
        </w:rPr>
        <w:t>ndroid</w:t>
      </w:r>
      <w:r>
        <w:t xml:space="preserve"> </w:t>
      </w:r>
      <w:r>
        <w:rPr>
          <w:rFonts w:hint="eastAsia"/>
        </w:rPr>
        <w:t>Studio</w:t>
      </w:r>
      <w:r w:rsidRPr="00E04882">
        <w:rPr>
          <w:rFonts w:hint="eastAsia"/>
        </w:rPr>
        <w:t>项目管理的默认方式，使用</w:t>
      </w:r>
      <w:r w:rsidRPr="00E04882">
        <w:rPr>
          <w:rFonts w:hint="eastAsia"/>
        </w:rPr>
        <w:t>android studio</w:t>
      </w:r>
      <w:r w:rsidRPr="00E04882">
        <w:rPr>
          <w:rFonts w:hint="eastAsia"/>
        </w:rPr>
        <w:t>创建的项目会默认生成</w:t>
      </w:r>
      <w:r w:rsidRPr="00E04882">
        <w:rPr>
          <w:rFonts w:hint="eastAsia"/>
        </w:rPr>
        <w:t>build.gradle</w:t>
      </w:r>
      <w:r w:rsidRPr="00E04882">
        <w:rPr>
          <w:rFonts w:hint="eastAsia"/>
        </w:rPr>
        <w:t>文件作为默认构建。</w:t>
      </w:r>
      <w:r>
        <w:rPr>
          <w:rFonts w:hint="eastAsia"/>
        </w:rPr>
        <w:t>Gradle</w:t>
      </w:r>
      <w:r>
        <w:rPr>
          <w:rFonts w:hint="eastAsia"/>
        </w:rPr>
        <w:t>贯穿了项目的整个生命周期，包括编译、检查、测试、打包、部署。</w:t>
      </w:r>
    </w:p>
    <w:p w14:paraId="2917FA81" w14:textId="77777777" w:rsidR="0023063E" w:rsidRDefault="0023063E" w:rsidP="0023063E">
      <w:pPr>
        <w:spacing w:before="84"/>
        <w:jc w:val="center"/>
      </w:pPr>
      <w:r>
        <w:rPr>
          <w:noProof/>
        </w:rPr>
        <w:drawing>
          <wp:inline distT="0" distB="0" distL="0" distR="0" wp14:anchorId="7222D170" wp14:editId="3CC9AD6C">
            <wp:extent cx="3098800" cy="1251657"/>
            <wp:effectExtent l="0" t="0" r="6350" b="5715"/>
            <wp:docPr id="75" name="图片 75" descr="http://www.figotan.org/img/in-post/gradl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igotan.org/img/in-post/gradle-logo.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118035" cy="1259426"/>
                    </a:xfrm>
                    <a:prstGeom prst="rect">
                      <a:avLst/>
                    </a:prstGeom>
                    <a:noFill/>
                    <a:ln>
                      <a:noFill/>
                    </a:ln>
                  </pic:spPr>
                </pic:pic>
              </a:graphicData>
            </a:graphic>
          </wp:inline>
        </w:drawing>
      </w:r>
    </w:p>
    <w:p w14:paraId="17F1F098" w14:textId="77777777" w:rsidR="0023063E" w:rsidRDefault="0023063E" w:rsidP="00104895">
      <w:pPr>
        <w:pStyle w:val="4"/>
      </w:pPr>
      <w:r>
        <w:rPr>
          <w:rFonts w:hint="eastAsia"/>
        </w:rPr>
        <w:t>Android</w:t>
      </w:r>
      <w:r>
        <w:t xml:space="preserve"> </w:t>
      </w:r>
      <w:r>
        <w:rPr>
          <w:rFonts w:hint="eastAsia"/>
        </w:rPr>
        <w:t>Studio</w:t>
      </w:r>
      <w:r>
        <w:rPr>
          <w:rFonts w:hint="eastAsia"/>
        </w:rPr>
        <w:t>项目的</w:t>
      </w:r>
      <w:r>
        <w:t>Gradle</w:t>
      </w:r>
      <w:r>
        <w:t>配置文件</w:t>
      </w:r>
    </w:p>
    <w:p w14:paraId="37A7C6DE" w14:textId="1F54E7C1" w:rsidR="0023063E" w:rsidRDefault="0023063E" w:rsidP="0023063E">
      <w:pPr>
        <w:ind w:firstLineChars="200" w:firstLine="420"/>
      </w:pPr>
      <w:r>
        <w:rPr>
          <w:rFonts w:hint="eastAsia"/>
        </w:rPr>
        <w:t>了解</w:t>
      </w:r>
      <w:r>
        <w:rPr>
          <w:rFonts w:hint="eastAsia"/>
        </w:rPr>
        <w:t>Gradle</w:t>
      </w:r>
      <w:r>
        <w:rPr>
          <w:rFonts w:hint="eastAsia"/>
        </w:rPr>
        <w:t>对于理解</w:t>
      </w:r>
      <w:r>
        <w:rPr>
          <w:rFonts w:hint="eastAsia"/>
        </w:rPr>
        <w:t>Android</w:t>
      </w:r>
      <w:r>
        <w:t xml:space="preserve"> </w:t>
      </w:r>
      <w:r>
        <w:rPr>
          <w:rFonts w:hint="eastAsia"/>
        </w:rPr>
        <w:t>Studio</w:t>
      </w:r>
      <w:r>
        <w:rPr>
          <w:rFonts w:hint="eastAsia"/>
        </w:rPr>
        <w:t>创建项目、生成目标机上的可执行二进制文件等不同步骤非常重要。在</w:t>
      </w:r>
      <w:r>
        <w:rPr>
          <w:rFonts w:hint="eastAsia"/>
        </w:rPr>
        <w:t>Android</w:t>
      </w:r>
      <w:r>
        <w:t xml:space="preserve"> </w:t>
      </w:r>
      <w:r>
        <w:rPr>
          <w:rFonts w:hint="eastAsia"/>
        </w:rPr>
        <w:t>Studio</w:t>
      </w:r>
      <w:r>
        <w:rPr>
          <w:rFonts w:hint="eastAsia"/>
        </w:rPr>
        <w:t>向导生成的项目中，会有多个</w:t>
      </w:r>
      <w:r>
        <w:t>Gradle</w:t>
      </w:r>
      <w:r>
        <w:t>配置文件</w:t>
      </w:r>
      <w:r>
        <w:rPr>
          <w:rFonts w:hint="eastAsia"/>
        </w:rPr>
        <w:t>，如</w:t>
      </w:r>
      <w:r>
        <w:fldChar w:fldCharType="begin"/>
      </w:r>
      <w:r>
        <w:instrText xml:space="preserve"> </w:instrText>
      </w:r>
      <w:r>
        <w:rPr>
          <w:rFonts w:hint="eastAsia"/>
        </w:rPr>
        <w:instrText>REF _Ref172998342 \h</w:instrText>
      </w:r>
      <w:r>
        <w:instrText xml:space="preserve"> </w:instrText>
      </w:r>
      <w:r>
        <w:fldChar w:fldCharType="separate"/>
      </w:r>
      <w:r w:rsidR="0055207A">
        <w:rPr>
          <w:rFonts w:hint="eastAsia"/>
        </w:rPr>
        <w:t>图</w:t>
      </w:r>
      <w:r w:rsidR="0055207A">
        <w:rPr>
          <w:rFonts w:hint="eastAsia"/>
        </w:rPr>
        <w:t xml:space="preserve"> </w:t>
      </w:r>
      <w:r w:rsidR="0055207A">
        <w:rPr>
          <w:noProof/>
        </w:rPr>
        <w:t>2</w:t>
      </w:r>
      <w:r w:rsidR="0055207A">
        <w:noBreakHyphen/>
      </w:r>
      <w:r w:rsidR="0055207A">
        <w:rPr>
          <w:noProof/>
        </w:rPr>
        <w:t>1</w:t>
      </w:r>
      <w:r>
        <w:fldChar w:fldCharType="end"/>
      </w:r>
      <w:r>
        <w:rPr>
          <w:rFonts w:hint="eastAsia"/>
        </w:rPr>
        <w:t>所示。</w:t>
      </w:r>
    </w:p>
    <w:p w14:paraId="3A850FB6" w14:textId="77777777" w:rsidR="0023063E" w:rsidRDefault="0023063E" w:rsidP="0023063E">
      <w:r>
        <w:rPr>
          <w:rFonts w:hint="eastAsia"/>
          <w:noProof/>
        </w:rPr>
        <w:drawing>
          <wp:inline distT="0" distB="0" distL="0" distR="0" wp14:anchorId="200EEC44" wp14:editId="778AB2FC">
            <wp:extent cx="5273040" cy="305181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3040" cy="3051810"/>
                    </a:xfrm>
                    <a:prstGeom prst="rect">
                      <a:avLst/>
                    </a:prstGeom>
                    <a:noFill/>
                    <a:ln>
                      <a:noFill/>
                    </a:ln>
                  </pic:spPr>
                </pic:pic>
              </a:graphicData>
            </a:graphic>
          </wp:inline>
        </w:drawing>
      </w:r>
    </w:p>
    <w:p w14:paraId="1DB88386" w14:textId="34B9E01C" w:rsidR="0023063E" w:rsidRDefault="0023063E" w:rsidP="0023063E">
      <w:pPr>
        <w:pStyle w:val="aa"/>
        <w:spacing w:before="163"/>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207A">
        <w:rPr>
          <w:noProof/>
        </w:rPr>
        <w:t>1</w:t>
      </w:r>
      <w:r>
        <w:fldChar w:fldCharType="end"/>
      </w:r>
      <w:r>
        <w:t xml:space="preserve">  </w:t>
      </w:r>
      <w:r>
        <w:rPr>
          <w:rFonts w:hint="eastAsia"/>
        </w:rPr>
        <w:t>向导生成</w:t>
      </w:r>
      <w:r>
        <w:rPr>
          <w:rFonts w:hint="eastAsia"/>
        </w:rPr>
        <w:t>Project</w:t>
      </w:r>
      <w:r>
        <w:rPr>
          <w:rFonts w:hint="eastAsia"/>
        </w:rPr>
        <w:t>目录中的</w:t>
      </w:r>
      <w:r>
        <w:rPr>
          <w:rFonts w:hint="eastAsia"/>
        </w:rPr>
        <w:t>Gradle</w:t>
      </w:r>
      <w:r>
        <w:rPr>
          <w:rFonts w:hint="eastAsia"/>
        </w:rPr>
        <w:t>配置文件</w:t>
      </w:r>
    </w:p>
    <w:p w14:paraId="4A9A6D51" w14:textId="77777777" w:rsidR="0023063E" w:rsidRPr="00464F5A" w:rsidRDefault="0023063E" w:rsidP="0023063E"/>
    <w:p w14:paraId="21609AC3" w14:textId="77777777" w:rsidR="0023063E" w:rsidRDefault="0023063E" w:rsidP="0023063E">
      <w:pPr>
        <w:ind w:firstLineChars="200" w:firstLine="420"/>
      </w:pPr>
      <w:r>
        <w:rPr>
          <w:rFonts w:hint="eastAsia"/>
        </w:rPr>
        <w:t>这些</w:t>
      </w:r>
      <w:r>
        <w:rPr>
          <w:rFonts w:hint="eastAsia"/>
        </w:rPr>
        <w:t>Gradle</w:t>
      </w:r>
      <w:r>
        <w:rPr>
          <w:rFonts w:hint="eastAsia"/>
        </w:rPr>
        <w:t>配置文件包括</w:t>
      </w:r>
      <w:r>
        <w:t>：</w:t>
      </w:r>
    </w:p>
    <w:p w14:paraId="121DF89E" w14:textId="77777777" w:rsidR="0023063E" w:rsidRDefault="0023063E" w:rsidP="0023063E">
      <w:pPr>
        <w:ind w:firstLineChars="200" w:firstLine="420"/>
      </w:pPr>
    </w:p>
    <w:p w14:paraId="22D78DB5" w14:textId="77777777" w:rsidR="0023063E" w:rsidRDefault="0023063E" w:rsidP="0023063E">
      <w:pPr>
        <w:pStyle w:val="afa"/>
        <w:numPr>
          <w:ilvl w:val="0"/>
          <w:numId w:val="36"/>
        </w:numPr>
        <w:ind w:left="840" w:firstLineChars="0"/>
      </w:pPr>
      <w:r>
        <w:rPr>
          <w:rFonts w:hint="eastAsia"/>
        </w:rPr>
        <w:t>build.gradle</w:t>
      </w:r>
      <w:r>
        <w:rPr>
          <w:rFonts w:hint="eastAsia"/>
        </w:rPr>
        <w:t>（若使用</w:t>
      </w:r>
      <w:r>
        <w:rPr>
          <w:rFonts w:hint="eastAsia"/>
        </w:rPr>
        <w:t>Kotlin</w:t>
      </w:r>
      <w:r>
        <w:t xml:space="preserve"> </w:t>
      </w:r>
      <w:r>
        <w:rPr>
          <w:rFonts w:hint="eastAsia"/>
        </w:rPr>
        <w:t>DSL</w:t>
      </w:r>
      <w:r>
        <w:rPr>
          <w:rFonts w:hint="eastAsia"/>
        </w:rPr>
        <w:t>，则为</w:t>
      </w:r>
      <w:r>
        <w:rPr>
          <w:rFonts w:hint="eastAsia"/>
        </w:rPr>
        <w:t>build.gradle</w:t>
      </w:r>
      <w:r>
        <w:t>.kts</w:t>
      </w:r>
      <w:r>
        <w:rPr>
          <w:rFonts w:hint="eastAsia"/>
        </w:rPr>
        <w:t>）</w:t>
      </w:r>
      <w:r>
        <w:rPr>
          <w:rFonts w:hint="eastAsia"/>
        </w:rPr>
        <w:t xml:space="preserve">: </w:t>
      </w:r>
      <w:r>
        <w:rPr>
          <w:rFonts w:hint="eastAsia"/>
        </w:rPr>
        <w:t>在</w:t>
      </w:r>
      <w:r>
        <w:rPr>
          <w:rFonts w:hint="eastAsia"/>
        </w:rPr>
        <w:t>app</w:t>
      </w:r>
      <w:r>
        <w:rPr>
          <w:rFonts w:hint="eastAsia"/>
        </w:rPr>
        <w:t>目录下，存在一个</w:t>
      </w:r>
      <w:r>
        <w:rPr>
          <w:rFonts w:hint="eastAsia"/>
        </w:rPr>
        <w:t>build.gradle</w:t>
      </w:r>
      <w:r>
        <w:rPr>
          <w:rFonts w:hint="eastAsia"/>
        </w:rPr>
        <w:t>文件，代表了</w:t>
      </w:r>
      <w:r>
        <w:rPr>
          <w:rFonts w:hint="eastAsia"/>
        </w:rPr>
        <w:t>app Module</w:t>
      </w:r>
      <w:r>
        <w:rPr>
          <w:rFonts w:hint="eastAsia"/>
        </w:rPr>
        <w:t>的构建脚本，它定义了应用于本模块的构建规则。项目根目录下也存在一个</w:t>
      </w:r>
      <w:r>
        <w:rPr>
          <w:rFonts w:hint="eastAsia"/>
        </w:rPr>
        <w:t>build.gradle</w:t>
      </w:r>
      <w:r>
        <w:rPr>
          <w:rFonts w:hint="eastAsia"/>
        </w:rPr>
        <w:t>文件，它代表整个项目的构建，定义适用于这个项目中所有模块的构建规则。</w:t>
      </w:r>
    </w:p>
    <w:p w14:paraId="42641718" w14:textId="77777777" w:rsidR="0023063E" w:rsidRDefault="0023063E" w:rsidP="0023063E">
      <w:pPr>
        <w:pStyle w:val="afa"/>
        <w:numPr>
          <w:ilvl w:val="0"/>
          <w:numId w:val="36"/>
        </w:numPr>
        <w:ind w:left="840" w:firstLineChars="0"/>
      </w:pPr>
      <w:r>
        <w:rPr>
          <w:rFonts w:hint="eastAsia"/>
        </w:rPr>
        <w:t xml:space="preserve">gradle.properties: </w:t>
      </w:r>
      <w:r>
        <w:rPr>
          <w:rFonts w:hint="eastAsia"/>
        </w:rPr>
        <w:t>从它的名字可以看出，这个文件中定义了一系列“属性”。实际上，这个文件中定义了一系列供</w:t>
      </w:r>
      <w:r>
        <w:rPr>
          <w:rFonts w:hint="eastAsia"/>
        </w:rPr>
        <w:t>build.gradle</w:t>
      </w:r>
      <w:r>
        <w:rPr>
          <w:rFonts w:hint="eastAsia"/>
        </w:rPr>
        <w:t>使用的常量，比如</w:t>
      </w:r>
      <w:r>
        <w:rPr>
          <w:rFonts w:hint="eastAsia"/>
        </w:rPr>
        <w:t>keystore</w:t>
      </w:r>
      <w:r>
        <w:rPr>
          <w:rFonts w:hint="eastAsia"/>
        </w:rPr>
        <w:t>的存储路径、</w:t>
      </w:r>
      <w:r>
        <w:rPr>
          <w:rFonts w:hint="eastAsia"/>
        </w:rPr>
        <w:lastRenderedPageBreak/>
        <w:t>keyalias</w:t>
      </w:r>
      <w:r>
        <w:rPr>
          <w:rFonts w:hint="eastAsia"/>
        </w:rPr>
        <w:t>等等。</w:t>
      </w:r>
    </w:p>
    <w:p w14:paraId="14D6D25B" w14:textId="77777777" w:rsidR="0023063E" w:rsidRDefault="0023063E" w:rsidP="0023063E">
      <w:pPr>
        <w:pStyle w:val="afa"/>
        <w:numPr>
          <w:ilvl w:val="0"/>
          <w:numId w:val="36"/>
        </w:numPr>
        <w:ind w:left="840" w:firstLineChars="0"/>
      </w:pPr>
      <w:r>
        <w:rPr>
          <w:rFonts w:hint="eastAsia"/>
        </w:rPr>
        <w:t>gradlew</w:t>
      </w:r>
      <w:r>
        <w:rPr>
          <w:rFonts w:hint="eastAsia"/>
        </w:rPr>
        <w:t>与</w:t>
      </w:r>
      <w:r>
        <w:rPr>
          <w:rFonts w:hint="eastAsia"/>
        </w:rPr>
        <w:t>gradlew.bat: gradlew</w:t>
      </w:r>
      <w:r>
        <w:rPr>
          <w:rFonts w:hint="eastAsia"/>
        </w:rPr>
        <w:t>为</w:t>
      </w:r>
      <w:r>
        <w:rPr>
          <w:rFonts w:hint="eastAsia"/>
        </w:rPr>
        <w:t>Linux</w:t>
      </w:r>
      <w:r>
        <w:rPr>
          <w:rFonts w:hint="eastAsia"/>
        </w:rPr>
        <w:t>下的</w:t>
      </w:r>
      <w:r>
        <w:rPr>
          <w:rFonts w:hint="eastAsia"/>
        </w:rPr>
        <w:t>shell</w:t>
      </w:r>
      <w:r>
        <w:rPr>
          <w:rFonts w:hint="eastAsia"/>
        </w:rPr>
        <w:t>脚本，</w:t>
      </w:r>
      <w:r>
        <w:rPr>
          <w:rFonts w:hint="eastAsia"/>
        </w:rPr>
        <w:t>gradlew.bat</w:t>
      </w:r>
      <w:r>
        <w:rPr>
          <w:rFonts w:hint="eastAsia"/>
        </w:rPr>
        <w:t>是</w:t>
      </w:r>
      <w:r>
        <w:rPr>
          <w:rFonts w:hint="eastAsia"/>
        </w:rPr>
        <w:t>Windows</w:t>
      </w:r>
      <w:r>
        <w:rPr>
          <w:rFonts w:hint="eastAsia"/>
        </w:rPr>
        <w:t>下的批处理文件。</w:t>
      </w:r>
      <w:r>
        <w:rPr>
          <w:rFonts w:hint="eastAsia"/>
        </w:rPr>
        <w:t>gradlew</w:t>
      </w:r>
      <w:r>
        <w:rPr>
          <w:rFonts w:hint="eastAsia"/>
        </w:rPr>
        <w:t>是</w:t>
      </w:r>
      <w:r>
        <w:rPr>
          <w:rFonts w:hint="eastAsia"/>
        </w:rPr>
        <w:t>gradle wrapper</w:t>
      </w:r>
      <w:r>
        <w:rPr>
          <w:rFonts w:hint="eastAsia"/>
        </w:rPr>
        <w:t>的缩写，也就是说它对</w:t>
      </w:r>
      <w:r>
        <w:rPr>
          <w:rFonts w:hint="eastAsia"/>
        </w:rPr>
        <w:t>gradle</w:t>
      </w:r>
      <w:r>
        <w:rPr>
          <w:rFonts w:hint="eastAsia"/>
        </w:rPr>
        <w:t>的命令进行了包装，比如我们进入到指定</w:t>
      </w:r>
      <w:r>
        <w:rPr>
          <w:rFonts w:hint="eastAsia"/>
        </w:rPr>
        <w:t>Module</w:t>
      </w:r>
      <w:r>
        <w:rPr>
          <w:rFonts w:hint="eastAsia"/>
        </w:rPr>
        <w:t>目录并执行“</w:t>
      </w:r>
      <w:r>
        <w:rPr>
          <w:rFonts w:hint="eastAsia"/>
        </w:rPr>
        <w:t>gradlew.bat assemble</w:t>
      </w:r>
      <w:r>
        <w:rPr>
          <w:rFonts w:hint="eastAsia"/>
        </w:rPr>
        <w:t>”即可完成对当前</w:t>
      </w:r>
      <w:r>
        <w:rPr>
          <w:rFonts w:hint="eastAsia"/>
        </w:rPr>
        <w:t>Module</w:t>
      </w:r>
      <w:r>
        <w:rPr>
          <w:rFonts w:hint="eastAsia"/>
        </w:rPr>
        <w:t>的构建（</w:t>
      </w:r>
      <w:r>
        <w:rPr>
          <w:rFonts w:hint="eastAsia"/>
        </w:rPr>
        <w:t>Windows</w:t>
      </w:r>
      <w:r>
        <w:rPr>
          <w:rFonts w:hint="eastAsia"/>
        </w:rPr>
        <w:t>系统下）。</w:t>
      </w:r>
    </w:p>
    <w:p w14:paraId="1050B059" w14:textId="77777777" w:rsidR="0023063E" w:rsidRDefault="0023063E" w:rsidP="0023063E">
      <w:pPr>
        <w:pStyle w:val="afa"/>
        <w:numPr>
          <w:ilvl w:val="0"/>
          <w:numId w:val="36"/>
        </w:numPr>
        <w:ind w:left="840" w:firstLineChars="0"/>
      </w:pPr>
      <w:r>
        <w:rPr>
          <w:rFonts w:hint="eastAsia"/>
        </w:rPr>
        <w:t xml:space="preserve">local.properties: </w:t>
      </w:r>
      <w:r>
        <w:rPr>
          <w:rFonts w:hint="eastAsia"/>
        </w:rPr>
        <w:t>从名字就可以看出来，这个文件中定义了一些本地属性，比如</w:t>
      </w:r>
      <w:r>
        <w:rPr>
          <w:rFonts w:hint="eastAsia"/>
        </w:rPr>
        <w:t>SDK</w:t>
      </w:r>
      <w:r>
        <w:rPr>
          <w:rFonts w:hint="eastAsia"/>
        </w:rPr>
        <w:t>的路径。</w:t>
      </w:r>
    </w:p>
    <w:p w14:paraId="0289FE28" w14:textId="77777777" w:rsidR="0023063E" w:rsidRDefault="0023063E" w:rsidP="0023063E">
      <w:pPr>
        <w:pStyle w:val="afa"/>
        <w:numPr>
          <w:ilvl w:val="0"/>
          <w:numId w:val="36"/>
        </w:numPr>
        <w:ind w:left="840" w:firstLineChars="0"/>
      </w:pPr>
      <w:r>
        <w:rPr>
          <w:rFonts w:hint="eastAsia"/>
        </w:rPr>
        <w:t>settings.gradle</w:t>
      </w:r>
      <w:r>
        <w:rPr>
          <w:rFonts w:hint="eastAsia"/>
        </w:rPr>
        <w:t>（若使用</w:t>
      </w:r>
      <w:r>
        <w:rPr>
          <w:rFonts w:hint="eastAsia"/>
        </w:rPr>
        <w:t>Kotlin</w:t>
      </w:r>
      <w:r>
        <w:t xml:space="preserve"> </w:t>
      </w:r>
      <w:r>
        <w:rPr>
          <w:rFonts w:hint="eastAsia"/>
        </w:rPr>
        <w:t>DSL</w:t>
      </w:r>
      <w:r>
        <w:rPr>
          <w:rFonts w:hint="eastAsia"/>
        </w:rPr>
        <w:t>，则为</w:t>
      </w:r>
      <w:r>
        <w:rPr>
          <w:rFonts w:hint="eastAsia"/>
        </w:rPr>
        <w:t>settings.gradle</w:t>
      </w:r>
      <w:r>
        <w:t>.kts</w:t>
      </w:r>
      <w:r>
        <w:rPr>
          <w:rFonts w:hint="eastAsia"/>
        </w:rPr>
        <w:t>）</w:t>
      </w:r>
      <w:r>
        <w:rPr>
          <w:rFonts w:hint="eastAsia"/>
        </w:rPr>
        <w:t xml:space="preserve">: </w:t>
      </w:r>
      <w:r>
        <w:rPr>
          <w:rFonts w:hint="eastAsia"/>
        </w:rPr>
        <w:t>假如我们的项目包含了不只一个</w:t>
      </w:r>
      <w:r>
        <w:rPr>
          <w:rFonts w:hint="eastAsia"/>
        </w:rPr>
        <w:t>Module</w:t>
      </w:r>
      <w:r>
        <w:rPr>
          <w:rFonts w:hint="eastAsia"/>
        </w:rPr>
        <w:t>时，我们想要一次性构建所有</w:t>
      </w:r>
      <w:r>
        <w:rPr>
          <w:rFonts w:hint="eastAsia"/>
        </w:rPr>
        <w:t>Module</w:t>
      </w:r>
      <w:r>
        <w:rPr>
          <w:rFonts w:hint="eastAsia"/>
        </w:rPr>
        <w:t>以完成整个项目的构建，这时我们需要用到这个文件。比如我们的项目包含了</w:t>
      </w:r>
      <w:r>
        <w:rPr>
          <w:rFonts w:hint="eastAsia"/>
        </w:rPr>
        <w:t>ModuleA</w:t>
      </w:r>
      <w:r>
        <w:rPr>
          <w:rFonts w:hint="eastAsia"/>
        </w:rPr>
        <w:t>和</w:t>
      </w:r>
      <w:r>
        <w:rPr>
          <w:rFonts w:hint="eastAsia"/>
        </w:rPr>
        <w:t>ModuleB</w:t>
      </w:r>
      <w:r>
        <w:rPr>
          <w:rFonts w:hint="eastAsia"/>
        </w:rPr>
        <w:t>这两个模块，则这个文件中会包含这样的语句：</w:t>
      </w:r>
      <w:r>
        <w:rPr>
          <w:rFonts w:hint="eastAsia"/>
        </w:rPr>
        <w:t>include ':ModuleA', ':ModuleB'</w:t>
      </w:r>
      <w:r>
        <w:rPr>
          <w:rFonts w:hint="eastAsia"/>
        </w:rPr>
        <w:t>。</w:t>
      </w:r>
    </w:p>
    <w:p w14:paraId="19FC8111" w14:textId="77777777" w:rsidR="0023063E" w:rsidRDefault="0023063E" w:rsidP="0023063E"/>
    <w:p w14:paraId="06F01768" w14:textId="77777777" w:rsidR="0023063E" w:rsidRDefault="0023063E" w:rsidP="0023063E">
      <w:pPr>
        <w:pStyle w:val="30"/>
      </w:pPr>
      <w:bookmarkStart w:id="236" w:name="_Toc179417848"/>
      <w:r>
        <w:rPr>
          <w:rFonts w:hint="eastAsia"/>
        </w:rPr>
        <w:t>构建一个“</w:t>
      </w:r>
      <w:r>
        <w:rPr>
          <w:rFonts w:hint="eastAsia"/>
        </w:rPr>
        <w:t>Bottom</w:t>
      </w:r>
      <w:r>
        <w:t xml:space="preserve"> Navigation Views Activity</w:t>
      </w:r>
      <w:r>
        <w:rPr>
          <w:rFonts w:hint="eastAsia"/>
        </w:rPr>
        <w:t>”类型的</w:t>
      </w:r>
      <w:r>
        <w:rPr>
          <w:rFonts w:hint="eastAsia"/>
        </w:rPr>
        <w:t>Project</w:t>
      </w:r>
      <w:bookmarkEnd w:id="236"/>
    </w:p>
    <w:p w14:paraId="43BE9F68" w14:textId="77777777" w:rsidR="0023063E" w:rsidRDefault="0023063E" w:rsidP="00104895">
      <w:pPr>
        <w:pStyle w:val="4"/>
      </w:pPr>
      <w:r>
        <w:rPr>
          <w:rFonts w:hint="eastAsia"/>
        </w:rPr>
        <w:t>使用图形化向导生成项目文件</w:t>
      </w:r>
    </w:p>
    <w:p w14:paraId="02F62A07" w14:textId="77777777" w:rsidR="0023063E" w:rsidRDefault="0023063E" w:rsidP="0023063E">
      <w:pPr>
        <w:ind w:firstLineChars="200" w:firstLine="420"/>
      </w:pPr>
      <w:r>
        <w:rPr>
          <w:rFonts w:hint="eastAsia"/>
        </w:rPr>
        <w:t>主菜单“</w:t>
      </w:r>
      <w:r>
        <w:rPr>
          <w:rFonts w:hint="eastAsia"/>
        </w:rPr>
        <w:t>F</w:t>
      </w:r>
      <w:r>
        <w:t>ile</w:t>
      </w:r>
      <w:r>
        <w:rPr>
          <w:rFonts w:hint="eastAsia"/>
        </w:rPr>
        <w:t>”→“</w:t>
      </w:r>
      <w:r>
        <w:rPr>
          <w:rFonts w:hint="eastAsia"/>
        </w:rPr>
        <w:t>New</w:t>
      </w:r>
      <w:r>
        <w:rPr>
          <w:rFonts w:hint="eastAsia"/>
        </w:rPr>
        <w:t>”→“</w:t>
      </w:r>
      <w:r>
        <w:rPr>
          <w:rFonts w:hint="eastAsia"/>
        </w:rPr>
        <w:t>New</w:t>
      </w:r>
      <w:r>
        <w:t xml:space="preserve"> </w:t>
      </w:r>
      <w:r>
        <w:rPr>
          <w:rFonts w:hint="eastAsia"/>
        </w:rPr>
        <w:t>Project</w:t>
      </w:r>
      <w:r>
        <w:rPr>
          <w:rFonts w:hint="eastAsia"/>
        </w:rPr>
        <w:t>”可以打开图形化的向导来辅助项目（</w:t>
      </w:r>
      <w:r>
        <w:rPr>
          <w:rFonts w:hint="eastAsia"/>
        </w:rPr>
        <w:t>Project</w:t>
      </w:r>
      <w:r>
        <w:rPr>
          <w:rFonts w:hint="eastAsia"/>
        </w:rPr>
        <w:t>）的建立。建议第一个项目选择如下所示的“</w:t>
      </w:r>
      <w:r>
        <w:rPr>
          <w:rFonts w:hint="eastAsia"/>
        </w:rPr>
        <w:t>Bottom</w:t>
      </w:r>
      <w:r>
        <w:t xml:space="preserve"> Navigation Views Activity</w:t>
      </w:r>
      <w:r>
        <w:rPr>
          <w:rFonts w:hint="eastAsia"/>
        </w:rPr>
        <w:t>”，所创建的项目生成的</w:t>
      </w:r>
      <w:r>
        <w:rPr>
          <w:rFonts w:hint="eastAsia"/>
        </w:rPr>
        <w:t>APP</w:t>
      </w:r>
      <w:r>
        <w:rPr>
          <w:rFonts w:hint="eastAsia"/>
        </w:rPr>
        <w:t>程序（</w:t>
      </w:r>
      <w:r>
        <w:rPr>
          <w:rFonts w:hint="eastAsia"/>
        </w:rPr>
        <w:t>*</w:t>
      </w:r>
      <w:r>
        <w:t>.apk</w:t>
      </w:r>
      <w:r>
        <w:rPr>
          <w:rFonts w:hint="eastAsia"/>
        </w:rPr>
        <w:t>安装后在手机上生成的</w:t>
      </w:r>
      <w:r>
        <w:rPr>
          <w:rFonts w:hint="eastAsia"/>
        </w:rPr>
        <w:t>APP</w:t>
      </w:r>
      <w:r>
        <w:rPr>
          <w:rFonts w:hint="eastAsia"/>
        </w:rPr>
        <w:t>）的界面底部会有</w:t>
      </w:r>
      <w:r>
        <w:rPr>
          <w:rFonts w:hint="eastAsia"/>
        </w:rPr>
        <w:t>3</w:t>
      </w:r>
      <w:r>
        <w:rPr>
          <w:rFonts w:hint="eastAsia"/>
        </w:rPr>
        <w:t>个按钮，点击按钮会显示一些提示文字。</w:t>
      </w:r>
    </w:p>
    <w:p w14:paraId="38B6F641" w14:textId="77777777" w:rsidR="0023063E" w:rsidRDefault="0023063E" w:rsidP="0023063E">
      <w:pPr>
        <w:jc w:val="center"/>
      </w:pPr>
      <w:r>
        <w:rPr>
          <w:noProof/>
        </w:rPr>
        <w:drawing>
          <wp:inline distT="0" distB="0" distL="0" distR="0" wp14:anchorId="1F0155ED" wp14:editId="114A19A0">
            <wp:extent cx="3685397" cy="2660887"/>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89969" cy="2664188"/>
                    </a:xfrm>
                    <a:prstGeom prst="rect">
                      <a:avLst/>
                    </a:prstGeom>
                  </pic:spPr>
                </pic:pic>
              </a:graphicData>
            </a:graphic>
          </wp:inline>
        </w:drawing>
      </w:r>
    </w:p>
    <w:p w14:paraId="5E11FFCB" w14:textId="77777777" w:rsidR="0023063E" w:rsidRDefault="0023063E" w:rsidP="0023063E"/>
    <w:p w14:paraId="738EF9F7" w14:textId="77777777" w:rsidR="0023063E" w:rsidRDefault="0023063E" w:rsidP="0023063E">
      <w:r>
        <w:rPr>
          <w:rFonts w:hint="eastAsia"/>
        </w:rPr>
        <w:t>选定界面风格后，建议选择</w:t>
      </w:r>
      <w:r>
        <w:rPr>
          <w:rFonts w:hint="eastAsia"/>
        </w:rPr>
        <w:t>/</w:t>
      </w:r>
      <w:r>
        <w:rPr>
          <w:rFonts w:hint="eastAsia"/>
        </w:rPr>
        <w:t>设置如下。</w:t>
      </w:r>
    </w:p>
    <w:p w14:paraId="4F187629" w14:textId="77777777" w:rsidR="0023063E" w:rsidRDefault="0023063E" w:rsidP="0023063E">
      <w:r>
        <w:rPr>
          <w:rFonts w:hint="eastAsia"/>
        </w:rPr>
        <w:t>Name</w:t>
      </w:r>
      <w:r>
        <w:rPr>
          <w:rFonts w:hint="eastAsia"/>
        </w:rPr>
        <w:t>，</w:t>
      </w:r>
      <w:r>
        <w:rPr>
          <w:rFonts w:hint="eastAsia"/>
        </w:rPr>
        <w:t>Project</w:t>
      </w:r>
      <w:r>
        <w:rPr>
          <w:rFonts w:hint="eastAsia"/>
        </w:rPr>
        <w:t>的名称</w:t>
      </w:r>
    </w:p>
    <w:p w14:paraId="7879DF6E" w14:textId="77777777" w:rsidR="0023063E" w:rsidRDefault="0023063E" w:rsidP="0023063E">
      <w:r>
        <w:rPr>
          <w:rFonts w:hint="eastAsia"/>
        </w:rPr>
        <w:t>Package</w:t>
      </w:r>
      <w:r>
        <w:t xml:space="preserve"> </w:t>
      </w:r>
      <w:r>
        <w:rPr>
          <w:rFonts w:hint="eastAsia"/>
        </w:rPr>
        <w:t>name</w:t>
      </w:r>
      <w:r>
        <w:rPr>
          <w:rFonts w:hint="eastAsia"/>
        </w:rPr>
        <w:t>，所生成软件包的名称</w:t>
      </w:r>
    </w:p>
    <w:p w14:paraId="767D654F" w14:textId="77777777" w:rsidR="0023063E" w:rsidRDefault="0023063E" w:rsidP="0023063E">
      <w:r>
        <w:rPr>
          <w:rFonts w:hint="eastAsia"/>
        </w:rPr>
        <w:t>Language</w:t>
      </w:r>
      <w:r>
        <w:rPr>
          <w:rFonts w:hint="eastAsia"/>
        </w:rPr>
        <w:t>，建议选择</w:t>
      </w:r>
      <w:r>
        <w:rPr>
          <w:rFonts w:hint="eastAsia"/>
        </w:rPr>
        <w:t>java</w:t>
      </w:r>
      <w:r>
        <w:rPr>
          <w:rFonts w:hint="eastAsia"/>
        </w:rPr>
        <w:t>，另一个选项是</w:t>
      </w:r>
      <w:r>
        <w:rPr>
          <w:rFonts w:hint="eastAsia"/>
        </w:rPr>
        <w:t>Kotlin</w:t>
      </w:r>
      <w:r>
        <w:rPr>
          <w:rStyle w:val="afe"/>
        </w:rPr>
        <w:footnoteReference w:id="7"/>
      </w:r>
    </w:p>
    <w:p w14:paraId="43A48CB2" w14:textId="77777777" w:rsidR="0023063E" w:rsidRDefault="0023063E" w:rsidP="0023063E">
      <w:r>
        <w:rPr>
          <w:rFonts w:hint="eastAsia"/>
        </w:rPr>
        <w:t>Build</w:t>
      </w:r>
      <w:r>
        <w:t xml:space="preserve"> </w:t>
      </w:r>
      <w:r>
        <w:rPr>
          <w:rFonts w:hint="eastAsia"/>
        </w:rPr>
        <w:t>configuration</w:t>
      </w:r>
      <w:r>
        <w:t xml:space="preserve"> </w:t>
      </w:r>
      <w:r>
        <w:rPr>
          <w:rFonts w:hint="eastAsia"/>
        </w:rPr>
        <w:t>language</w:t>
      </w:r>
      <w:r>
        <w:rPr>
          <w:rFonts w:hint="eastAsia"/>
        </w:rPr>
        <w:t>，建议选用默认的</w:t>
      </w:r>
      <w:r>
        <w:rPr>
          <w:rFonts w:hint="eastAsia"/>
        </w:rPr>
        <w:t>Kotlin</w:t>
      </w:r>
      <w:r>
        <w:t xml:space="preserve"> </w:t>
      </w:r>
      <w:r>
        <w:rPr>
          <w:rFonts w:hint="eastAsia"/>
        </w:rPr>
        <w:t>DSL</w:t>
      </w:r>
      <w:r>
        <w:rPr>
          <w:rFonts w:hint="eastAsia"/>
        </w:rPr>
        <w:t>，另一个选项是</w:t>
      </w:r>
      <w:r>
        <w:rPr>
          <w:rFonts w:hint="eastAsia"/>
        </w:rPr>
        <w:t>Groove</w:t>
      </w:r>
      <w:r>
        <w:t xml:space="preserve"> </w:t>
      </w:r>
      <w:r>
        <w:rPr>
          <w:rFonts w:hint="eastAsia"/>
        </w:rPr>
        <w:t>DSL</w:t>
      </w:r>
      <w:r>
        <w:rPr>
          <w:rStyle w:val="afe"/>
        </w:rPr>
        <w:footnoteReference w:id="8"/>
      </w:r>
    </w:p>
    <w:p w14:paraId="1AB67264" w14:textId="77777777" w:rsidR="0023063E" w:rsidRDefault="0023063E" w:rsidP="0023063E">
      <w:pPr>
        <w:jc w:val="center"/>
      </w:pPr>
      <w:r>
        <w:rPr>
          <w:noProof/>
        </w:rPr>
        <w:lastRenderedPageBreak/>
        <w:drawing>
          <wp:inline distT="0" distB="0" distL="0" distR="0" wp14:anchorId="62C5CF43" wp14:editId="59AD29C3">
            <wp:extent cx="3663210" cy="2644868"/>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67637" cy="2648064"/>
                    </a:xfrm>
                    <a:prstGeom prst="rect">
                      <a:avLst/>
                    </a:prstGeom>
                  </pic:spPr>
                </pic:pic>
              </a:graphicData>
            </a:graphic>
          </wp:inline>
        </w:drawing>
      </w:r>
    </w:p>
    <w:p w14:paraId="644F251E" w14:textId="77777777" w:rsidR="0023063E" w:rsidRDefault="0023063E" w:rsidP="0023063E"/>
    <w:p w14:paraId="4B4FD1FB" w14:textId="626EA18B" w:rsidR="0023063E" w:rsidRDefault="0023063E" w:rsidP="0023063E">
      <w:pPr>
        <w:ind w:firstLineChars="200" w:firstLine="420"/>
      </w:pPr>
      <w:r>
        <w:rPr>
          <w:rFonts w:hint="eastAsia"/>
        </w:rPr>
        <w:t>Android</w:t>
      </w:r>
      <w:r>
        <w:t xml:space="preserve"> </w:t>
      </w:r>
      <w:r>
        <w:rPr>
          <w:rFonts w:hint="eastAsia"/>
        </w:rPr>
        <w:t>Studio</w:t>
      </w:r>
      <w:r>
        <w:rPr>
          <w:rFonts w:hint="eastAsia"/>
        </w:rPr>
        <w:t>的图形化向导会生成项目所需要的一系列文件（</w:t>
      </w:r>
      <w:r>
        <w:rPr>
          <w:rFonts w:hint="eastAsia"/>
        </w:rPr>
        <w:t>java</w:t>
      </w:r>
      <w:r>
        <w:rPr>
          <w:rFonts w:hint="eastAsia"/>
        </w:rPr>
        <w:t>源文件、</w:t>
      </w:r>
      <w:r>
        <w:rPr>
          <w:rFonts w:hint="eastAsia"/>
        </w:rPr>
        <w:t>UI</w:t>
      </w:r>
      <w:r>
        <w:rPr>
          <w:rFonts w:hint="eastAsia"/>
        </w:rPr>
        <w:t>界面资源相关文件、</w:t>
      </w:r>
      <w:r>
        <w:rPr>
          <w:rFonts w:hint="eastAsia"/>
        </w:rPr>
        <w:t>Gradle</w:t>
      </w:r>
      <w:r>
        <w:rPr>
          <w:rFonts w:hint="eastAsia"/>
        </w:rPr>
        <w:t>配置文件等），如</w:t>
      </w:r>
      <w:r>
        <w:fldChar w:fldCharType="begin"/>
      </w:r>
      <w:r>
        <w:instrText xml:space="preserve"> </w:instrText>
      </w:r>
      <w:r>
        <w:rPr>
          <w:rFonts w:hint="eastAsia"/>
        </w:rPr>
        <w:instrText>REF _Ref179308023 \h</w:instrText>
      </w:r>
      <w:r>
        <w:instrText xml:space="preserve"> </w:instrText>
      </w:r>
      <w:r>
        <w:fldChar w:fldCharType="separate"/>
      </w:r>
      <w:r w:rsidR="0055207A">
        <w:rPr>
          <w:rFonts w:hint="eastAsia"/>
        </w:rPr>
        <w:t>图</w:t>
      </w:r>
      <w:r w:rsidR="0055207A">
        <w:rPr>
          <w:rFonts w:hint="eastAsia"/>
        </w:rPr>
        <w:t xml:space="preserve"> </w:t>
      </w:r>
      <w:r w:rsidR="0055207A">
        <w:rPr>
          <w:noProof/>
        </w:rPr>
        <w:t>12</w:t>
      </w:r>
      <w:r w:rsidR="0055207A">
        <w:noBreakHyphen/>
      </w:r>
      <w:r w:rsidR="0055207A">
        <w:rPr>
          <w:noProof/>
        </w:rPr>
        <w:t>2</w:t>
      </w:r>
      <w:r>
        <w:fldChar w:fldCharType="end"/>
      </w:r>
      <w:r>
        <w:rPr>
          <w:rFonts w:hint="eastAsia"/>
        </w:rPr>
        <w:t>所示。其中：</w:t>
      </w:r>
    </w:p>
    <w:p w14:paraId="50375B1B" w14:textId="77777777" w:rsidR="0023063E" w:rsidRDefault="0023063E" w:rsidP="0023063E">
      <w:pPr>
        <w:pStyle w:val="afa"/>
        <w:numPr>
          <w:ilvl w:val="0"/>
          <w:numId w:val="37"/>
        </w:numPr>
        <w:ind w:left="840" w:firstLineChars="0"/>
      </w:pPr>
      <w:r>
        <w:rPr>
          <w:rFonts w:hint="eastAsia"/>
        </w:rPr>
        <w:t>java</w:t>
      </w:r>
      <w:r>
        <w:rPr>
          <w:rFonts w:hint="eastAsia"/>
        </w:rPr>
        <w:t>源文件所在目录为“</w:t>
      </w:r>
      <w:r w:rsidRPr="002A3459">
        <w:t>\AndroidStudioProjects\hello\app\src\main\java</w:t>
      </w:r>
      <w:r>
        <w:rPr>
          <w:rFonts w:hint="eastAsia"/>
        </w:rPr>
        <w:t>”。</w:t>
      </w:r>
    </w:p>
    <w:p w14:paraId="76AEFB3D" w14:textId="77777777" w:rsidR="0023063E" w:rsidRDefault="0023063E" w:rsidP="0023063E">
      <w:pPr>
        <w:pStyle w:val="afa"/>
        <w:numPr>
          <w:ilvl w:val="0"/>
          <w:numId w:val="37"/>
        </w:numPr>
        <w:ind w:left="840" w:firstLineChars="0"/>
      </w:pPr>
      <w:r>
        <w:rPr>
          <w:rFonts w:hint="eastAsia"/>
        </w:rPr>
        <w:t>UI</w:t>
      </w:r>
      <w:r>
        <w:rPr>
          <w:rFonts w:hint="eastAsia"/>
        </w:rPr>
        <w:t>资源文件所在目录为“</w:t>
      </w:r>
      <w:r w:rsidRPr="00310DC1">
        <w:t>\AndroidStudioProjects\hello\app\src\main\res\layout</w:t>
      </w:r>
      <w:r>
        <w:rPr>
          <w:rFonts w:hint="eastAsia"/>
        </w:rPr>
        <w:t>”。</w:t>
      </w:r>
    </w:p>
    <w:p w14:paraId="31E94A99" w14:textId="77777777" w:rsidR="0023063E" w:rsidRDefault="0023063E" w:rsidP="0023063E">
      <w:pPr>
        <w:pStyle w:val="afa"/>
        <w:numPr>
          <w:ilvl w:val="0"/>
          <w:numId w:val="37"/>
        </w:numPr>
        <w:ind w:left="840" w:firstLineChars="0"/>
      </w:pPr>
      <w:r>
        <w:rPr>
          <w:rFonts w:hint="eastAsia"/>
        </w:rPr>
        <w:t>几个</w:t>
      </w:r>
      <w:r>
        <w:rPr>
          <w:rFonts w:hint="eastAsia"/>
        </w:rPr>
        <w:t>Gradle</w:t>
      </w:r>
      <w:r>
        <w:rPr>
          <w:rFonts w:hint="eastAsia"/>
        </w:rPr>
        <w:t>配置文件分布在目录“</w:t>
      </w:r>
      <w:r w:rsidRPr="00E03F51">
        <w:t>\AndroidStudioProjects\hello</w:t>
      </w:r>
      <w:r>
        <w:rPr>
          <w:rFonts w:hint="eastAsia"/>
        </w:rPr>
        <w:t>”和“</w:t>
      </w:r>
      <w:r w:rsidRPr="00BA151A">
        <w:t>\AndroidStudioProjects\hello\gradle\wrapper</w:t>
      </w:r>
      <w:r>
        <w:rPr>
          <w:rFonts w:hint="eastAsia"/>
        </w:rPr>
        <w:t>”。</w:t>
      </w:r>
    </w:p>
    <w:p w14:paraId="5DDF97BD" w14:textId="77777777" w:rsidR="0023063E" w:rsidRPr="00E240EA" w:rsidRDefault="0023063E" w:rsidP="0023063E"/>
    <w:p w14:paraId="65CD046D" w14:textId="77777777" w:rsidR="0023063E" w:rsidRDefault="0023063E" w:rsidP="0023063E">
      <w:pPr>
        <w:jc w:val="center"/>
      </w:pPr>
      <w:r>
        <w:rPr>
          <w:rFonts w:hint="eastAsia"/>
          <w:noProof/>
        </w:rPr>
        <w:drawing>
          <wp:inline distT="0" distB="0" distL="0" distR="0" wp14:anchorId="6327F14F" wp14:editId="0E614AE1">
            <wp:extent cx="1782000" cy="1994400"/>
            <wp:effectExtent l="0" t="0" r="889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782000" cy="199440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58251C9" wp14:editId="338860C4">
            <wp:extent cx="2221200" cy="1868400"/>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221200" cy="1868400"/>
                    </a:xfrm>
                    <a:prstGeom prst="rect">
                      <a:avLst/>
                    </a:prstGeom>
                    <a:noFill/>
                    <a:ln>
                      <a:noFill/>
                    </a:ln>
                  </pic:spPr>
                </pic:pic>
              </a:graphicData>
            </a:graphic>
          </wp:inline>
        </w:drawing>
      </w:r>
    </w:p>
    <w:p w14:paraId="052FB07A" w14:textId="42E5DE1A" w:rsidR="0023063E" w:rsidRDefault="0023063E" w:rsidP="0023063E">
      <w:pPr>
        <w:pStyle w:val="aa"/>
        <w:spacing w:before="163"/>
        <w:jc w:val="center"/>
      </w:pPr>
      <w:bookmarkStart w:id="237" w:name="_Ref1793080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207A">
        <w:rPr>
          <w:noProof/>
        </w:rPr>
        <w:t>2</w:t>
      </w:r>
      <w:r>
        <w:fldChar w:fldCharType="end"/>
      </w:r>
      <w:bookmarkEnd w:id="237"/>
      <w:r>
        <w:t xml:space="preserve">  </w:t>
      </w:r>
      <w:r>
        <w:rPr>
          <w:rFonts w:hint="eastAsia"/>
        </w:rPr>
        <w:t>向导生成的</w:t>
      </w:r>
      <w:r>
        <w:rPr>
          <w:rFonts w:hint="eastAsia"/>
        </w:rPr>
        <w:t>java</w:t>
      </w:r>
      <w:r>
        <w:rPr>
          <w:rFonts w:hint="eastAsia"/>
        </w:rPr>
        <w:t>源文件（左，</w:t>
      </w:r>
      <w:r>
        <w:rPr>
          <w:rFonts w:hint="eastAsia"/>
        </w:rPr>
        <w:t>M</w:t>
      </w:r>
      <w:r>
        <w:t>ainActivity.java</w:t>
      </w:r>
      <w:r>
        <w:rPr>
          <w:rFonts w:hint="eastAsia"/>
        </w:rPr>
        <w:t>）和</w:t>
      </w:r>
      <w:r>
        <w:rPr>
          <w:rFonts w:hint="eastAsia"/>
        </w:rPr>
        <w:t>UI</w:t>
      </w:r>
      <w:r>
        <w:rPr>
          <w:rFonts w:hint="eastAsia"/>
        </w:rPr>
        <w:t>界面描述文件（右，</w:t>
      </w:r>
      <w:r>
        <w:t>*.xml</w:t>
      </w:r>
      <w:r>
        <w:rPr>
          <w:rFonts w:hint="eastAsia"/>
        </w:rPr>
        <w:t>）</w:t>
      </w:r>
    </w:p>
    <w:p w14:paraId="1191FADC" w14:textId="77777777" w:rsidR="0023063E" w:rsidRDefault="0023063E" w:rsidP="0023063E"/>
    <w:p w14:paraId="285188CA" w14:textId="00A23FCF" w:rsidR="0023063E" w:rsidRDefault="0023063E" w:rsidP="0023063E">
      <w:pPr>
        <w:ind w:firstLineChars="200" w:firstLine="420"/>
      </w:pPr>
      <w:r>
        <w:rPr>
          <w:rFonts w:hint="eastAsia"/>
        </w:rPr>
        <w:t>上述生成的文件可以在</w:t>
      </w:r>
      <w:r>
        <w:rPr>
          <w:rFonts w:hint="eastAsia"/>
        </w:rPr>
        <w:t>Android</w:t>
      </w:r>
      <w:r>
        <w:t xml:space="preserve"> </w:t>
      </w:r>
      <w:r>
        <w:rPr>
          <w:rFonts w:hint="eastAsia"/>
        </w:rPr>
        <w:t>Studio</w:t>
      </w:r>
      <w:r>
        <w:rPr>
          <w:rFonts w:hint="eastAsia"/>
        </w:rPr>
        <w:t>的</w:t>
      </w:r>
      <w:r>
        <w:rPr>
          <w:rFonts w:hint="eastAsia"/>
        </w:rPr>
        <w:t>Android</w:t>
      </w:r>
      <w:r>
        <w:rPr>
          <w:rFonts w:hint="eastAsia"/>
        </w:rPr>
        <w:t>视图下查看，例如</w:t>
      </w:r>
      <w:r>
        <w:fldChar w:fldCharType="begin"/>
      </w:r>
      <w:r>
        <w:instrText xml:space="preserve"> </w:instrText>
      </w:r>
      <w:r>
        <w:rPr>
          <w:rFonts w:hint="eastAsia"/>
        </w:rPr>
        <w:instrText>REF _Ref179308349 \h</w:instrText>
      </w:r>
      <w:r>
        <w:instrText xml:space="preserve"> </w:instrText>
      </w:r>
      <w:r>
        <w:fldChar w:fldCharType="separate"/>
      </w:r>
      <w:r w:rsidR="0055207A">
        <w:rPr>
          <w:rFonts w:hint="eastAsia"/>
        </w:rPr>
        <w:t>图</w:t>
      </w:r>
      <w:r w:rsidR="0055207A">
        <w:rPr>
          <w:rFonts w:hint="eastAsia"/>
        </w:rPr>
        <w:t xml:space="preserve"> </w:t>
      </w:r>
      <w:r w:rsidR="0055207A">
        <w:rPr>
          <w:noProof/>
        </w:rPr>
        <w:t>12</w:t>
      </w:r>
      <w:r w:rsidR="0055207A">
        <w:noBreakHyphen/>
      </w:r>
      <w:r w:rsidR="0055207A">
        <w:rPr>
          <w:noProof/>
        </w:rPr>
        <w:t>3</w:t>
      </w:r>
      <w:r>
        <w:fldChar w:fldCharType="end"/>
      </w:r>
      <w:r>
        <w:rPr>
          <w:rFonts w:hint="eastAsia"/>
        </w:rPr>
        <w:t>所示的树形结构把各个不同用途的文件按照分组予以显示。</w:t>
      </w:r>
    </w:p>
    <w:p w14:paraId="5AF97011" w14:textId="77777777" w:rsidR="0023063E" w:rsidRDefault="0023063E" w:rsidP="0023063E">
      <w:pPr>
        <w:jc w:val="center"/>
      </w:pPr>
      <w:r>
        <w:rPr>
          <w:noProof/>
        </w:rPr>
        <w:lastRenderedPageBreak/>
        <w:drawing>
          <wp:inline distT="0" distB="0" distL="0" distR="0" wp14:anchorId="11F50364" wp14:editId="7F8FD20A">
            <wp:extent cx="3371407" cy="5626645"/>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376928" cy="5635860"/>
                    </a:xfrm>
                    <a:prstGeom prst="rect">
                      <a:avLst/>
                    </a:prstGeom>
                    <a:noFill/>
                    <a:ln>
                      <a:noFill/>
                    </a:ln>
                  </pic:spPr>
                </pic:pic>
              </a:graphicData>
            </a:graphic>
          </wp:inline>
        </w:drawing>
      </w:r>
    </w:p>
    <w:p w14:paraId="2E4D2F58" w14:textId="72A63724" w:rsidR="0023063E" w:rsidRDefault="0023063E" w:rsidP="0023063E">
      <w:pPr>
        <w:pStyle w:val="aa"/>
        <w:spacing w:before="163"/>
        <w:jc w:val="center"/>
      </w:pPr>
      <w:bookmarkStart w:id="238" w:name="_Ref1793083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207A">
        <w:rPr>
          <w:noProof/>
        </w:rPr>
        <w:t>3</w:t>
      </w:r>
      <w:r>
        <w:fldChar w:fldCharType="end"/>
      </w:r>
      <w:bookmarkEnd w:id="238"/>
      <w:r>
        <w:t xml:space="preserve">  </w:t>
      </w:r>
      <w:r>
        <w:rPr>
          <w:rFonts w:hint="eastAsia"/>
        </w:rPr>
        <w:t>Android</w:t>
      </w:r>
      <w:r>
        <w:t xml:space="preserve"> </w:t>
      </w:r>
      <w:r>
        <w:rPr>
          <w:rFonts w:hint="eastAsia"/>
        </w:rPr>
        <w:t>Studio</w:t>
      </w:r>
      <w:r>
        <w:rPr>
          <w:rFonts w:hint="eastAsia"/>
        </w:rPr>
        <w:t>中查看项目的文件</w:t>
      </w:r>
    </w:p>
    <w:p w14:paraId="621DFD69" w14:textId="77777777" w:rsidR="0023063E" w:rsidRDefault="0023063E" w:rsidP="0023063E"/>
    <w:p w14:paraId="338F990F" w14:textId="77777777" w:rsidR="0023063E" w:rsidRPr="003E5705" w:rsidRDefault="0023063E" w:rsidP="00104895">
      <w:pPr>
        <w:pStyle w:val="4"/>
      </w:pPr>
      <w:r>
        <w:rPr>
          <w:rFonts w:hint="eastAsia"/>
        </w:rPr>
        <w:t>简单了解</w:t>
      </w:r>
      <w:r>
        <w:rPr>
          <w:rFonts w:hint="eastAsia"/>
        </w:rPr>
        <w:t>Android</w:t>
      </w:r>
      <w:r>
        <w:t xml:space="preserve"> </w:t>
      </w:r>
      <w:r>
        <w:rPr>
          <w:rFonts w:hint="eastAsia"/>
        </w:rPr>
        <w:t>Studio</w:t>
      </w:r>
      <w:r>
        <w:rPr>
          <w:rFonts w:hint="eastAsia"/>
        </w:rPr>
        <w:t>中的</w:t>
      </w:r>
      <w:r>
        <w:rPr>
          <w:rFonts w:hint="eastAsia"/>
        </w:rPr>
        <w:t>UI</w:t>
      </w:r>
      <w:r>
        <w:rPr>
          <w:rFonts w:hint="eastAsia"/>
        </w:rPr>
        <w:t>设计</w:t>
      </w:r>
    </w:p>
    <w:p w14:paraId="26EFAE37" w14:textId="3FB14783" w:rsidR="0023063E" w:rsidRDefault="0023063E" w:rsidP="0023063E">
      <w:pPr>
        <w:ind w:firstLineChars="200" w:firstLine="420"/>
      </w:pPr>
      <w:r>
        <w:rPr>
          <w:rFonts w:hint="eastAsia"/>
        </w:rPr>
        <w:t>Android</w:t>
      </w:r>
      <w:r>
        <w:t xml:space="preserve"> </w:t>
      </w:r>
      <w:r>
        <w:rPr>
          <w:rFonts w:hint="eastAsia"/>
        </w:rPr>
        <w:t>Studio</w:t>
      </w:r>
      <w:r>
        <w:rPr>
          <w:rFonts w:hint="eastAsia"/>
        </w:rPr>
        <w:t>的图形化向导完成所有文件的生成后，会打开</w:t>
      </w:r>
      <w:r>
        <w:rPr>
          <w:rFonts w:hint="eastAsia"/>
        </w:rPr>
        <w:t>UI</w:t>
      </w:r>
      <w:r>
        <w:rPr>
          <w:rFonts w:hint="eastAsia"/>
        </w:rPr>
        <w:t>界面描述文件（</w:t>
      </w:r>
      <w:r w:rsidRPr="00740D93">
        <w:t>activity_main.xml</w:t>
      </w:r>
      <w:r>
        <w:rPr>
          <w:rFonts w:hint="eastAsia"/>
        </w:rPr>
        <w:t>），熟悉</w:t>
      </w:r>
      <w:r>
        <w:rPr>
          <w:rFonts w:hint="eastAsia"/>
        </w:rPr>
        <w:t>XML</w:t>
      </w:r>
      <w:r>
        <w:rPr>
          <w:rStyle w:val="afe"/>
        </w:rPr>
        <w:footnoteReference w:id="9"/>
      </w:r>
      <w:r>
        <w:rPr>
          <w:rFonts w:hint="eastAsia"/>
        </w:rPr>
        <w:t>句法规则（</w:t>
      </w:r>
      <w:r w:rsidRPr="00E44FB0">
        <w:t>syntax rule</w:t>
      </w:r>
      <w:r>
        <w:rPr>
          <w:rFonts w:hint="eastAsia"/>
        </w:rPr>
        <w:t>）的同学可以切换到纯文本状态直接修改</w:t>
      </w:r>
      <w:r>
        <w:rPr>
          <w:rFonts w:hint="eastAsia"/>
        </w:rPr>
        <w:t>xml</w:t>
      </w:r>
      <w:r>
        <w:rPr>
          <w:rFonts w:hint="eastAsia"/>
        </w:rPr>
        <w:t>文件内容来实现界面的调整。在</w:t>
      </w:r>
      <w:r>
        <w:rPr>
          <w:rFonts w:hint="eastAsia"/>
        </w:rPr>
        <w:t>UI</w:t>
      </w:r>
      <w:r>
        <w:rPr>
          <w:rFonts w:hint="eastAsia"/>
        </w:rPr>
        <w:t>界面较为简单的情形，一个</w:t>
      </w:r>
      <w:r w:rsidRPr="00740D93">
        <w:t>activity_main.xml</w:t>
      </w:r>
      <w:r>
        <w:rPr>
          <w:rFonts w:hint="eastAsia"/>
        </w:rPr>
        <w:t>就可以描述所有界面相关信息，如本课程实验中的示例都仅使用了一个</w:t>
      </w:r>
      <w:r>
        <w:rPr>
          <w:rFonts w:hint="eastAsia"/>
        </w:rPr>
        <w:t>XML</w:t>
      </w:r>
      <w:r>
        <w:rPr>
          <w:rFonts w:hint="eastAsia"/>
        </w:rPr>
        <w:t>文件。而</w:t>
      </w:r>
      <w:r>
        <w:fldChar w:fldCharType="begin"/>
      </w:r>
      <w:r>
        <w:instrText xml:space="preserve"> </w:instrText>
      </w:r>
      <w:r>
        <w:rPr>
          <w:rFonts w:hint="eastAsia"/>
        </w:rPr>
        <w:instrText>REF _Ref179307583 \h</w:instrText>
      </w:r>
      <w:r>
        <w:instrText xml:space="preserve"> </w:instrText>
      </w:r>
      <w:r>
        <w:fldChar w:fldCharType="separate"/>
      </w:r>
      <w:r w:rsidR="0055207A">
        <w:rPr>
          <w:rFonts w:hint="eastAsia"/>
        </w:rPr>
        <w:t>图</w:t>
      </w:r>
      <w:r w:rsidR="0055207A">
        <w:rPr>
          <w:rFonts w:hint="eastAsia"/>
        </w:rPr>
        <w:t xml:space="preserve"> </w:t>
      </w:r>
      <w:r w:rsidR="0055207A">
        <w:rPr>
          <w:noProof/>
        </w:rPr>
        <w:t>12</w:t>
      </w:r>
      <w:r w:rsidR="0055207A">
        <w:noBreakHyphen/>
      </w:r>
      <w:r w:rsidR="0055207A">
        <w:rPr>
          <w:noProof/>
        </w:rPr>
        <w:t>4</w:t>
      </w:r>
      <w:r>
        <w:fldChar w:fldCharType="end"/>
      </w:r>
      <w:r>
        <w:rPr>
          <w:rFonts w:hint="eastAsia"/>
        </w:rPr>
        <w:t>所示</w:t>
      </w:r>
      <w:r>
        <w:rPr>
          <w:rFonts w:hint="eastAsia"/>
        </w:rPr>
        <w:t>UI</w:t>
      </w:r>
      <w:r>
        <w:rPr>
          <w:rFonts w:hint="eastAsia"/>
        </w:rPr>
        <w:t>，共有</w:t>
      </w:r>
      <w:r>
        <w:rPr>
          <w:rFonts w:hint="eastAsia"/>
        </w:rPr>
        <w:t>4</w:t>
      </w:r>
      <w:r>
        <w:rPr>
          <w:rFonts w:hint="eastAsia"/>
        </w:rPr>
        <w:t>个</w:t>
      </w:r>
      <w:r>
        <w:rPr>
          <w:rFonts w:hint="eastAsia"/>
        </w:rPr>
        <w:t>XML</w:t>
      </w:r>
      <w:r>
        <w:rPr>
          <w:rFonts w:hint="eastAsia"/>
        </w:rPr>
        <w:t>文件，主界面对应</w:t>
      </w:r>
      <w:r w:rsidRPr="00740D93">
        <w:t>activity_main.xml</w:t>
      </w:r>
      <w:r>
        <w:rPr>
          <w:rFonts w:hint="eastAsia"/>
        </w:rPr>
        <w:t>，而</w:t>
      </w:r>
      <w:r>
        <w:rPr>
          <w:rFonts w:hint="eastAsia"/>
        </w:rPr>
        <w:t>3</w:t>
      </w:r>
      <w:r>
        <w:rPr>
          <w:rFonts w:hint="eastAsia"/>
        </w:rPr>
        <w:t>个按钮分别对应了</w:t>
      </w:r>
      <w:r>
        <w:rPr>
          <w:rFonts w:hint="eastAsia"/>
        </w:rPr>
        <w:t>3</w:t>
      </w:r>
      <w:r>
        <w:rPr>
          <w:rFonts w:hint="eastAsia"/>
        </w:rPr>
        <w:t>个</w:t>
      </w:r>
      <w:r>
        <w:rPr>
          <w:rFonts w:hint="eastAsia"/>
        </w:rPr>
        <w:t>XML</w:t>
      </w:r>
      <w:r>
        <w:rPr>
          <w:rFonts w:hint="eastAsia"/>
        </w:rPr>
        <w:t>文件。</w:t>
      </w:r>
    </w:p>
    <w:p w14:paraId="53FB3EAF" w14:textId="77777777" w:rsidR="0023063E" w:rsidRDefault="0023063E" w:rsidP="0023063E">
      <w:pPr>
        <w:jc w:val="center"/>
      </w:pPr>
      <w:r>
        <w:rPr>
          <w:noProof/>
        </w:rPr>
        <w:lastRenderedPageBreak/>
        <w:drawing>
          <wp:inline distT="0" distB="0" distL="0" distR="0" wp14:anchorId="4B79CB1C" wp14:editId="1A71C638">
            <wp:extent cx="4636513" cy="2491861"/>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39058" cy="2493229"/>
                    </a:xfrm>
                    <a:prstGeom prst="rect">
                      <a:avLst/>
                    </a:prstGeom>
                  </pic:spPr>
                </pic:pic>
              </a:graphicData>
            </a:graphic>
          </wp:inline>
        </w:drawing>
      </w:r>
    </w:p>
    <w:p w14:paraId="68A09D15" w14:textId="69238817" w:rsidR="0023063E" w:rsidRPr="00015B92" w:rsidRDefault="0023063E" w:rsidP="0023063E">
      <w:pPr>
        <w:pStyle w:val="aa"/>
        <w:spacing w:before="163"/>
        <w:jc w:val="center"/>
      </w:pPr>
      <w:bookmarkStart w:id="239" w:name="_Ref1793075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207A">
        <w:rPr>
          <w:noProof/>
        </w:rPr>
        <w:t>4</w:t>
      </w:r>
      <w:r>
        <w:fldChar w:fldCharType="end"/>
      </w:r>
      <w:bookmarkEnd w:id="239"/>
      <w:r>
        <w:t xml:space="preserve">  Android</w:t>
      </w:r>
      <w:r>
        <w:rPr>
          <w:rFonts w:hint="eastAsia"/>
        </w:rPr>
        <w:t xml:space="preserve"> </w:t>
      </w:r>
      <w:r>
        <w:t>Studio</w:t>
      </w:r>
      <w:r>
        <w:rPr>
          <w:rFonts w:hint="eastAsia"/>
        </w:rPr>
        <w:t>中</w:t>
      </w:r>
      <w:r>
        <w:rPr>
          <w:rFonts w:hint="eastAsia"/>
        </w:rPr>
        <w:t>UI</w:t>
      </w:r>
      <w:r>
        <w:rPr>
          <w:rFonts w:hint="eastAsia"/>
        </w:rPr>
        <w:t>编辑界面</w:t>
      </w:r>
    </w:p>
    <w:p w14:paraId="74B722D7" w14:textId="77777777" w:rsidR="0023063E" w:rsidRPr="00015B92" w:rsidRDefault="0023063E" w:rsidP="0023063E"/>
    <w:p w14:paraId="30C087BF" w14:textId="77777777" w:rsidR="0023063E" w:rsidRDefault="0023063E" w:rsidP="0023063E">
      <w:r>
        <w:rPr>
          <w:rFonts w:hint="eastAsia"/>
        </w:rPr>
        <w:t>Android</w:t>
      </w:r>
      <w:r>
        <w:t xml:space="preserve"> </w:t>
      </w:r>
      <w:r>
        <w:rPr>
          <w:rFonts w:hint="eastAsia"/>
        </w:rPr>
        <w:t>Studio</w:t>
      </w:r>
      <w:r>
        <w:rPr>
          <w:rFonts w:hint="eastAsia"/>
        </w:rPr>
        <w:t>的图形化界面及菜单功能的详细介绍，可参阅：</w:t>
      </w:r>
    </w:p>
    <w:p w14:paraId="652464C1" w14:textId="77777777" w:rsidR="0023063E" w:rsidRDefault="0023063E" w:rsidP="0023063E">
      <w:r w:rsidRPr="00FB0E0F">
        <w:t>Get to know the Android Studio UI  |  Android Developers (google.cn)</w:t>
      </w:r>
    </w:p>
    <w:p w14:paraId="403A2D0F" w14:textId="450781FD" w:rsidR="0023063E" w:rsidRDefault="00B3597E" w:rsidP="0023063E">
      <w:hyperlink r:id="rId311" w:history="1">
        <w:r w:rsidR="0023063E" w:rsidRPr="00B9023A">
          <w:rPr>
            <w:rStyle w:val="ae"/>
          </w:rPr>
          <w:t>https://developer.android.google.cn/studio/intro/user-interface</w:t>
        </w:r>
      </w:hyperlink>
    </w:p>
    <w:p w14:paraId="12DF7656" w14:textId="77777777" w:rsidR="0023063E" w:rsidRDefault="0023063E" w:rsidP="0023063E"/>
    <w:p w14:paraId="21CB8B93" w14:textId="77777777" w:rsidR="0023063E" w:rsidRDefault="0023063E" w:rsidP="00104895">
      <w:pPr>
        <w:pStyle w:val="4"/>
      </w:pPr>
      <w:r>
        <w:rPr>
          <w:rFonts w:hint="eastAsia"/>
        </w:rPr>
        <w:t>在虚拟设备上运行程序</w:t>
      </w:r>
    </w:p>
    <w:p w14:paraId="22EB31FF" w14:textId="77777777" w:rsidR="0023063E" w:rsidRPr="003E4AAE" w:rsidRDefault="0023063E" w:rsidP="0023063E">
      <w:pPr>
        <w:ind w:firstLineChars="200" w:firstLine="420"/>
      </w:pPr>
      <w:r>
        <w:rPr>
          <w:rFonts w:hint="eastAsia"/>
        </w:rPr>
        <w:t>由于</w:t>
      </w:r>
      <w:r>
        <w:rPr>
          <w:rFonts w:hint="eastAsia"/>
        </w:rPr>
        <w:t>Android</w:t>
      </w:r>
      <w:r>
        <w:t xml:space="preserve"> </w:t>
      </w:r>
      <w:r>
        <w:rPr>
          <w:rFonts w:hint="eastAsia"/>
        </w:rPr>
        <w:t>Studio</w:t>
      </w:r>
      <w:r>
        <w:rPr>
          <w:rFonts w:hint="eastAsia"/>
        </w:rPr>
        <w:t>开发的程序需要在手机、平板等终端设备上使用，往往先借助虚拟设备对程序运行的效果和性能进行调试。故而我们在进一步</w:t>
      </w:r>
      <w:r>
        <w:rPr>
          <w:rFonts w:hint="eastAsia"/>
        </w:rPr>
        <w:t>build</w:t>
      </w:r>
      <w:r>
        <w:t xml:space="preserve"> </w:t>
      </w:r>
      <w:r>
        <w:rPr>
          <w:rFonts w:hint="eastAsia"/>
        </w:rPr>
        <w:t>project</w:t>
      </w:r>
      <w:r>
        <w:rPr>
          <w:rFonts w:hint="eastAsia"/>
        </w:rPr>
        <w:t>之前，先创建虚拟设备。打开“</w:t>
      </w:r>
      <w:r>
        <w:rPr>
          <w:rFonts w:hint="eastAsia"/>
        </w:rPr>
        <w:t>Device</w:t>
      </w:r>
      <w:r>
        <w:t xml:space="preserve"> </w:t>
      </w:r>
      <w:r>
        <w:rPr>
          <w:rFonts w:hint="eastAsia"/>
        </w:rPr>
        <w:t>Manager</w:t>
      </w:r>
      <w:r>
        <w:rPr>
          <w:rFonts w:hint="eastAsia"/>
        </w:rPr>
        <w:t>”，根据“</w:t>
      </w:r>
      <w:r>
        <w:rPr>
          <w:rFonts w:hint="eastAsia"/>
        </w:rPr>
        <w:t>Device</w:t>
      </w:r>
      <w:r>
        <w:t xml:space="preserve"> </w:t>
      </w:r>
      <w:r>
        <w:rPr>
          <w:rFonts w:hint="eastAsia"/>
        </w:rPr>
        <w:t>Manager</w:t>
      </w:r>
      <w:r>
        <w:rPr>
          <w:rFonts w:hint="eastAsia"/>
        </w:rPr>
        <w:t>”向导增加设备。</w:t>
      </w:r>
    </w:p>
    <w:p w14:paraId="33E9D10A" w14:textId="77777777" w:rsidR="0023063E" w:rsidRDefault="0023063E" w:rsidP="0023063E">
      <w:pPr>
        <w:jc w:val="center"/>
      </w:pPr>
      <w:r>
        <w:rPr>
          <w:rFonts w:hint="eastAsia"/>
          <w:noProof/>
        </w:rPr>
        <w:drawing>
          <wp:inline distT="0" distB="0" distL="0" distR="0" wp14:anchorId="19CE0C0B" wp14:editId="10B0B03B">
            <wp:extent cx="3640771" cy="566196"/>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675854" cy="571652"/>
                    </a:xfrm>
                    <a:prstGeom prst="rect">
                      <a:avLst/>
                    </a:prstGeom>
                    <a:noFill/>
                    <a:ln>
                      <a:noFill/>
                    </a:ln>
                  </pic:spPr>
                </pic:pic>
              </a:graphicData>
            </a:graphic>
          </wp:inline>
        </w:drawing>
      </w:r>
    </w:p>
    <w:p w14:paraId="2C053876" w14:textId="77777777" w:rsidR="0023063E" w:rsidRDefault="0023063E" w:rsidP="0023063E"/>
    <w:p w14:paraId="5F53D9D0" w14:textId="77777777" w:rsidR="0023063E" w:rsidRDefault="0023063E" w:rsidP="0023063E">
      <w:r>
        <w:rPr>
          <w:rFonts w:hint="eastAsia"/>
        </w:rPr>
        <w:t>例如，创建“</w:t>
      </w:r>
      <w:r>
        <w:rPr>
          <w:rFonts w:hint="eastAsia"/>
        </w:rPr>
        <w:t>Pixel</w:t>
      </w:r>
      <w:r>
        <w:t xml:space="preserve"> 8</w:t>
      </w:r>
      <w:r>
        <w:rPr>
          <w:rFonts w:hint="eastAsia"/>
        </w:rPr>
        <w:t>a</w:t>
      </w:r>
      <w:r>
        <w:rPr>
          <w:rFonts w:hint="eastAsia"/>
        </w:rPr>
        <w:t>”型号的虚拟手机。</w:t>
      </w:r>
    </w:p>
    <w:p w14:paraId="2ED7DD53" w14:textId="77777777" w:rsidR="0023063E" w:rsidRDefault="0023063E" w:rsidP="0023063E">
      <w:pPr>
        <w:jc w:val="center"/>
      </w:pPr>
      <w:r>
        <w:rPr>
          <w:noProof/>
        </w:rPr>
        <w:drawing>
          <wp:inline distT="0" distB="0" distL="0" distR="0" wp14:anchorId="65657DAE" wp14:editId="01936989">
            <wp:extent cx="3332231" cy="2271502"/>
            <wp:effectExtent l="0" t="0" r="190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34559" cy="2273089"/>
                    </a:xfrm>
                    <a:prstGeom prst="rect">
                      <a:avLst/>
                    </a:prstGeom>
                  </pic:spPr>
                </pic:pic>
              </a:graphicData>
            </a:graphic>
          </wp:inline>
        </w:drawing>
      </w:r>
    </w:p>
    <w:p w14:paraId="2A528E0C" w14:textId="77777777" w:rsidR="0023063E" w:rsidRDefault="0023063E" w:rsidP="0023063E"/>
    <w:p w14:paraId="3C20347B" w14:textId="77777777" w:rsidR="0023063E" w:rsidRDefault="0023063E" w:rsidP="0023063E">
      <w:r>
        <w:rPr>
          <w:rFonts w:hint="eastAsia"/>
        </w:rPr>
        <w:t>如果提示缺少</w:t>
      </w:r>
      <w:r>
        <w:rPr>
          <w:rFonts w:hint="eastAsia"/>
        </w:rPr>
        <w:t>system</w:t>
      </w:r>
      <w:r>
        <w:t xml:space="preserve"> </w:t>
      </w:r>
      <w:r>
        <w:rPr>
          <w:rFonts w:hint="eastAsia"/>
        </w:rPr>
        <w:t>image</w:t>
      </w:r>
      <w:r>
        <w:rPr>
          <w:rFonts w:hint="eastAsia"/>
        </w:rPr>
        <w:t>，需要下载所选择虚拟机需要的软件包。</w:t>
      </w:r>
    </w:p>
    <w:p w14:paraId="3A8A2F85" w14:textId="77777777" w:rsidR="0023063E" w:rsidRDefault="0023063E" w:rsidP="0023063E">
      <w:pPr>
        <w:jc w:val="center"/>
      </w:pPr>
      <w:r>
        <w:rPr>
          <w:noProof/>
        </w:rPr>
        <w:lastRenderedPageBreak/>
        <w:drawing>
          <wp:inline distT="0" distB="0" distL="0" distR="0" wp14:anchorId="0F4460C6" wp14:editId="4D4141A7">
            <wp:extent cx="3427598" cy="2336131"/>
            <wp:effectExtent l="0" t="0" r="190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430934" cy="2338405"/>
                    </a:xfrm>
                    <a:prstGeom prst="rect">
                      <a:avLst/>
                    </a:prstGeom>
                    <a:noFill/>
                    <a:ln>
                      <a:noFill/>
                    </a:ln>
                  </pic:spPr>
                </pic:pic>
              </a:graphicData>
            </a:graphic>
          </wp:inline>
        </w:drawing>
      </w:r>
    </w:p>
    <w:p w14:paraId="624DDD2D" w14:textId="77777777" w:rsidR="0023063E" w:rsidRDefault="0023063E" w:rsidP="0023063E"/>
    <w:p w14:paraId="602AFBB6" w14:textId="77777777" w:rsidR="0023063E" w:rsidRDefault="0023063E" w:rsidP="0023063E">
      <w:r>
        <w:rPr>
          <w:rFonts w:hint="eastAsia"/>
        </w:rPr>
        <w:t>所需要的软件包下载完成后，按照向导提示就可以创建“</w:t>
      </w:r>
      <w:r>
        <w:rPr>
          <w:rFonts w:hint="eastAsia"/>
        </w:rPr>
        <w:t>Pixel</w:t>
      </w:r>
      <w:r>
        <w:t xml:space="preserve"> 8</w:t>
      </w:r>
      <w:r>
        <w:rPr>
          <w:rFonts w:hint="eastAsia"/>
        </w:rPr>
        <w:t>a</w:t>
      </w:r>
      <w:r>
        <w:rPr>
          <w:rFonts w:hint="eastAsia"/>
        </w:rPr>
        <w:t>”型号的虚拟手机。这时候可以直接点击如下图所示</w:t>
      </w:r>
      <w:r>
        <w:rPr>
          <w:rFonts w:hint="eastAsia"/>
        </w:rPr>
        <w:t xml:space="preserve"> Run</w:t>
      </w:r>
      <w:r>
        <w:t xml:space="preserve"> 'app' </w:t>
      </w:r>
      <w:r>
        <w:rPr>
          <w:rFonts w:hint="eastAsia"/>
        </w:rPr>
        <w:t>按钮开始项目的</w:t>
      </w:r>
      <w:r>
        <w:rPr>
          <w:rFonts w:hint="eastAsia"/>
        </w:rPr>
        <w:t>build</w:t>
      </w:r>
      <w:r>
        <w:rPr>
          <w:rFonts w:hint="eastAsia"/>
        </w:rPr>
        <w:t>，</w:t>
      </w:r>
      <w:r>
        <w:rPr>
          <w:rFonts w:hint="eastAsia"/>
        </w:rPr>
        <w:t>Gradle</w:t>
      </w:r>
      <w:r>
        <w:rPr>
          <w:rFonts w:hint="eastAsia"/>
        </w:rPr>
        <w:t>工具会自动下载</w:t>
      </w:r>
      <w:r>
        <w:rPr>
          <w:rFonts w:hint="eastAsia"/>
        </w:rPr>
        <w:t>build</w:t>
      </w:r>
      <w:r>
        <w:rPr>
          <w:rFonts w:hint="eastAsia"/>
        </w:rPr>
        <w:t>过程所需要的软件工具，这个过程中如果缺少某些软件包，根据提示安装即可。</w:t>
      </w:r>
    </w:p>
    <w:p w14:paraId="6C075253" w14:textId="77777777" w:rsidR="0023063E" w:rsidRDefault="0023063E" w:rsidP="0023063E">
      <w:r>
        <w:rPr>
          <w:noProof/>
        </w:rPr>
        <w:drawing>
          <wp:inline distT="0" distB="0" distL="0" distR="0" wp14:anchorId="5B809213" wp14:editId="6E70C25C">
            <wp:extent cx="5273040" cy="1209040"/>
            <wp:effectExtent l="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273040" cy="1209040"/>
                    </a:xfrm>
                    <a:prstGeom prst="rect">
                      <a:avLst/>
                    </a:prstGeom>
                    <a:noFill/>
                    <a:ln>
                      <a:noFill/>
                    </a:ln>
                  </pic:spPr>
                </pic:pic>
              </a:graphicData>
            </a:graphic>
          </wp:inline>
        </w:drawing>
      </w:r>
    </w:p>
    <w:p w14:paraId="6FEE38DA" w14:textId="77777777" w:rsidR="0023063E" w:rsidRDefault="0023063E" w:rsidP="0023063E"/>
    <w:p w14:paraId="21080965" w14:textId="77777777" w:rsidR="0023063E" w:rsidRDefault="0023063E" w:rsidP="0023063E">
      <w:r>
        <w:t>B</w:t>
      </w:r>
      <w:r>
        <w:rPr>
          <w:rFonts w:hint="eastAsia"/>
        </w:rPr>
        <w:t>uild</w:t>
      </w:r>
      <w:r>
        <w:rPr>
          <w:rFonts w:hint="eastAsia"/>
        </w:rPr>
        <w:t>结束后，会启动虚拟设备并将程序在虚拟设备上运行。如下图所示，我们所创建“</w:t>
      </w:r>
      <w:r>
        <w:rPr>
          <w:rFonts w:hint="eastAsia"/>
        </w:rPr>
        <w:t>Bottom</w:t>
      </w:r>
      <w:r>
        <w:t xml:space="preserve"> Navigation Views Activity</w:t>
      </w:r>
      <w:r>
        <w:rPr>
          <w:rFonts w:hint="eastAsia"/>
        </w:rPr>
        <w:t>”类型的</w:t>
      </w:r>
      <w:r>
        <w:rPr>
          <w:rFonts w:hint="eastAsia"/>
        </w:rPr>
        <w:t>Project</w:t>
      </w:r>
      <w:r>
        <w:rPr>
          <w:rFonts w:hint="eastAsia"/>
        </w:rPr>
        <w:t>生成的</w:t>
      </w:r>
      <w:r>
        <w:rPr>
          <w:rFonts w:hint="eastAsia"/>
        </w:rPr>
        <w:t>APP</w:t>
      </w:r>
      <w:r>
        <w:rPr>
          <w:rFonts w:hint="eastAsia"/>
        </w:rPr>
        <w:t>程序在虚拟手机上显示了屏幕底部有</w:t>
      </w:r>
      <w:r>
        <w:rPr>
          <w:rFonts w:hint="eastAsia"/>
        </w:rPr>
        <w:t>3</w:t>
      </w:r>
      <w:r>
        <w:rPr>
          <w:rFonts w:hint="eastAsia"/>
        </w:rPr>
        <w:t>个按钮的界面，点击按钮，会显示一些提示文字。至此，我们已经成功地创建并运行了一个</w:t>
      </w:r>
      <w:r>
        <w:rPr>
          <w:rFonts w:hint="eastAsia"/>
        </w:rPr>
        <w:t>Android</w:t>
      </w:r>
      <w:r>
        <w:t xml:space="preserve"> </w:t>
      </w:r>
      <w:r>
        <w:rPr>
          <w:rFonts w:hint="eastAsia"/>
        </w:rPr>
        <w:t>Studio</w:t>
      </w:r>
      <w:r>
        <w:rPr>
          <w:rFonts w:hint="eastAsia"/>
        </w:rPr>
        <w:t>项目。</w:t>
      </w:r>
    </w:p>
    <w:p w14:paraId="4C5D2774" w14:textId="77777777" w:rsidR="0023063E" w:rsidRDefault="0023063E" w:rsidP="0023063E">
      <w:pPr>
        <w:jc w:val="center"/>
      </w:pPr>
      <w:r>
        <w:rPr>
          <w:rFonts w:hint="eastAsia"/>
          <w:noProof/>
        </w:rPr>
        <w:drawing>
          <wp:inline distT="0" distB="0" distL="0" distR="0" wp14:anchorId="76DD2CFE" wp14:editId="1E1409EE">
            <wp:extent cx="2846827" cy="27319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851799" cy="2736752"/>
                    </a:xfrm>
                    <a:prstGeom prst="rect">
                      <a:avLst/>
                    </a:prstGeom>
                    <a:noFill/>
                    <a:ln>
                      <a:noFill/>
                    </a:ln>
                  </pic:spPr>
                </pic:pic>
              </a:graphicData>
            </a:graphic>
          </wp:inline>
        </w:drawing>
      </w:r>
    </w:p>
    <w:p w14:paraId="2CBF7D16" w14:textId="77777777" w:rsidR="0023063E" w:rsidRDefault="0023063E" w:rsidP="0023063E"/>
    <w:p w14:paraId="492E76B4" w14:textId="77777777" w:rsidR="0023063E" w:rsidRDefault="0023063E" w:rsidP="0023063E"/>
    <w:p w14:paraId="168CBCB2" w14:textId="77777777" w:rsidR="0023063E" w:rsidRDefault="0023063E" w:rsidP="0023063E">
      <w:r>
        <w:rPr>
          <w:rFonts w:hint="eastAsia"/>
        </w:rPr>
        <w:t>Android</w:t>
      </w:r>
      <w:r>
        <w:rPr>
          <w:rFonts w:hint="eastAsia"/>
        </w:rPr>
        <w:t>官网也提供了</w:t>
      </w:r>
      <w:r>
        <w:rPr>
          <w:rFonts w:hint="eastAsia"/>
        </w:rPr>
        <w:t>Android</w:t>
      </w:r>
      <w:r>
        <w:t xml:space="preserve"> </w:t>
      </w:r>
      <w:r>
        <w:rPr>
          <w:rFonts w:hint="eastAsia"/>
        </w:rPr>
        <w:t>Studio</w:t>
      </w:r>
      <w:r>
        <w:rPr>
          <w:rFonts w:hint="eastAsia"/>
        </w:rPr>
        <w:t>的入门教程，可参阅：</w:t>
      </w:r>
    </w:p>
    <w:p w14:paraId="302FC252" w14:textId="77777777" w:rsidR="0023063E" w:rsidRDefault="0023063E" w:rsidP="0023063E">
      <w:r w:rsidRPr="00B505ED">
        <w:t>构建首个应用</w:t>
      </w:r>
      <w:r w:rsidRPr="00B505ED">
        <w:t xml:space="preserve">  |  Get started  |  Android Developers (google.cn)</w:t>
      </w:r>
    </w:p>
    <w:p w14:paraId="333E8C78" w14:textId="4C129F1A" w:rsidR="0023063E" w:rsidRDefault="00B3597E" w:rsidP="0023063E">
      <w:hyperlink r:id="rId317" w:history="1">
        <w:r w:rsidR="0023063E" w:rsidRPr="00ED4AEE">
          <w:rPr>
            <w:rStyle w:val="ae"/>
          </w:rPr>
          <w:t>https://developer.android.google.cn/get-started/overview?hl=zh-cn</w:t>
        </w:r>
      </w:hyperlink>
    </w:p>
    <w:p w14:paraId="67807452" w14:textId="77777777" w:rsidR="0023063E" w:rsidRDefault="0023063E" w:rsidP="0023063E">
      <w:pPr>
        <w:pStyle w:val="30"/>
      </w:pPr>
      <w:bookmarkStart w:id="240" w:name="_Toc179417849"/>
      <w:r>
        <w:rPr>
          <w:rFonts w:hint="eastAsia"/>
        </w:rPr>
        <w:lastRenderedPageBreak/>
        <w:t>进阶：</w:t>
      </w:r>
      <w:r>
        <w:rPr>
          <w:rFonts w:hint="eastAsia"/>
        </w:rPr>
        <w:t>UI</w:t>
      </w:r>
      <w:r>
        <w:rPr>
          <w:rFonts w:hint="eastAsia"/>
        </w:rPr>
        <w:t>界面图元和代码的关联是如何实现的</w:t>
      </w:r>
      <w:bookmarkEnd w:id="240"/>
    </w:p>
    <w:p w14:paraId="45FB5950" w14:textId="77777777" w:rsidR="0023063E" w:rsidRDefault="0023063E" w:rsidP="0023063E">
      <w:pPr>
        <w:ind w:firstLineChars="200" w:firstLine="420"/>
        <w:rPr>
          <w:rFonts w:eastAsia="仿宋" w:cs="Times New Roman"/>
        </w:rPr>
      </w:pPr>
      <w:r w:rsidRPr="00F74B99">
        <w:rPr>
          <w:rFonts w:eastAsia="仿宋" w:cs="Times New Roman"/>
        </w:rPr>
        <w:t>笔者注：</w:t>
      </w:r>
      <w:r>
        <w:rPr>
          <w:rFonts w:eastAsia="仿宋" w:cs="Times New Roman" w:hint="eastAsia"/>
        </w:rPr>
        <w:t>在我校的程序设计课程学习中，对</w:t>
      </w:r>
      <w:r>
        <w:rPr>
          <w:rFonts w:eastAsia="仿宋" w:cs="Times New Roman" w:hint="eastAsia"/>
        </w:rPr>
        <w:t>C</w:t>
      </w:r>
      <w:r>
        <w:rPr>
          <w:rFonts w:eastAsia="仿宋" w:cs="Times New Roman" w:hint="eastAsia"/>
        </w:rPr>
        <w:t>语言的语法、用</w:t>
      </w:r>
      <w:r>
        <w:rPr>
          <w:rFonts w:eastAsia="仿宋" w:cs="Times New Roman" w:hint="eastAsia"/>
        </w:rPr>
        <w:t>C</w:t>
      </w:r>
      <w:r>
        <w:rPr>
          <w:rFonts w:eastAsia="仿宋" w:cs="Times New Roman" w:hint="eastAsia"/>
        </w:rPr>
        <w:t>语言实现算法思想会较为侧重，但涉及图形化应用程序的内容罕见。且因为程序设计课程开设年级低，缺少了程序和计算机硬件的关联、程序的</w:t>
      </w:r>
      <w:r>
        <w:rPr>
          <w:rFonts w:eastAsia="仿宋" w:cs="Times New Roman" w:hint="eastAsia"/>
        </w:rPr>
        <w:t>UI</w:t>
      </w:r>
      <w:r>
        <w:rPr>
          <w:rFonts w:eastAsia="仿宋" w:cs="Times New Roman" w:hint="eastAsia"/>
        </w:rPr>
        <w:t>设计、专业领域程序与专业课关联等环节。此外，程序设计仅涉及编程的基础知识，难以全面体现实际应用软件开发工具的变化趋势。本小节针对图形化用户界面中，界面上图元（按钮、输入框等）与代码的关联稍作说明。</w:t>
      </w:r>
    </w:p>
    <w:p w14:paraId="569E2A1A" w14:textId="77777777" w:rsidR="0023063E" w:rsidRDefault="0023063E" w:rsidP="0023063E">
      <w:pPr>
        <w:ind w:firstLineChars="200" w:firstLine="420"/>
      </w:pPr>
    </w:p>
    <w:p w14:paraId="0CC211B2" w14:textId="77777777" w:rsidR="0023063E" w:rsidRDefault="0023063E" w:rsidP="0023063E">
      <w:pPr>
        <w:ind w:firstLineChars="200" w:firstLine="420"/>
      </w:pPr>
      <w:r>
        <w:rPr>
          <w:rFonts w:hint="eastAsia"/>
        </w:rPr>
        <w:t>在进一步</w:t>
      </w:r>
      <w:r>
        <w:rPr>
          <w:rFonts w:hint="eastAsia"/>
        </w:rPr>
        <w:t>build</w:t>
      </w:r>
      <w:r>
        <w:t xml:space="preserve"> </w:t>
      </w:r>
      <w:r>
        <w:rPr>
          <w:rFonts w:hint="eastAsia"/>
        </w:rPr>
        <w:t>project</w:t>
      </w:r>
      <w:r>
        <w:rPr>
          <w:rFonts w:hint="eastAsia"/>
        </w:rPr>
        <w:t>之前，先来了解一下界面上各个图形化控件（按钮、文本框等）的操作是如何与</w:t>
      </w:r>
      <w:r>
        <w:rPr>
          <w:rFonts w:hint="eastAsia"/>
        </w:rPr>
        <w:t>java</w:t>
      </w:r>
      <w:r>
        <w:rPr>
          <w:rFonts w:hint="eastAsia"/>
        </w:rPr>
        <w:t>代码关联的。建议同学稍微了解一些</w:t>
      </w:r>
      <w:r>
        <w:rPr>
          <w:rFonts w:hint="eastAsia"/>
        </w:rPr>
        <w:t>XML</w:t>
      </w:r>
      <w:r>
        <w:rPr>
          <w:rFonts w:hint="eastAsia"/>
        </w:rPr>
        <w:t>的句法规则后再阅读本小节的内容。</w:t>
      </w:r>
    </w:p>
    <w:p w14:paraId="0C2DA2DF" w14:textId="77777777" w:rsidR="0023063E" w:rsidRDefault="0023063E" w:rsidP="0023063E">
      <w:pPr>
        <w:ind w:firstLineChars="200" w:firstLine="420"/>
      </w:pPr>
      <w:r>
        <w:rPr>
          <w:rFonts w:hint="eastAsia"/>
        </w:rPr>
        <w:t>描述</w:t>
      </w:r>
      <w:r>
        <w:rPr>
          <w:rFonts w:hint="eastAsia"/>
        </w:rPr>
        <w:t>UI</w:t>
      </w:r>
      <w:r>
        <w:rPr>
          <w:rFonts w:hint="eastAsia"/>
        </w:rPr>
        <w:t>的</w:t>
      </w:r>
      <w:r>
        <w:rPr>
          <w:rFonts w:hint="eastAsia"/>
        </w:rPr>
        <w:t>XML</w:t>
      </w:r>
      <w:r>
        <w:rPr>
          <w:rFonts w:hint="eastAsia"/>
        </w:rPr>
        <w:t>文件中，每个图形化的控件都有</w:t>
      </w:r>
      <w:r>
        <w:rPr>
          <w:rFonts w:hint="eastAsia"/>
        </w:rPr>
        <w:t>id</w:t>
      </w:r>
      <w:r>
        <w:rPr>
          <w:rFonts w:hint="eastAsia"/>
        </w:rPr>
        <w:t>。例如，界面底部放置</w:t>
      </w:r>
      <w:r>
        <w:rPr>
          <w:rFonts w:hint="eastAsia"/>
        </w:rPr>
        <w:t>3</w:t>
      </w:r>
      <w:r>
        <w:rPr>
          <w:rFonts w:hint="eastAsia"/>
        </w:rPr>
        <w:t>个按钮的矩形区域图元对应的</w:t>
      </w:r>
      <w:r>
        <w:rPr>
          <w:rFonts w:hint="eastAsia"/>
        </w:rPr>
        <w:t>id</w:t>
      </w:r>
      <w:r>
        <w:rPr>
          <w:rFonts w:hint="eastAsia"/>
        </w:rPr>
        <w:t>是</w:t>
      </w:r>
      <w:r>
        <w:rPr>
          <w:rFonts w:hint="eastAsia"/>
        </w:rPr>
        <w:t>nav</w:t>
      </w:r>
      <w:r>
        <w:t>_view</w:t>
      </w:r>
      <w:r>
        <w:rPr>
          <w:rFonts w:hint="eastAsia"/>
        </w:rPr>
        <w:t>（</w:t>
      </w:r>
      <w:r w:rsidRPr="00D6161A">
        <w:rPr>
          <w:rFonts w:cs="Times New Roman"/>
          <w:color w:val="C77DBB"/>
          <w:kern w:val="0"/>
          <w:sz w:val="20"/>
          <w:szCs w:val="20"/>
          <w:highlight w:val="yellow"/>
        </w:rPr>
        <w:t>android</w:t>
      </w:r>
      <w:r w:rsidRPr="00D6161A">
        <w:rPr>
          <w:rFonts w:cs="Times New Roman"/>
          <w:color w:val="BCBEC4"/>
          <w:kern w:val="0"/>
          <w:sz w:val="20"/>
          <w:szCs w:val="20"/>
          <w:highlight w:val="yellow"/>
        </w:rPr>
        <w:t>:id</w:t>
      </w:r>
      <w:r w:rsidRPr="00D6161A">
        <w:rPr>
          <w:rFonts w:cs="Times New Roman"/>
          <w:color w:val="6AAB73"/>
          <w:kern w:val="0"/>
          <w:sz w:val="20"/>
          <w:szCs w:val="20"/>
          <w:highlight w:val="yellow"/>
        </w:rPr>
        <w:t>="@+id/nav_view"</w:t>
      </w:r>
      <w:r>
        <w:rPr>
          <w:rFonts w:hint="eastAsia"/>
        </w:rPr>
        <w:t>）。如果在</w:t>
      </w:r>
      <w:r>
        <w:rPr>
          <w:rFonts w:hint="eastAsia"/>
        </w:rPr>
        <w:t>java</w:t>
      </w:r>
      <w:r>
        <w:rPr>
          <w:rFonts w:hint="eastAsia"/>
        </w:rPr>
        <w:t>源代码中要获取</w:t>
      </w:r>
      <w:r>
        <w:rPr>
          <w:rFonts w:hint="eastAsia"/>
        </w:rPr>
        <w:t>/</w:t>
      </w:r>
      <w:r>
        <w:rPr>
          <w:rFonts w:hint="eastAsia"/>
        </w:rPr>
        <w:t>设置这个图元的状态，可以通过对这个</w:t>
      </w:r>
      <w:r>
        <w:rPr>
          <w:rFonts w:hint="eastAsia"/>
        </w:rPr>
        <w:t>id</w:t>
      </w:r>
      <w:r>
        <w:rPr>
          <w:rFonts w:hint="eastAsia"/>
        </w:rPr>
        <w:t>的引用来实现（</w:t>
      </w:r>
      <w:r w:rsidRPr="00700A4E">
        <w:rPr>
          <w:rFonts w:cs="Times New Roman"/>
          <w:color w:val="BCBEC4"/>
          <w:sz w:val="20"/>
          <w:szCs w:val="20"/>
          <w:highlight w:val="yellow"/>
        </w:rPr>
        <w:t>R.id.</w:t>
      </w:r>
      <w:r w:rsidRPr="00700A4E">
        <w:rPr>
          <w:rFonts w:cs="Times New Roman"/>
          <w:i/>
          <w:iCs/>
          <w:color w:val="C77DBB"/>
          <w:sz w:val="20"/>
          <w:szCs w:val="20"/>
          <w:highlight w:val="yellow"/>
        </w:rPr>
        <w:t>nav_view</w:t>
      </w:r>
      <w:r>
        <w:rPr>
          <w:rFonts w:hint="eastAsia"/>
        </w:rPr>
        <w:t>）。</w:t>
      </w:r>
    </w:p>
    <w:p w14:paraId="4DCE0A3F" w14:textId="77777777" w:rsidR="0023063E" w:rsidRDefault="0023063E" w:rsidP="00104895">
      <w:pPr>
        <w:pStyle w:val="4"/>
      </w:pPr>
      <w:r>
        <w:rPr>
          <w:rFonts w:hint="eastAsia"/>
        </w:rPr>
        <w:t>主界面描述文件</w:t>
      </w:r>
      <w:r>
        <w:t>a</w:t>
      </w:r>
      <w:r>
        <w:rPr>
          <w:rFonts w:hint="eastAsia"/>
        </w:rPr>
        <w:t>ctivity</w:t>
      </w:r>
      <w:r>
        <w:t>_main.xml</w:t>
      </w:r>
    </w:p>
    <w:p w14:paraId="746BE66E" w14:textId="77777777" w:rsidR="0023063E" w:rsidRPr="00D6161A" w:rsidRDefault="0023063E" w:rsidP="002306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imes New Roman"/>
          <w:color w:val="BCBEC4"/>
          <w:kern w:val="0"/>
          <w:sz w:val="20"/>
          <w:szCs w:val="20"/>
        </w:rPr>
      </w:pPr>
      <w:r w:rsidRPr="00D6161A">
        <w:rPr>
          <w:rFonts w:cs="Times New Roman"/>
          <w:color w:val="D5B778"/>
          <w:kern w:val="0"/>
          <w:sz w:val="20"/>
          <w:szCs w:val="20"/>
        </w:rPr>
        <w:t>&lt;?</w:t>
      </w:r>
      <w:r w:rsidRPr="00D6161A">
        <w:rPr>
          <w:rFonts w:cs="Times New Roman"/>
          <w:color w:val="BCBEC4"/>
          <w:kern w:val="0"/>
          <w:sz w:val="20"/>
          <w:szCs w:val="20"/>
        </w:rPr>
        <w:t>xml version</w:t>
      </w:r>
      <w:r w:rsidRPr="00D6161A">
        <w:rPr>
          <w:rFonts w:cs="Times New Roman"/>
          <w:color w:val="6AAB73"/>
          <w:kern w:val="0"/>
          <w:sz w:val="20"/>
          <w:szCs w:val="20"/>
        </w:rPr>
        <w:t xml:space="preserve">="1.0" </w:t>
      </w:r>
      <w:r w:rsidRPr="00D6161A">
        <w:rPr>
          <w:rFonts w:cs="Times New Roman"/>
          <w:color w:val="BCBEC4"/>
          <w:kern w:val="0"/>
          <w:sz w:val="20"/>
          <w:szCs w:val="20"/>
        </w:rPr>
        <w:t>encoding</w:t>
      </w:r>
      <w:r w:rsidRPr="00D6161A">
        <w:rPr>
          <w:rFonts w:cs="Times New Roman"/>
          <w:color w:val="6AAB73"/>
          <w:kern w:val="0"/>
          <w:sz w:val="20"/>
          <w:szCs w:val="20"/>
        </w:rPr>
        <w:t>="utf-8"</w:t>
      </w:r>
      <w:r w:rsidRPr="00D6161A">
        <w:rPr>
          <w:rFonts w:cs="Times New Roman"/>
          <w:color w:val="D5B778"/>
          <w:kern w:val="0"/>
          <w:sz w:val="20"/>
          <w:szCs w:val="20"/>
        </w:rPr>
        <w:t>?&gt;</w:t>
      </w:r>
      <w:r w:rsidRPr="00D6161A">
        <w:rPr>
          <w:rFonts w:cs="Times New Roman"/>
          <w:color w:val="D5B778"/>
          <w:kern w:val="0"/>
          <w:sz w:val="20"/>
          <w:szCs w:val="20"/>
        </w:rPr>
        <w:br/>
        <w:t xml:space="preserve">&lt;androidx.constraintlayout.widget.ConstraintLayout </w:t>
      </w:r>
      <w:r w:rsidRPr="00D6161A">
        <w:rPr>
          <w:rFonts w:cs="Times New Roman"/>
          <w:color w:val="BCBEC4"/>
          <w:kern w:val="0"/>
          <w:sz w:val="20"/>
          <w:szCs w:val="20"/>
        </w:rPr>
        <w:t>xmlns:</w:t>
      </w:r>
      <w:r w:rsidRPr="00D6161A">
        <w:rPr>
          <w:rFonts w:cs="Times New Roman"/>
          <w:color w:val="C77DBB"/>
          <w:kern w:val="0"/>
          <w:sz w:val="20"/>
          <w:szCs w:val="20"/>
        </w:rPr>
        <w:t>android</w:t>
      </w:r>
      <w:r w:rsidRPr="00D6161A">
        <w:rPr>
          <w:rFonts w:cs="Times New Roman"/>
          <w:color w:val="6AAB73"/>
          <w:kern w:val="0"/>
          <w:sz w:val="20"/>
          <w:szCs w:val="20"/>
        </w:rPr>
        <w:t>="http://schemas.android.com/apk/res/android"</w:t>
      </w:r>
      <w:r w:rsidRPr="00D6161A">
        <w:rPr>
          <w:rFonts w:cs="Times New Roman"/>
          <w:color w:val="6AAB73"/>
          <w:kern w:val="0"/>
          <w:sz w:val="20"/>
          <w:szCs w:val="20"/>
        </w:rPr>
        <w:br/>
        <w:t xml:space="preserve">    </w:t>
      </w:r>
      <w:r w:rsidRPr="00D6161A">
        <w:rPr>
          <w:rFonts w:cs="Times New Roman"/>
          <w:color w:val="BCBEC4"/>
          <w:kern w:val="0"/>
          <w:sz w:val="20"/>
          <w:szCs w:val="20"/>
        </w:rPr>
        <w:t>xmlns:</w:t>
      </w:r>
      <w:r w:rsidRPr="00D6161A">
        <w:rPr>
          <w:rFonts w:cs="Times New Roman"/>
          <w:color w:val="C77DBB"/>
          <w:kern w:val="0"/>
          <w:sz w:val="20"/>
          <w:szCs w:val="20"/>
        </w:rPr>
        <w:t>app</w:t>
      </w:r>
      <w:r w:rsidRPr="00D6161A">
        <w:rPr>
          <w:rFonts w:cs="Times New Roman"/>
          <w:color w:val="6AAB73"/>
          <w:kern w:val="0"/>
          <w:sz w:val="20"/>
          <w:szCs w:val="20"/>
        </w:rPr>
        <w:t>="http://schemas.android.com/apk/res-auto"</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:id</w:t>
      </w:r>
      <w:r w:rsidRPr="00D6161A">
        <w:rPr>
          <w:rFonts w:cs="Times New Roman"/>
          <w:color w:val="6AAB73"/>
          <w:kern w:val="0"/>
          <w:sz w:val="20"/>
          <w:szCs w:val="20"/>
        </w:rPr>
        <w:t>="@+id/container"</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:layout_width</w:t>
      </w:r>
      <w:r w:rsidRPr="00D6161A">
        <w:rPr>
          <w:rFonts w:cs="Times New Roman"/>
          <w:color w:val="6AAB73"/>
          <w:kern w:val="0"/>
          <w:sz w:val="20"/>
          <w:szCs w:val="20"/>
        </w:rPr>
        <w:t>="match_parent"</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:layout_height</w:t>
      </w:r>
      <w:r w:rsidRPr="00D6161A">
        <w:rPr>
          <w:rFonts w:cs="Times New Roman"/>
          <w:color w:val="6AAB73"/>
          <w:kern w:val="0"/>
          <w:sz w:val="20"/>
          <w:szCs w:val="20"/>
        </w:rPr>
        <w:t>="match_parent"</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:paddingTop</w:t>
      </w:r>
      <w:r w:rsidRPr="00D6161A">
        <w:rPr>
          <w:rFonts w:cs="Times New Roman"/>
          <w:color w:val="6AAB73"/>
          <w:kern w:val="0"/>
          <w:sz w:val="20"/>
          <w:szCs w:val="20"/>
        </w:rPr>
        <w:t>="?attr/actionBarSize"</w:t>
      </w:r>
      <w:r w:rsidRPr="00D6161A">
        <w:rPr>
          <w:rFonts w:cs="Times New Roman"/>
          <w:color w:val="D5B778"/>
          <w:kern w:val="0"/>
          <w:sz w:val="20"/>
          <w:szCs w:val="20"/>
        </w:rPr>
        <w:t>&gt;</w:t>
      </w:r>
      <w:r w:rsidRPr="00D6161A">
        <w:rPr>
          <w:rFonts w:cs="Times New Roman"/>
          <w:color w:val="D5B778"/>
          <w:kern w:val="0"/>
          <w:sz w:val="20"/>
          <w:szCs w:val="20"/>
        </w:rPr>
        <w:br/>
      </w:r>
      <w:r w:rsidRPr="00D6161A">
        <w:rPr>
          <w:rFonts w:cs="Times New Roman"/>
          <w:color w:val="D5B778"/>
          <w:kern w:val="0"/>
          <w:sz w:val="20"/>
          <w:szCs w:val="20"/>
        </w:rPr>
        <w:br/>
        <w:t xml:space="preserve">    &lt;com.google.android.material.bottomnavigation.BottomNavigationView</w:t>
      </w:r>
      <w:r w:rsidRPr="00D6161A">
        <w:rPr>
          <w:rFonts w:cs="Times New Roman"/>
          <w:color w:val="D5B778"/>
          <w:kern w:val="0"/>
          <w:sz w:val="20"/>
          <w:szCs w:val="20"/>
        </w:rPr>
        <w:br/>
        <w:t xml:space="preserve">        </w:t>
      </w:r>
      <w:r w:rsidRPr="00D6161A">
        <w:rPr>
          <w:rFonts w:cs="Times New Roman"/>
          <w:color w:val="C77DBB"/>
          <w:kern w:val="0"/>
          <w:sz w:val="20"/>
          <w:szCs w:val="20"/>
          <w:highlight w:val="yellow"/>
        </w:rPr>
        <w:t>android</w:t>
      </w:r>
      <w:r w:rsidRPr="00D6161A">
        <w:rPr>
          <w:rFonts w:cs="Times New Roman"/>
          <w:color w:val="BCBEC4"/>
          <w:kern w:val="0"/>
          <w:sz w:val="20"/>
          <w:szCs w:val="20"/>
          <w:highlight w:val="yellow"/>
        </w:rPr>
        <w:t>:id</w:t>
      </w:r>
      <w:r w:rsidRPr="00D6161A">
        <w:rPr>
          <w:rFonts w:cs="Times New Roman"/>
          <w:color w:val="6AAB73"/>
          <w:kern w:val="0"/>
          <w:sz w:val="20"/>
          <w:szCs w:val="20"/>
          <w:highlight w:val="yellow"/>
        </w:rPr>
        <w:t>="@+id/nav_view"</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:layout_width</w:t>
      </w:r>
      <w:r w:rsidRPr="00D6161A">
        <w:rPr>
          <w:rFonts w:cs="Times New Roman"/>
          <w:color w:val="6AAB73"/>
          <w:kern w:val="0"/>
          <w:sz w:val="20"/>
          <w:szCs w:val="20"/>
        </w:rPr>
        <w:t>="0dp"</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:layout_height</w:t>
      </w:r>
      <w:r w:rsidRPr="00D6161A">
        <w:rPr>
          <w:rFonts w:cs="Times New Roman"/>
          <w:color w:val="6AAB73"/>
          <w:kern w:val="0"/>
          <w:sz w:val="20"/>
          <w:szCs w:val="20"/>
        </w:rPr>
        <w:t>="wrap_content"</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:layout_marginStart</w:t>
      </w:r>
      <w:r w:rsidRPr="00D6161A">
        <w:rPr>
          <w:rFonts w:cs="Times New Roman"/>
          <w:color w:val="6AAB73"/>
          <w:kern w:val="0"/>
          <w:sz w:val="20"/>
          <w:szCs w:val="20"/>
        </w:rPr>
        <w:t>="0dp"</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:layout_marginEnd</w:t>
      </w:r>
      <w:r w:rsidRPr="00D6161A">
        <w:rPr>
          <w:rFonts w:cs="Times New Roman"/>
          <w:color w:val="6AAB73"/>
          <w:kern w:val="0"/>
          <w:sz w:val="20"/>
          <w:szCs w:val="20"/>
        </w:rPr>
        <w:t>="0dp"</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:background</w:t>
      </w:r>
      <w:r w:rsidRPr="00D6161A">
        <w:rPr>
          <w:rFonts w:cs="Times New Roman"/>
          <w:color w:val="6AAB73"/>
          <w:kern w:val="0"/>
          <w:sz w:val="20"/>
          <w:szCs w:val="20"/>
        </w:rPr>
        <w:t>="?android:attr/windowBackground"</w:t>
      </w:r>
      <w:r w:rsidRPr="00D6161A">
        <w:rPr>
          <w:rFonts w:cs="Times New Roman"/>
          <w:color w:val="6AAB73"/>
          <w:kern w:val="0"/>
          <w:sz w:val="20"/>
          <w:szCs w:val="20"/>
        </w:rPr>
        <w:br/>
        <w:t xml:space="preserve">        </w:t>
      </w:r>
      <w:r w:rsidRPr="00D6161A">
        <w:rPr>
          <w:rFonts w:cs="Times New Roman"/>
          <w:color w:val="C77DBB"/>
          <w:kern w:val="0"/>
          <w:sz w:val="20"/>
          <w:szCs w:val="20"/>
        </w:rPr>
        <w:t>app</w:t>
      </w:r>
      <w:r w:rsidRPr="00D6161A">
        <w:rPr>
          <w:rFonts w:cs="Times New Roman"/>
          <w:color w:val="BCBEC4"/>
          <w:kern w:val="0"/>
          <w:sz w:val="20"/>
          <w:szCs w:val="20"/>
        </w:rPr>
        <w:t>:layout_constraintBottom_toBottomOf</w:t>
      </w:r>
      <w:r w:rsidRPr="00D6161A">
        <w:rPr>
          <w:rFonts w:cs="Times New Roman"/>
          <w:color w:val="6AAB73"/>
          <w:kern w:val="0"/>
          <w:sz w:val="20"/>
          <w:szCs w:val="20"/>
        </w:rPr>
        <w:t>="parent"</w:t>
      </w:r>
      <w:r w:rsidRPr="00D6161A">
        <w:rPr>
          <w:rFonts w:cs="Times New Roman"/>
          <w:color w:val="6AAB73"/>
          <w:kern w:val="0"/>
          <w:sz w:val="20"/>
          <w:szCs w:val="20"/>
        </w:rPr>
        <w:br/>
        <w:t xml:space="preserve">        </w:t>
      </w:r>
      <w:r w:rsidRPr="00D6161A">
        <w:rPr>
          <w:rFonts w:cs="Times New Roman"/>
          <w:color w:val="C77DBB"/>
          <w:kern w:val="0"/>
          <w:sz w:val="20"/>
          <w:szCs w:val="20"/>
        </w:rPr>
        <w:t>app</w:t>
      </w:r>
      <w:r w:rsidRPr="00D6161A">
        <w:rPr>
          <w:rFonts w:cs="Times New Roman"/>
          <w:color w:val="BCBEC4"/>
          <w:kern w:val="0"/>
          <w:sz w:val="20"/>
          <w:szCs w:val="20"/>
        </w:rPr>
        <w:t>:layout_constraintLeft_toLeftOf</w:t>
      </w:r>
      <w:r w:rsidRPr="00D6161A">
        <w:rPr>
          <w:rFonts w:cs="Times New Roman"/>
          <w:color w:val="6AAB73"/>
          <w:kern w:val="0"/>
          <w:sz w:val="20"/>
          <w:szCs w:val="20"/>
        </w:rPr>
        <w:t>="parent"</w:t>
      </w:r>
      <w:r w:rsidRPr="00D6161A">
        <w:rPr>
          <w:rFonts w:cs="Times New Roman"/>
          <w:color w:val="6AAB73"/>
          <w:kern w:val="0"/>
          <w:sz w:val="20"/>
          <w:szCs w:val="20"/>
        </w:rPr>
        <w:br/>
        <w:t xml:space="preserve">        </w:t>
      </w:r>
      <w:r w:rsidRPr="00D6161A">
        <w:rPr>
          <w:rFonts w:cs="Times New Roman"/>
          <w:color w:val="C77DBB"/>
          <w:kern w:val="0"/>
          <w:sz w:val="20"/>
          <w:szCs w:val="20"/>
        </w:rPr>
        <w:t>app</w:t>
      </w:r>
      <w:r w:rsidRPr="00D6161A">
        <w:rPr>
          <w:rFonts w:cs="Times New Roman"/>
          <w:color w:val="BCBEC4"/>
          <w:kern w:val="0"/>
          <w:sz w:val="20"/>
          <w:szCs w:val="20"/>
        </w:rPr>
        <w:t>:layout_constraintRight_toRightOf</w:t>
      </w:r>
      <w:r w:rsidRPr="00D6161A">
        <w:rPr>
          <w:rFonts w:cs="Times New Roman"/>
          <w:color w:val="6AAB73"/>
          <w:kern w:val="0"/>
          <w:sz w:val="20"/>
          <w:szCs w:val="20"/>
        </w:rPr>
        <w:t>="parent"</w:t>
      </w:r>
      <w:r w:rsidRPr="00D6161A">
        <w:rPr>
          <w:rFonts w:cs="Times New Roman"/>
          <w:color w:val="6AAB73"/>
          <w:kern w:val="0"/>
          <w:sz w:val="20"/>
          <w:szCs w:val="20"/>
        </w:rPr>
        <w:br/>
        <w:t xml:space="preserve">        </w:t>
      </w:r>
      <w:r w:rsidRPr="00D6161A">
        <w:rPr>
          <w:rFonts w:cs="Times New Roman"/>
          <w:color w:val="C77DBB"/>
          <w:kern w:val="0"/>
          <w:sz w:val="20"/>
          <w:szCs w:val="20"/>
        </w:rPr>
        <w:t>app</w:t>
      </w:r>
      <w:r w:rsidRPr="00D6161A">
        <w:rPr>
          <w:rFonts w:cs="Times New Roman"/>
          <w:color w:val="BCBEC4"/>
          <w:kern w:val="0"/>
          <w:sz w:val="20"/>
          <w:szCs w:val="20"/>
        </w:rPr>
        <w:t>:menu</w:t>
      </w:r>
      <w:r w:rsidRPr="00D6161A">
        <w:rPr>
          <w:rFonts w:cs="Times New Roman"/>
          <w:color w:val="6AAB73"/>
          <w:kern w:val="0"/>
          <w:sz w:val="20"/>
          <w:szCs w:val="20"/>
        </w:rPr>
        <w:t xml:space="preserve">="@menu/bottom_nav_menu" </w:t>
      </w:r>
      <w:r w:rsidRPr="00D6161A">
        <w:rPr>
          <w:rFonts w:cs="Times New Roman"/>
          <w:color w:val="D5B778"/>
          <w:kern w:val="0"/>
          <w:sz w:val="20"/>
          <w:szCs w:val="20"/>
        </w:rPr>
        <w:t>/&gt;</w:t>
      </w:r>
      <w:r w:rsidRPr="00D6161A">
        <w:rPr>
          <w:rFonts w:cs="Times New Roman"/>
          <w:color w:val="D5B778"/>
          <w:kern w:val="0"/>
          <w:sz w:val="20"/>
          <w:szCs w:val="20"/>
        </w:rPr>
        <w:br/>
      </w:r>
      <w:r w:rsidRPr="00D6161A">
        <w:rPr>
          <w:rFonts w:cs="Times New Roman"/>
          <w:color w:val="D5B778"/>
          <w:kern w:val="0"/>
          <w:sz w:val="20"/>
          <w:szCs w:val="20"/>
        </w:rPr>
        <w:br/>
        <w:t xml:space="preserve">    &lt;fragment</w:t>
      </w:r>
      <w:r w:rsidRPr="00D6161A">
        <w:rPr>
          <w:rFonts w:cs="Times New Roman"/>
          <w:color w:val="D5B778"/>
          <w:kern w:val="0"/>
          <w:sz w:val="20"/>
          <w:szCs w:val="20"/>
        </w:rPr>
        <w:br/>
        <w:t xml:space="preserve">        </w:t>
      </w:r>
      <w:r w:rsidRPr="00D6161A">
        <w:rPr>
          <w:rFonts w:cs="Times New Roman"/>
          <w:color w:val="C77DBB"/>
          <w:kern w:val="0"/>
          <w:sz w:val="20"/>
          <w:szCs w:val="20"/>
          <w:highlight w:val="green"/>
        </w:rPr>
        <w:t>android</w:t>
      </w:r>
      <w:r w:rsidRPr="00D6161A">
        <w:rPr>
          <w:rFonts w:cs="Times New Roman"/>
          <w:color w:val="BCBEC4"/>
          <w:kern w:val="0"/>
          <w:sz w:val="20"/>
          <w:szCs w:val="20"/>
          <w:highlight w:val="green"/>
        </w:rPr>
        <w:t>:id</w:t>
      </w:r>
      <w:r w:rsidRPr="00D6161A">
        <w:rPr>
          <w:rFonts w:cs="Times New Roman"/>
          <w:color w:val="6AAB73"/>
          <w:kern w:val="0"/>
          <w:sz w:val="20"/>
          <w:szCs w:val="20"/>
          <w:highlight w:val="green"/>
        </w:rPr>
        <w:t>="@+id/</w:t>
      </w:r>
      <w:bookmarkStart w:id="241" w:name="_Hlk179310285"/>
      <w:r w:rsidRPr="00D6161A">
        <w:rPr>
          <w:rFonts w:cs="Times New Roman"/>
          <w:color w:val="6AAB73"/>
          <w:kern w:val="0"/>
          <w:sz w:val="20"/>
          <w:szCs w:val="20"/>
          <w:highlight w:val="green"/>
        </w:rPr>
        <w:t>nav_host_fragment_activity_main</w:t>
      </w:r>
      <w:bookmarkEnd w:id="241"/>
      <w:r w:rsidRPr="00D6161A">
        <w:rPr>
          <w:rFonts w:cs="Times New Roman"/>
          <w:color w:val="6AAB73"/>
          <w:kern w:val="0"/>
          <w:sz w:val="20"/>
          <w:szCs w:val="20"/>
          <w:highlight w:val="green"/>
        </w:rPr>
        <w:t>"</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:name</w:t>
      </w:r>
      <w:r w:rsidRPr="00D6161A">
        <w:rPr>
          <w:rFonts w:cs="Times New Roman"/>
          <w:color w:val="6AAB73"/>
          <w:kern w:val="0"/>
          <w:sz w:val="20"/>
          <w:szCs w:val="20"/>
        </w:rPr>
        <w:t>="androidx.navigation.fragment.NavHostFragment"</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:layout_width</w:t>
      </w:r>
      <w:r w:rsidRPr="00D6161A">
        <w:rPr>
          <w:rFonts w:cs="Times New Roman"/>
          <w:color w:val="6AAB73"/>
          <w:kern w:val="0"/>
          <w:sz w:val="20"/>
          <w:szCs w:val="20"/>
        </w:rPr>
        <w:t>="match_parent"</w:t>
      </w:r>
      <w:r w:rsidRPr="00D6161A">
        <w:rPr>
          <w:rFonts w:cs="Times New Roman"/>
          <w:color w:val="6AAB73"/>
          <w:kern w:val="0"/>
          <w:sz w:val="20"/>
          <w:szCs w:val="20"/>
        </w:rPr>
        <w:br/>
        <w:t xml:space="preserve">        </w:t>
      </w:r>
      <w:r w:rsidRPr="00D6161A">
        <w:rPr>
          <w:rFonts w:cs="Times New Roman"/>
          <w:color w:val="C77DBB"/>
          <w:kern w:val="0"/>
          <w:sz w:val="20"/>
          <w:szCs w:val="20"/>
        </w:rPr>
        <w:t>android</w:t>
      </w:r>
      <w:r w:rsidRPr="00D6161A">
        <w:rPr>
          <w:rFonts w:cs="Times New Roman"/>
          <w:color w:val="BCBEC4"/>
          <w:kern w:val="0"/>
          <w:sz w:val="20"/>
          <w:szCs w:val="20"/>
        </w:rPr>
        <w:t>:layout_height</w:t>
      </w:r>
      <w:r w:rsidRPr="00D6161A">
        <w:rPr>
          <w:rFonts w:cs="Times New Roman"/>
          <w:color w:val="6AAB73"/>
          <w:kern w:val="0"/>
          <w:sz w:val="20"/>
          <w:szCs w:val="20"/>
        </w:rPr>
        <w:t>="match_parent"</w:t>
      </w:r>
      <w:r w:rsidRPr="00D6161A">
        <w:rPr>
          <w:rFonts w:cs="Times New Roman"/>
          <w:color w:val="6AAB73"/>
          <w:kern w:val="0"/>
          <w:sz w:val="20"/>
          <w:szCs w:val="20"/>
        </w:rPr>
        <w:br/>
        <w:t xml:space="preserve">        </w:t>
      </w:r>
      <w:r w:rsidRPr="00D6161A">
        <w:rPr>
          <w:rFonts w:cs="Times New Roman"/>
          <w:color w:val="C77DBB"/>
          <w:kern w:val="0"/>
          <w:sz w:val="20"/>
          <w:szCs w:val="20"/>
        </w:rPr>
        <w:t>app</w:t>
      </w:r>
      <w:r w:rsidRPr="00D6161A">
        <w:rPr>
          <w:rFonts w:cs="Times New Roman"/>
          <w:color w:val="BCBEC4"/>
          <w:kern w:val="0"/>
          <w:sz w:val="20"/>
          <w:szCs w:val="20"/>
        </w:rPr>
        <w:t>:defaultNavHost</w:t>
      </w:r>
      <w:r w:rsidRPr="00D6161A">
        <w:rPr>
          <w:rFonts w:cs="Times New Roman"/>
          <w:color w:val="6AAB73"/>
          <w:kern w:val="0"/>
          <w:sz w:val="20"/>
          <w:szCs w:val="20"/>
        </w:rPr>
        <w:t>="true"</w:t>
      </w:r>
      <w:r w:rsidRPr="00D6161A">
        <w:rPr>
          <w:rFonts w:cs="Times New Roman"/>
          <w:color w:val="6AAB73"/>
          <w:kern w:val="0"/>
          <w:sz w:val="20"/>
          <w:szCs w:val="20"/>
        </w:rPr>
        <w:br/>
        <w:t xml:space="preserve">        </w:t>
      </w:r>
      <w:r w:rsidRPr="00D6161A">
        <w:rPr>
          <w:rFonts w:cs="Times New Roman"/>
          <w:color w:val="C77DBB"/>
          <w:kern w:val="0"/>
          <w:sz w:val="20"/>
          <w:szCs w:val="20"/>
        </w:rPr>
        <w:t>app</w:t>
      </w:r>
      <w:r w:rsidRPr="00D6161A">
        <w:rPr>
          <w:rFonts w:cs="Times New Roman"/>
          <w:color w:val="BCBEC4"/>
          <w:kern w:val="0"/>
          <w:sz w:val="20"/>
          <w:szCs w:val="20"/>
        </w:rPr>
        <w:t>:layout_constraintBottom_toTopOf</w:t>
      </w:r>
      <w:r w:rsidRPr="00D6161A">
        <w:rPr>
          <w:rFonts w:cs="Times New Roman"/>
          <w:color w:val="6AAB73"/>
          <w:kern w:val="0"/>
          <w:sz w:val="20"/>
          <w:szCs w:val="20"/>
        </w:rPr>
        <w:t>="@id/nav_view"</w:t>
      </w:r>
      <w:r w:rsidRPr="00D6161A">
        <w:rPr>
          <w:rFonts w:cs="Times New Roman"/>
          <w:color w:val="6AAB73"/>
          <w:kern w:val="0"/>
          <w:sz w:val="20"/>
          <w:szCs w:val="20"/>
        </w:rPr>
        <w:br/>
        <w:t xml:space="preserve">        </w:t>
      </w:r>
      <w:r w:rsidRPr="00D6161A">
        <w:rPr>
          <w:rFonts w:cs="Times New Roman"/>
          <w:color w:val="C77DBB"/>
          <w:kern w:val="0"/>
          <w:sz w:val="20"/>
          <w:szCs w:val="20"/>
        </w:rPr>
        <w:t>app</w:t>
      </w:r>
      <w:r w:rsidRPr="00D6161A">
        <w:rPr>
          <w:rFonts w:cs="Times New Roman"/>
          <w:color w:val="BCBEC4"/>
          <w:kern w:val="0"/>
          <w:sz w:val="20"/>
          <w:szCs w:val="20"/>
        </w:rPr>
        <w:t>:layout_constraintLeft_toLeftOf</w:t>
      </w:r>
      <w:r w:rsidRPr="00D6161A">
        <w:rPr>
          <w:rFonts w:cs="Times New Roman"/>
          <w:color w:val="6AAB73"/>
          <w:kern w:val="0"/>
          <w:sz w:val="20"/>
          <w:szCs w:val="20"/>
        </w:rPr>
        <w:t>="parent"</w:t>
      </w:r>
      <w:r w:rsidRPr="00D6161A">
        <w:rPr>
          <w:rFonts w:cs="Times New Roman"/>
          <w:color w:val="6AAB73"/>
          <w:kern w:val="0"/>
          <w:sz w:val="20"/>
          <w:szCs w:val="20"/>
        </w:rPr>
        <w:br/>
        <w:t xml:space="preserve">        </w:t>
      </w:r>
      <w:r w:rsidRPr="00D6161A">
        <w:rPr>
          <w:rFonts w:cs="Times New Roman"/>
          <w:color w:val="C77DBB"/>
          <w:kern w:val="0"/>
          <w:sz w:val="20"/>
          <w:szCs w:val="20"/>
        </w:rPr>
        <w:t>app</w:t>
      </w:r>
      <w:r w:rsidRPr="00D6161A">
        <w:rPr>
          <w:rFonts w:cs="Times New Roman"/>
          <w:color w:val="BCBEC4"/>
          <w:kern w:val="0"/>
          <w:sz w:val="20"/>
          <w:szCs w:val="20"/>
        </w:rPr>
        <w:t>:layout_constraintRight_toRightOf</w:t>
      </w:r>
      <w:r w:rsidRPr="00D6161A">
        <w:rPr>
          <w:rFonts w:cs="Times New Roman"/>
          <w:color w:val="6AAB73"/>
          <w:kern w:val="0"/>
          <w:sz w:val="20"/>
          <w:szCs w:val="20"/>
        </w:rPr>
        <w:t>="parent"</w:t>
      </w:r>
      <w:r w:rsidRPr="00D6161A">
        <w:rPr>
          <w:rFonts w:cs="Times New Roman"/>
          <w:color w:val="6AAB73"/>
          <w:kern w:val="0"/>
          <w:sz w:val="20"/>
          <w:szCs w:val="20"/>
        </w:rPr>
        <w:br/>
        <w:t xml:space="preserve">        </w:t>
      </w:r>
      <w:r w:rsidRPr="00D6161A">
        <w:rPr>
          <w:rFonts w:cs="Times New Roman"/>
          <w:color w:val="C77DBB"/>
          <w:kern w:val="0"/>
          <w:sz w:val="20"/>
          <w:szCs w:val="20"/>
        </w:rPr>
        <w:t>app</w:t>
      </w:r>
      <w:r w:rsidRPr="00D6161A">
        <w:rPr>
          <w:rFonts w:cs="Times New Roman"/>
          <w:color w:val="BCBEC4"/>
          <w:kern w:val="0"/>
          <w:sz w:val="20"/>
          <w:szCs w:val="20"/>
        </w:rPr>
        <w:t>:layout_constraintTop_toTopOf</w:t>
      </w:r>
      <w:r w:rsidRPr="00D6161A">
        <w:rPr>
          <w:rFonts w:cs="Times New Roman"/>
          <w:color w:val="6AAB73"/>
          <w:kern w:val="0"/>
          <w:sz w:val="20"/>
          <w:szCs w:val="20"/>
        </w:rPr>
        <w:t>="parent"</w:t>
      </w:r>
      <w:r w:rsidRPr="00D6161A">
        <w:rPr>
          <w:rFonts w:cs="Times New Roman"/>
          <w:color w:val="6AAB73"/>
          <w:kern w:val="0"/>
          <w:sz w:val="20"/>
          <w:szCs w:val="20"/>
        </w:rPr>
        <w:br/>
        <w:t xml:space="preserve">        </w:t>
      </w:r>
      <w:r w:rsidRPr="00D6161A">
        <w:rPr>
          <w:rFonts w:cs="Times New Roman"/>
          <w:color w:val="C77DBB"/>
          <w:kern w:val="0"/>
          <w:sz w:val="20"/>
          <w:szCs w:val="20"/>
          <w:highlight w:val="magenta"/>
        </w:rPr>
        <w:t>app</w:t>
      </w:r>
      <w:r w:rsidRPr="00D6161A">
        <w:rPr>
          <w:rFonts w:cs="Times New Roman"/>
          <w:color w:val="BCBEC4"/>
          <w:kern w:val="0"/>
          <w:sz w:val="20"/>
          <w:szCs w:val="20"/>
          <w:highlight w:val="magenta"/>
        </w:rPr>
        <w:t>:navGraph</w:t>
      </w:r>
      <w:r w:rsidRPr="00D6161A">
        <w:rPr>
          <w:rFonts w:cs="Times New Roman"/>
          <w:color w:val="6AAB73"/>
          <w:kern w:val="0"/>
          <w:sz w:val="20"/>
          <w:szCs w:val="20"/>
          <w:highlight w:val="magenta"/>
        </w:rPr>
        <w:t>="@navigation/mobile_navigation"</w:t>
      </w:r>
      <w:r w:rsidRPr="00D6161A">
        <w:rPr>
          <w:rFonts w:cs="Times New Roman"/>
          <w:color w:val="6AAB73"/>
          <w:kern w:val="0"/>
          <w:sz w:val="20"/>
          <w:szCs w:val="20"/>
        </w:rPr>
        <w:t xml:space="preserve"> </w:t>
      </w:r>
      <w:r w:rsidRPr="00D6161A">
        <w:rPr>
          <w:rFonts w:cs="Times New Roman"/>
          <w:color w:val="D5B778"/>
          <w:kern w:val="0"/>
          <w:sz w:val="20"/>
          <w:szCs w:val="20"/>
        </w:rPr>
        <w:t>/&gt;</w:t>
      </w:r>
      <w:r w:rsidRPr="00D6161A">
        <w:rPr>
          <w:rFonts w:cs="Times New Roman"/>
          <w:color w:val="D5B778"/>
          <w:kern w:val="0"/>
          <w:sz w:val="20"/>
          <w:szCs w:val="20"/>
        </w:rPr>
        <w:br/>
      </w:r>
      <w:r w:rsidRPr="00D6161A">
        <w:rPr>
          <w:rFonts w:cs="Times New Roman"/>
          <w:color w:val="D5B778"/>
          <w:kern w:val="0"/>
          <w:sz w:val="20"/>
          <w:szCs w:val="20"/>
        </w:rPr>
        <w:br/>
        <w:t>&lt;/androidx.constraintlayout.widget.ConstraintLayout&gt;</w:t>
      </w:r>
    </w:p>
    <w:p w14:paraId="6A73F81A" w14:textId="77777777" w:rsidR="0023063E" w:rsidRDefault="0023063E" w:rsidP="0023063E"/>
    <w:p w14:paraId="7E01FE3E" w14:textId="77777777" w:rsidR="0023063E" w:rsidRDefault="0023063E" w:rsidP="0023063E">
      <w:pPr>
        <w:ind w:firstLineChars="200" w:firstLine="420"/>
      </w:pPr>
      <w:r>
        <w:rPr>
          <w:rFonts w:hint="eastAsia"/>
        </w:rPr>
        <w:t>可以在一个</w:t>
      </w:r>
      <w:r>
        <w:rPr>
          <w:rFonts w:hint="eastAsia"/>
        </w:rPr>
        <w:t>XML</w:t>
      </w:r>
      <w:r>
        <w:rPr>
          <w:rFonts w:hint="eastAsia"/>
        </w:rPr>
        <w:t>中引用其他的</w:t>
      </w:r>
      <w:r>
        <w:rPr>
          <w:rFonts w:hint="eastAsia"/>
        </w:rPr>
        <w:t>XML</w:t>
      </w:r>
      <w:r>
        <w:rPr>
          <w:rFonts w:hint="eastAsia"/>
        </w:rPr>
        <w:t>文件。例如，主界面底部放置了</w:t>
      </w:r>
      <w:r>
        <w:rPr>
          <w:rFonts w:hint="eastAsia"/>
        </w:rPr>
        <w:t>id</w:t>
      </w:r>
      <w:r>
        <w:rPr>
          <w:rFonts w:hint="eastAsia"/>
        </w:rPr>
        <w:t>为</w:t>
      </w:r>
      <w:r w:rsidRPr="00A50809">
        <w:t>nav_host_fragment_activity_main</w:t>
      </w:r>
      <w:r>
        <w:rPr>
          <w:rFonts w:hint="eastAsia"/>
        </w:rPr>
        <w:t>的图元包含了</w:t>
      </w:r>
      <w:r w:rsidRPr="00A50809">
        <w:t>mobile_navigation</w:t>
      </w:r>
      <w:r>
        <w:t>.xml</w:t>
      </w:r>
      <w:r>
        <w:rPr>
          <w:rFonts w:hint="eastAsia"/>
        </w:rPr>
        <w:t>文件的内容。而</w:t>
      </w:r>
      <w:r w:rsidRPr="00A50809">
        <w:t>mobile_navigation</w:t>
      </w:r>
      <w:r>
        <w:t>.xml</w:t>
      </w:r>
      <w:r>
        <w:rPr>
          <w:rFonts w:hint="eastAsia"/>
        </w:rPr>
        <w:t>文件则描述了</w:t>
      </w:r>
      <w:r>
        <w:rPr>
          <w:rFonts w:hint="eastAsia"/>
        </w:rPr>
        <w:t>3</w:t>
      </w:r>
      <w:r>
        <w:rPr>
          <w:rFonts w:hint="eastAsia"/>
        </w:rPr>
        <w:t>个按钮的图元信息。</w:t>
      </w:r>
    </w:p>
    <w:p w14:paraId="2D8399F2" w14:textId="77777777" w:rsidR="0023063E" w:rsidRDefault="0023063E" w:rsidP="00104895">
      <w:pPr>
        <w:pStyle w:val="4"/>
      </w:pPr>
      <w:r>
        <w:rPr>
          <w:rFonts w:hint="eastAsia"/>
        </w:rPr>
        <w:lastRenderedPageBreak/>
        <w:t>图元</w:t>
      </w:r>
      <w:r w:rsidRPr="00A50809">
        <w:t>nav_host_fragment_activity_main</w:t>
      </w:r>
      <w:r>
        <w:rPr>
          <w:rFonts w:hint="eastAsia"/>
        </w:rPr>
        <w:t>的描述文件</w:t>
      </w:r>
      <w:r w:rsidRPr="00A50809">
        <w:t>mobile_navigation</w:t>
      </w:r>
      <w:r>
        <w:t>.xml</w:t>
      </w:r>
    </w:p>
    <w:p w14:paraId="2CB5917D" w14:textId="77777777" w:rsidR="0023063E" w:rsidRPr="00C336EE" w:rsidRDefault="0023063E" w:rsidP="0023063E">
      <w:pPr>
        <w:pStyle w:val="HTML"/>
        <w:adjustRightInd w:val="0"/>
        <w:snapToGrid w:val="0"/>
        <w:rPr>
          <w:rFonts w:ascii="Times New Roman" w:hAnsi="Times New Roman" w:cs="Times New Roman"/>
          <w:color w:val="BCBEC4"/>
          <w:sz w:val="20"/>
          <w:szCs w:val="20"/>
        </w:rPr>
      </w:pPr>
      <w:r w:rsidRPr="00C336EE">
        <w:rPr>
          <w:rFonts w:ascii="Times New Roman" w:hAnsi="Times New Roman" w:cs="Times New Roman"/>
          <w:color w:val="D5B778"/>
          <w:sz w:val="20"/>
          <w:szCs w:val="20"/>
        </w:rPr>
        <w:t>&lt;?</w:t>
      </w:r>
      <w:r w:rsidRPr="00C336EE">
        <w:rPr>
          <w:rFonts w:ascii="Times New Roman" w:hAnsi="Times New Roman" w:cs="Times New Roman"/>
          <w:color w:val="BCBEC4"/>
          <w:sz w:val="20"/>
          <w:szCs w:val="20"/>
        </w:rPr>
        <w:t>xml version</w:t>
      </w:r>
      <w:r w:rsidRPr="00C336EE">
        <w:rPr>
          <w:rFonts w:ascii="Times New Roman" w:hAnsi="Times New Roman" w:cs="Times New Roman"/>
          <w:color w:val="6AAB73"/>
          <w:sz w:val="20"/>
          <w:szCs w:val="20"/>
        </w:rPr>
        <w:t xml:space="preserve">="1.0" </w:t>
      </w:r>
      <w:r w:rsidRPr="00C336EE">
        <w:rPr>
          <w:rFonts w:ascii="Times New Roman" w:hAnsi="Times New Roman" w:cs="Times New Roman"/>
          <w:color w:val="BCBEC4"/>
          <w:sz w:val="20"/>
          <w:szCs w:val="20"/>
        </w:rPr>
        <w:t>encoding</w:t>
      </w:r>
      <w:r w:rsidRPr="00C336EE">
        <w:rPr>
          <w:rFonts w:ascii="Times New Roman" w:hAnsi="Times New Roman" w:cs="Times New Roman"/>
          <w:color w:val="6AAB73"/>
          <w:sz w:val="20"/>
          <w:szCs w:val="20"/>
        </w:rPr>
        <w:t>="utf-8"</w:t>
      </w:r>
      <w:r w:rsidRPr="00C336EE">
        <w:rPr>
          <w:rFonts w:ascii="Times New Roman" w:hAnsi="Times New Roman" w:cs="Times New Roman"/>
          <w:color w:val="D5B778"/>
          <w:sz w:val="20"/>
          <w:szCs w:val="20"/>
        </w:rPr>
        <w:t>?&gt;</w:t>
      </w:r>
      <w:r w:rsidRPr="00C336EE">
        <w:rPr>
          <w:rFonts w:ascii="Times New Roman" w:hAnsi="Times New Roman" w:cs="Times New Roman"/>
          <w:color w:val="D5B778"/>
          <w:sz w:val="20"/>
          <w:szCs w:val="20"/>
        </w:rPr>
        <w:br/>
        <w:t xml:space="preserve">&lt;navigation </w:t>
      </w:r>
      <w:r w:rsidRPr="00C336EE">
        <w:rPr>
          <w:rFonts w:ascii="Times New Roman" w:hAnsi="Times New Roman" w:cs="Times New Roman"/>
          <w:color w:val="BCBEC4"/>
          <w:sz w:val="20"/>
          <w:szCs w:val="20"/>
        </w:rPr>
        <w:t>xmlns:</w:t>
      </w:r>
      <w:r w:rsidRPr="00C336EE">
        <w:rPr>
          <w:rFonts w:ascii="Times New Roman" w:hAnsi="Times New Roman" w:cs="Times New Roman"/>
          <w:color w:val="C77DBB"/>
          <w:sz w:val="20"/>
          <w:szCs w:val="20"/>
        </w:rPr>
        <w:t>android</w:t>
      </w:r>
      <w:r w:rsidRPr="00C336EE">
        <w:rPr>
          <w:rFonts w:ascii="Times New Roman" w:hAnsi="Times New Roman" w:cs="Times New Roman"/>
          <w:color w:val="6AAB73"/>
          <w:sz w:val="20"/>
          <w:szCs w:val="20"/>
        </w:rPr>
        <w:t>="http://schemas.android.com/apk/res/android"</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BCBEC4"/>
          <w:sz w:val="20"/>
          <w:szCs w:val="20"/>
        </w:rPr>
        <w:t>xmlns:</w:t>
      </w:r>
      <w:r w:rsidRPr="00C336EE">
        <w:rPr>
          <w:rFonts w:ascii="Times New Roman" w:hAnsi="Times New Roman" w:cs="Times New Roman"/>
          <w:color w:val="C77DBB"/>
          <w:sz w:val="20"/>
          <w:szCs w:val="20"/>
        </w:rPr>
        <w:t>app</w:t>
      </w:r>
      <w:r w:rsidRPr="00C336EE">
        <w:rPr>
          <w:rFonts w:ascii="Times New Roman" w:hAnsi="Times New Roman" w:cs="Times New Roman"/>
          <w:color w:val="6AAB73"/>
          <w:sz w:val="20"/>
          <w:szCs w:val="20"/>
        </w:rPr>
        <w:t>="http://schemas.android.com/apk/res-auto"</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BCBEC4"/>
          <w:sz w:val="20"/>
          <w:szCs w:val="20"/>
        </w:rPr>
        <w:t>xmlns:</w:t>
      </w:r>
      <w:r w:rsidRPr="00C336EE">
        <w:rPr>
          <w:rFonts w:ascii="Times New Roman" w:hAnsi="Times New Roman" w:cs="Times New Roman"/>
          <w:color w:val="C77DBB"/>
          <w:sz w:val="20"/>
          <w:szCs w:val="20"/>
        </w:rPr>
        <w:t>tools</w:t>
      </w:r>
      <w:r w:rsidRPr="00C336EE">
        <w:rPr>
          <w:rFonts w:ascii="Times New Roman" w:hAnsi="Times New Roman" w:cs="Times New Roman"/>
          <w:color w:val="6AAB73"/>
          <w:sz w:val="20"/>
          <w:szCs w:val="20"/>
        </w:rPr>
        <w:t>="http://schemas.android.com/tools"</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:id</w:t>
      </w:r>
      <w:r w:rsidRPr="00C336EE">
        <w:rPr>
          <w:rFonts w:ascii="Times New Roman" w:hAnsi="Times New Roman" w:cs="Times New Roman"/>
          <w:color w:val="6AAB73"/>
          <w:sz w:val="20"/>
          <w:szCs w:val="20"/>
        </w:rPr>
        <w:t>="@+id/mobile_navigation"</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app</w:t>
      </w:r>
      <w:r w:rsidRPr="00C336EE">
        <w:rPr>
          <w:rFonts w:ascii="Times New Roman" w:hAnsi="Times New Roman" w:cs="Times New Roman"/>
          <w:color w:val="BCBEC4"/>
          <w:sz w:val="20"/>
          <w:szCs w:val="20"/>
        </w:rPr>
        <w:t>:startDestination</w:t>
      </w:r>
      <w:r w:rsidRPr="00C336EE">
        <w:rPr>
          <w:rFonts w:ascii="Times New Roman" w:hAnsi="Times New Roman" w:cs="Times New Roman"/>
          <w:color w:val="6AAB73"/>
          <w:sz w:val="20"/>
          <w:szCs w:val="20"/>
        </w:rPr>
        <w:t>="@+id/navigation_home"</w:t>
      </w:r>
      <w:r w:rsidRPr="00C336EE">
        <w:rPr>
          <w:rFonts w:ascii="Times New Roman" w:hAnsi="Times New Roman" w:cs="Times New Roman"/>
          <w:color w:val="D5B778"/>
          <w:sz w:val="20"/>
          <w:szCs w:val="20"/>
        </w:rPr>
        <w:t>&gt;</w:t>
      </w:r>
      <w:r w:rsidRPr="00C336EE">
        <w:rPr>
          <w:rFonts w:ascii="Times New Roman" w:hAnsi="Times New Roman" w:cs="Times New Roman"/>
          <w:color w:val="D5B778"/>
          <w:sz w:val="20"/>
          <w:szCs w:val="20"/>
        </w:rPr>
        <w:br/>
      </w:r>
      <w:r w:rsidRPr="00C336EE">
        <w:rPr>
          <w:rFonts w:ascii="Times New Roman" w:hAnsi="Times New Roman" w:cs="Times New Roman"/>
          <w:color w:val="D5B778"/>
          <w:sz w:val="20"/>
          <w:szCs w:val="20"/>
        </w:rPr>
        <w:br/>
        <w:t xml:space="preserve">    &lt;fragment</w:t>
      </w:r>
      <w:r w:rsidRPr="00C336EE">
        <w:rPr>
          <w:rFonts w:ascii="Times New Roman" w:hAnsi="Times New Roman" w:cs="Times New Roman"/>
          <w:color w:val="D5B778"/>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:id</w:t>
      </w:r>
      <w:r w:rsidRPr="00C336EE">
        <w:rPr>
          <w:rFonts w:ascii="Times New Roman" w:hAnsi="Times New Roman" w:cs="Times New Roman"/>
          <w:color w:val="6AAB73"/>
          <w:sz w:val="20"/>
          <w:szCs w:val="20"/>
        </w:rPr>
        <w:t>="@+id/navigation_home"</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:name</w:t>
      </w:r>
      <w:r w:rsidRPr="00C336EE">
        <w:rPr>
          <w:rFonts w:ascii="Times New Roman" w:hAnsi="Times New Roman" w:cs="Times New Roman"/>
          <w:color w:val="6AAB73"/>
          <w:sz w:val="20"/>
          <w:szCs w:val="20"/>
        </w:rPr>
        <w:t>="ustc.hello.ui.home.HomeFragment"</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:label</w:t>
      </w:r>
      <w:r w:rsidRPr="00C336EE">
        <w:rPr>
          <w:rFonts w:ascii="Times New Roman" w:hAnsi="Times New Roman" w:cs="Times New Roman"/>
          <w:color w:val="6AAB73"/>
          <w:sz w:val="20"/>
          <w:szCs w:val="20"/>
        </w:rPr>
        <w:t>="@string/title_home"</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tools</w:t>
      </w:r>
      <w:r w:rsidRPr="00C336EE">
        <w:rPr>
          <w:rFonts w:ascii="Times New Roman" w:hAnsi="Times New Roman" w:cs="Times New Roman"/>
          <w:color w:val="BCBEC4"/>
          <w:sz w:val="20"/>
          <w:szCs w:val="20"/>
        </w:rPr>
        <w:t>:layout</w:t>
      </w:r>
      <w:r w:rsidRPr="00C336EE">
        <w:rPr>
          <w:rFonts w:ascii="Times New Roman" w:hAnsi="Times New Roman" w:cs="Times New Roman"/>
          <w:color w:val="6AAB73"/>
          <w:sz w:val="20"/>
          <w:szCs w:val="20"/>
        </w:rPr>
        <w:t xml:space="preserve">="@layout/fragment_home" </w:t>
      </w:r>
      <w:r w:rsidRPr="00C336EE">
        <w:rPr>
          <w:rFonts w:ascii="Times New Roman" w:hAnsi="Times New Roman" w:cs="Times New Roman"/>
          <w:color w:val="D5B778"/>
          <w:sz w:val="20"/>
          <w:szCs w:val="20"/>
        </w:rPr>
        <w:t>/&gt;</w:t>
      </w:r>
      <w:r w:rsidRPr="00C336EE">
        <w:rPr>
          <w:rFonts w:ascii="Times New Roman" w:hAnsi="Times New Roman" w:cs="Times New Roman"/>
          <w:color w:val="D5B778"/>
          <w:sz w:val="20"/>
          <w:szCs w:val="20"/>
        </w:rPr>
        <w:br/>
      </w:r>
      <w:r w:rsidRPr="00C336EE">
        <w:rPr>
          <w:rFonts w:ascii="Times New Roman" w:hAnsi="Times New Roman" w:cs="Times New Roman"/>
          <w:color w:val="D5B778"/>
          <w:sz w:val="20"/>
          <w:szCs w:val="20"/>
        </w:rPr>
        <w:br/>
        <w:t xml:space="preserve">    &lt;fragment</w:t>
      </w:r>
      <w:r w:rsidRPr="00C336EE">
        <w:rPr>
          <w:rFonts w:ascii="Times New Roman" w:hAnsi="Times New Roman" w:cs="Times New Roman"/>
          <w:color w:val="D5B778"/>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:id</w:t>
      </w:r>
      <w:r w:rsidRPr="00C336EE">
        <w:rPr>
          <w:rFonts w:ascii="Times New Roman" w:hAnsi="Times New Roman" w:cs="Times New Roman"/>
          <w:color w:val="6AAB73"/>
          <w:sz w:val="20"/>
          <w:szCs w:val="20"/>
        </w:rPr>
        <w:t>="@+id/navigation_dashboard"</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:name</w:t>
      </w:r>
      <w:r w:rsidRPr="00C336EE">
        <w:rPr>
          <w:rFonts w:ascii="Times New Roman" w:hAnsi="Times New Roman" w:cs="Times New Roman"/>
          <w:color w:val="6AAB73"/>
          <w:sz w:val="20"/>
          <w:szCs w:val="20"/>
        </w:rPr>
        <w:t>="ustc.hello.ui.dashboard.DashboardFragment"</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:label</w:t>
      </w:r>
      <w:r w:rsidRPr="00C336EE">
        <w:rPr>
          <w:rFonts w:ascii="Times New Roman" w:hAnsi="Times New Roman" w:cs="Times New Roman"/>
          <w:color w:val="6AAB73"/>
          <w:sz w:val="20"/>
          <w:szCs w:val="20"/>
        </w:rPr>
        <w:t>="@string/title_dashboard"</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tools</w:t>
      </w:r>
      <w:r w:rsidRPr="00C336EE">
        <w:rPr>
          <w:rFonts w:ascii="Times New Roman" w:hAnsi="Times New Roman" w:cs="Times New Roman"/>
          <w:color w:val="BCBEC4"/>
          <w:sz w:val="20"/>
          <w:szCs w:val="20"/>
        </w:rPr>
        <w:t>:layout</w:t>
      </w:r>
      <w:r w:rsidRPr="00C336EE">
        <w:rPr>
          <w:rFonts w:ascii="Times New Roman" w:hAnsi="Times New Roman" w:cs="Times New Roman"/>
          <w:color w:val="6AAB73"/>
          <w:sz w:val="20"/>
          <w:szCs w:val="20"/>
        </w:rPr>
        <w:t xml:space="preserve">="@layout/fragment_dashboard" </w:t>
      </w:r>
      <w:r w:rsidRPr="00C336EE">
        <w:rPr>
          <w:rFonts w:ascii="Times New Roman" w:hAnsi="Times New Roman" w:cs="Times New Roman"/>
          <w:color w:val="D5B778"/>
          <w:sz w:val="20"/>
          <w:szCs w:val="20"/>
        </w:rPr>
        <w:t>/&gt;</w:t>
      </w:r>
      <w:r w:rsidRPr="00C336EE">
        <w:rPr>
          <w:rFonts w:ascii="Times New Roman" w:hAnsi="Times New Roman" w:cs="Times New Roman"/>
          <w:color w:val="D5B778"/>
          <w:sz w:val="20"/>
          <w:szCs w:val="20"/>
        </w:rPr>
        <w:br/>
      </w:r>
      <w:r w:rsidRPr="00C336EE">
        <w:rPr>
          <w:rFonts w:ascii="Times New Roman" w:hAnsi="Times New Roman" w:cs="Times New Roman"/>
          <w:color w:val="D5B778"/>
          <w:sz w:val="20"/>
          <w:szCs w:val="20"/>
        </w:rPr>
        <w:br/>
        <w:t xml:space="preserve">    &lt;fragment</w:t>
      </w:r>
      <w:r w:rsidRPr="00C336EE">
        <w:rPr>
          <w:rFonts w:ascii="Times New Roman" w:hAnsi="Times New Roman" w:cs="Times New Roman"/>
          <w:color w:val="D5B778"/>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:id</w:t>
      </w:r>
      <w:r w:rsidRPr="00C336EE">
        <w:rPr>
          <w:rFonts w:ascii="Times New Roman" w:hAnsi="Times New Roman" w:cs="Times New Roman"/>
          <w:color w:val="6AAB73"/>
          <w:sz w:val="20"/>
          <w:szCs w:val="20"/>
        </w:rPr>
        <w:t>="@+id/navigation_notifications"</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:name</w:t>
      </w:r>
      <w:r w:rsidRPr="00C336EE">
        <w:rPr>
          <w:rFonts w:ascii="Times New Roman" w:hAnsi="Times New Roman" w:cs="Times New Roman"/>
          <w:color w:val="6AAB73"/>
          <w:sz w:val="20"/>
          <w:szCs w:val="20"/>
        </w:rPr>
        <w:t>="ustc.hello.ui.notifications.NotificationsFragment"</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android</w:t>
      </w:r>
      <w:r w:rsidRPr="00C336EE">
        <w:rPr>
          <w:rFonts w:ascii="Times New Roman" w:hAnsi="Times New Roman" w:cs="Times New Roman"/>
          <w:color w:val="BCBEC4"/>
          <w:sz w:val="20"/>
          <w:szCs w:val="20"/>
        </w:rPr>
        <w:t>:label</w:t>
      </w:r>
      <w:r w:rsidRPr="00C336EE">
        <w:rPr>
          <w:rFonts w:ascii="Times New Roman" w:hAnsi="Times New Roman" w:cs="Times New Roman"/>
          <w:color w:val="6AAB73"/>
          <w:sz w:val="20"/>
          <w:szCs w:val="20"/>
        </w:rPr>
        <w:t>="@string/title_notifications"</w:t>
      </w:r>
      <w:r w:rsidRPr="00C336EE">
        <w:rPr>
          <w:rFonts w:ascii="Times New Roman" w:hAnsi="Times New Roman" w:cs="Times New Roman"/>
          <w:color w:val="6AAB73"/>
          <w:sz w:val="20"/>
          <w:szCs w:val="20"/>
        </w:rPr>
        <w:br/>
        <w:t xml:space="preserve">        </w:t>
      </w:r>
      <w:r w:rsidRPr="00C336EE">
        <w:rPr>
          <w:rFonts w:ascii="Times New Roman" w:hAnsi="Times New Roman" w:cs="Times New Roman"/>
          <w:color w:val="C77DBB"/>
          <w:sz w:val="20"/>
          <w:szCs w:val="20"/>
        </w:rPr>
        <w:t>tools</w:t>
      </w:r>
      <w:r w:rsidRPr="00C336EE">
        <w:rPr>
          <w:rFonts w:ascii="Times New Roman" w:hAnsi="Times New Roman" w:cs="Times New Roman"/>
          <w:color w:val="BCBEC4"/>
          <w:sz w:val="20"/>
          <w:szCs w:val="20"/>
        </w:rPr>
        <w:t>:layout</w:t>
      </w:r>
      <w:r w:rsidRPr="00C336EE">
        <w:rPr>
          <w:rFonts w:ascii="Times New Roman" w:hAnsi="Times New Roman" w:cs="Times New Roman"/>
          <w:color w:val="6AAB73"/>
          <w:sz w:val="20"/>
          <w:szCs w:val="20"/>
        </w:rPr>
        <w:t xml:space="preserve">="@layout/fragment_notifications" </w:t>
      </w:r>
      <w:r w:rsidRPr="00C336EE">
        <w:rPr>
          <w:rFonts w:ascii="Times New Roman" w:hAnsi="Times New Roman" w:cs="Times New Roman"/>
          <w:color w:val="D5B778"/>
          <w:sz w:val="20"/>
          <w:szCs w:val="20"/>
        </w:rPr>
        <w:t>/&gt;</w:t>
      </w:r>
      <w:r w:rsidRPr="00C336EE">
        <w:rPr>
          <w:rFonts w:ascii="Times New Roman" w:hAnsi="Times New Roman" w:cs="Times New Roman"/>
          <w:color w:val="D5B778"/>
          <w:sz w:val="20"/>
          <w:szCs w:val="20"/>
        </w:rPr>
        <w:br/>
        <w:t>&lt;/navigation&gt;</w:t>
      </w:r>
    </w:p>
    <w:p w14:paraId="4C9B2135" w14:textId="77777777" w:rsidR="0023063E" w:rsidRPr="00C336EE" w:rsidRDefault="0023063E" w:rsidP="0023063E"/>
    <w:p w14:paraId="7655BBF4" w14:textId="77777777" w:rsidR="0023063E" w:rsidRDefault="0023063E" w:rsidP="00104895">
      <w:pPr>
        <w:pStyle w:val="4"/>
      </w:pPr>
      <w:r>
        <w:rPr>
          <w:rFonts w:hint="eastAsia"/>
        </w:rPr>
        <w:t>与界面对应的处理代码</w:t>
      </w:r>
      <w:r>
        <w:t>MainActivity.java</w:t>
      </w:r>
    </w:p>
    <w:p w14:paraId="52186757" w14:textId="77777777" w:rsidR="0023063E" w:rsidRPr="00700A4E" w:rsidRDefault="0023063E" w:rsidP="0023063E">
      <w:pPr>
        <w:pStyle w:val="HTML"/>
        <w:adjustRightInd w:val="0"/>
        <w:snapToGrid w:val="0"/>
        <w:rPr>
          <w:rFonts w:ascii="Times New Roman" w:hAnsi="Times New Roman" w:cs="Times New Roman"/>
          <w:color w:val="BCBEC4"/>
          <w:sz w:val="20"/>
          <w:szCs w:val="20"/>
        </w:rPr>
      </w:pPr>
      <w:r w:rsidRPr="00700A4E">
        <w:rPr>
          <w:rFonts w:ascii="Times New Roman" w:hAnsi="Times New Roman" w:cs="Times New Roman"/>
          <w:color w:val="CF8E6D"/>
          <w:sz w:val="20"/>
          <w:szCs w:val="20"/>
        </w:rPr>
        <w:t xml:space="preserve">public class </w:t>
      </w:r>
      <w:r w:rsidRPr="00700A4E">
        <w:rPr>
          <w:rFonts w:ascii="Times New Roman" w:hAnsi="Times New Roman" w:cs="Times New Roman"/>
          <w:color w:val="BCBEC4"/>
          <w:sz w:val="20"/>
          <w:szCs w:val="20"/>
        </w:rPr>
        <w:t xml:space="preserve">MainActivity </w:t>
      </w:r>
      <w:r w:rsidRPr="00700A4E">
        <w:rPr>
          <w:rFonts w:ascii="Times New Roman" w:hAnsi="Times New Roman" w:cs="Times New Roman"/>
          <w:color w:val="CF8E6D"/>
          <w:sz w:val="20"/>
          <w:szCs w:val="20"/>
        </w:rPr>
        <w:t xml:space="preserve">extends </w:t>
      </w:r>
      <w:r w:rsidRPr="00700A4E">
        <w:rPr>
          <w:rFonts w:ascii="Times New Roman" w:hAnsi="Times New Roman" w:cs="Times New Roman"/>
          <w:color w:val="BCBEC4"/>
          <w:sz w:val="20"/>
          <w:szCs w:val="20"/>
        </w:rPr>
        <w:t>AppCompatActivity {</w:t>
      </w:r>
      <w:r w:rsidRPr="00700A4E">
        <w:rPr>
          <w:rFonts w:ascii="Times New Roman" w:hAnsi="Times New Roman" w:cs="Times New Roman"/>
          <w:color w:val="BCBEC4"/>
          <w:sz w:val="20"/>
          <w:szCs w:val="20"/>
        </w:rPr>
        <w:br/>
      </w:r>
      <w:r w:rsidRPr="00700A4E">
        <w:rPr>
          <w:rFonts w:ascii="Times New Roman" w:hAnsi="Times New Roman" w:cs="Times New Roman"/>
          <w:color w:val="BCBEC4"/>
          <w:sz w:val="20"/>
          <w:szCs w:val="20"/>
        </w:rPr>
        <w:br/>
        <w:t xml:space="preserve">    </w:t>
      </w:r>
      <w:r w:rsidRPr="00700A4E">
        <w:rPr>
          <w:rFonts w:ascii="Times New Roman" w:hAnsi="Times New Roman" w:cs="Times New Roman"/>
          <w:color w:val="CF8E6D"/>
          <w:sz w:val="20"/>
          <w:szCs w:val="20"/>
        </w:rPr>
        <w:t xml:space="preserve">private </w:t>
      </w:r>
      <w:r w:rsidRPr="00700A4E">
        <w:rPr>
          <w:rFonts w:ascii="Times New Roman" w:hAnsi="Times New Roman" w:cs="Times New Roman"/>
          <w:color w:val="BCBEC4"/>
          <w:sz w:val="20"/>
          <w:szCs w:val="20"/>
        </w:rPr>
        <w:t xml:space="preserve">ActivityMainBinding </w:t>
      </w:r>
      <w:r w:rsidRPr="00700A4E">
        <w:rPr>
          <w:rFonts w:ascii="Times New Roman" w:hAnsi="Times New Roman" w:cs="Times New Roman"/>
          <w:color w:val="C77DBB"/>
          <w:sz w:val="20"/>
          <w:szCs w:val="20"/>
        </w:rPr>
        <w:t>binding</w:t>
      </w:r>
      <w:r w:rsidRPr="00700A4E">
        <w:rPr>
          <w:rFonts w:ascii="Times New Roman" w:hAnsi="Times New Roman" w:cs="Times New Roman"/>
          <w:color w:val="BCBEC4"/>
          <w:sz w:val="20"/>
          <w:szCs w:val="20"/>
        </w:rPr>
        <w:t>;</w:t>
      </w:r>
      <w:r w:rsidRPr="00700A4E">
        <w:rPr>
          <w:rFonts w:ascii="Times New Roman" w:hAnsi="Times New Roman" w:cs="Times New Roman"/>
          <w:color w:val="BCBEC4"/>
          <w:sz w:val="20"/>
          <w:szCs w:val="20"/>
        </w:rPr>
        <w:br/>
      </w:r>
      <w:r w:rsidRPr="00700A4E">
        <w:rPr>
          <w:rFonts w:ascii="Times New Roman" w:hAnsi="Times New Roman" w:cs="Times New Roman"/>
          <w:color w:val="BCBEC4"/>
          <w:sz w:val="20"/>
          <w:szCs w:val="20"/>
        </w:rPr>
        <w:br/>
        <w:t xml:space="preserve">    </w:t>
      </w:r>
      <w:r w:rsidRPr="00700A4E">
        <w:rPr>
          <w:rFonts w:ascii="Times New Roman" w:hAnsi="Times New Roman" w:cs="Times New Roman"/>
          <w:color w:val="B3AE60"/>
          <w:sz w:val="20"/>
          <w:szCs w:val="20"/>
        </w:rPr>
        <w:t>@Override</w:t>
      </w:r>
      <w:r w:rsidRPr="00700A4E">
        <w:rPr>
          <w:rFonts w:ascii="Times New Roman" w:hAnsi="Times New Roman" w:cs="Times New Roman"/>
          <w:color w:val="B3AE60"/>
          <w:sz w:val="20"/>
          <w:szCs w:val="20"/>
        </w:rPr>
        <w:br/>
        <w:t xml:space="preserve">    </w:t>
      </w:r>
      <w:r w:rsidRPr="00700A4E">
        <w:rPr>
          <w:rFonts w:ascii="Times New Roman" w:hAnsi="Times New Roman" w:cs="Times New Roman"/>
          <w:color w:val="CF8E6D"/>
          <w:sz w:val="20"/>
          <w:szCs w:val="20"/>
        </w:rPr>
        <w:t xml:space="preserve">protected void </w:t>
      </w:r>
      <w:r w:rsidRPr="00700A4E">
        <w:rPr>
          <w:rFonts w:ascii="Times New Roman" w:hAnsi="Times New Roman" w:cs="Times New Roman"/>
          <w:color w:val="56A8F5"/>
          <w:sz w:val="20"/>
          <w:szCs w:val="20"/>
        </w:rPr>
        <w:t>onCreate</w:t>
      </w:r>
      <w:r w:rsidRPr="00700A4E">
        <w:rPr>
          <w:rFonts w:ascii="Times New Roman" w:hAnsi="Times New Roman" w:cs="Times New Roman"/>
          <w:color w:val="BCBEC4"/>
          <w:sz w:val="20"/>
          <w:szCs w:val="20"/>
        </w:rPr>
        <w:t>(Bundle savedInstanceState) {</w:t>
      </w:r>
      <w:r w:rsidRPr="00700A4E">
        <w:rPr>
          <w:rFonts w:ascii="Times New Roman" w:hAnsi="Times New Roman" w:cs="Times New Roman"/>
          <w:color w:val="BCBEC4"/>
          <w:sz w:val="20"/>
          <w:szCs w:val="20"/>
        </w:rPr>
        <w:br/>
        <w:t xml:space="preserve">        </w:t>
      </w:r>
      <w:r w:rsidRPr="00700A4E">
        <w:rPr>
          <w:rFonts w:ascii="Times New Roman" w:hAnsi="Times New Roman" w:cs="Times New Roman"/>
          <w:color w:val="CF8E6D"/>
          <w:sz w:val="20"/>
          <w:szCs w:val="20"/>
        </w:rPr>
        <w:t>super</w:t>
      </w:r>
      <w:r w:rsidRPr="00700A4E">
        <w:rPr>
          <w:rFonts w:ascii="Times New Roman" w:hAnsi="Times New Roman" w:cs="Times New Roman"/>
          <w:color w:val="BCBEC4"/>
          <w:sz w:val="20"/>
          <w:szCs w:val="20"/>
        </w:rPr>
        <w:t>.onCreate(savedInstanceState);</w:t>
      </w:r>
      <w:r w:rsidRPr="00700A4E">
        <w:rPr>
          <w:rFonts w:ascii="Times New Roman" w:hAnsi="Times New Roman" w:cs="Times New Roman"/>
          <w:color w:val="BCBEC4"/>
          <w:sz w:val="20"/>
          <w:szCs w:val="20"/>
        </w:rPr>
        <w:br/>
      </w:r>
      <w:r w:rsidRPr="00700A4E">
        <w:rPr>
          <w:rFonts w:ascii="Times New Roman" w:hAnsi="Times New Roman" w:cs="Times New Roman"/>
          <w:color w:val="BCBEC4"/>
          <w:sz w:val="20"/>
          <w:szCs w:val="20"/>
        </w:rPr>
        <w:br/>
        <w:t xml:space="preserve">        </w:t>
      </w:r>
      <w:r w:rsidRPr="00700A4E">
        <w:rPr>
          <w:rFonts w:ascii="Times New Roman" w:hAnsi="Times New Roman" w:cs="Times New Roman"/>
          <w:color w:val="C77DBB"/>
          <w:sz w:val="20"/>
          <w:szCs w:val="20"/>
        </w:rPr>
        <w:t xml:space="preserve">binding </w:t>
      </w:r>
      <w:r w:rsidRPr="00700A4E">
        <w:rPr>
          <w:rFonts w:ascii="Times New Roman" w:hAnsi="Times New Roman" w:cs="Times New Roman"/>
          <w:color w:val="BCBEC4"/>
          <w:sz w:val="20"/>
          <w:szCs w:val="20"/>
        </w:rPr>
        <w:t>= ActivityMainBinding.</w:t>
      </w:r>
      <w:r w:rsidRPr="00700A4E">
        <w:rPr>
          <w:rFonts w:ascii="Times New Roman" w:hAnsi="Times New Roman" w:cs="Times New Roman"/>
          <w:i/>
          <w:iCs/>
          <w:color w:val="BCBEC4"/>
          <w:sz w:val="20"/>
          <w:szCs w:val="20"/>
        </w:rPr>
        <w:t>inflate</w:t>
      </w:r>
      <w:r w:rsidRPr="00700A4E">
        <w:rPr>
          <w:rFonts w:ascii="Times New Roman" w:hAnsi="Times New Roman" w:cs="Times New Roman"/>
          <w:color w:val="BCBEC4"/>
          <w:sz w:val="20"/>
          <w:szCs w:val="20"/>
        </w:rPr>
        <w:t>(getLayoutInflater());</w:t>
      </w:r>
      <w:r w:rsidRPr="00700A4E">
        <w:rPr>
          <w:rFonts w:ascii="Times New Roman" w:hAnsi="Times New Roman" w:cs="Times New Roman"/>
          <w:color w:val="BCBEC4"/>
          <w:sz w:val="20"/>
          <w:szCs w:val="20"/>
        </w:rPr>
        <w:br/>
        <w:t xml:space="preserve">        setContentView(</w:t>
      </w:r>
      <w:r w:rsidRPr="00700A4E">
        <w:rPr>
          <w:rFonts w:ascii="Times New Roman" w:hAnsi="Times New Roman" w:cs="Times New Roman"/>
          <w:color w:val="C77DBB"/>
          <w:sz w:val="20"/>
          <w:szCs w:val="20"/>
        </w:rPr>
        <w:t>binding</w:t>
      </w:r>
      <w:r w:rsidRPr="00700A4E">
        <w:rPr>
          <w:rFonts w:ascii="Times New Roman" w:hAnsi="Times New Roman" w:cs="Times New Roman"/>
          <w:color w:val="BCBEC4"/>
          <w:sz w:val="20"/>
          <w:szCs w:val="20"/>
        </w:rPr>
        <w:t>.getRoot());</w:t>
      </w:r>
      <w:r w:rsidRPr="00700A4E">
        <w:rPr>
          <w:rFonts w:ascii="Times New Roman" w:hAnsi="Times New Roman" w:cs="Times New Roman"/>
          <w:color w:val="BCBEC4"/>
          <w:sz w:val="20"/>
          <w:szCs w:val="20"/>
        </w:rPr>
        <w:br/>
      </w:r>
      <w:r w:rsidRPr="00700A4E">
        <w:rPr>
          <w:rFonts w:ascii="Times New Roman" w:hAnsi="Times New Roman" w:cs="Times New Roman"/>
          <w:color w:val="BCBEC4"/>
          <w:sz w:val="20"/>
          <w:szCs w:val="20"/>
        </w:rPr>
        <w:br/>
        <w:t xml:space="preserve">        BottomNavigationView navView = findViewById(</w:t>
      </w:r>
      <w:r w:rsidRPr="00700A4E">
        <w:rPr>
          <w:rFonts w:ascii="Times New Roman" w:hAnsi="Times New Roman" w:cs="Times New Roman"/>
          <w:color w:val="BCBEC4"/>
          <w:sz w:val="20"/>
          <w:szCs w:val="20"/>
          <w:highlight w:val="yellow"/>
        </w:rPr>
        <w:t>R.id.</w:t>
      </w:r>
      <w:r w:rsidRPr="00700A4E">
        <w:rPr>
          <w:rFonts w:ascii="Times New Roman" w:hAnsi="Times New Roman" w:cs="Times New Roman"/>
          <w:i/>
          <w:iCs/>
          <w:color w:val="C77DBB"/>
          <w:sz w:val="20"/>
          <w:szCs w:val="20"/>
          <w:highlight w:val="yellow"/>
        </w:rPr>
        <w:t>nav_view</w:t>
      </w:r>
      <w:r w:rsidRPr="00700A4E">
        <w:rPr>
          <w:rFonts w:ascii="Times New Roman" w:hAnsi="Times New Roman" w:cs="Times New Roman"/>
          <w:color w:val="BCBEC4"/>
          <w:sz w:val="20"/>
          <w:szCs w:val="20"/>
        </w:rPr>
        <w:t>);</w:t>
      </w:r>
      <w:r w:rsidRPr="00700A4E">
        <w:rPr>
          <w:rFonts w:ascii="Times New Roman" w:hAnsi="Times New Roman" w:cs="Times New Roman"/>
          <w:color w:val="BCBEC4"/>
          <w:sz w:val="20"/>
          <w:szCs w:val="20"/>
        </w:rPr>
        <w:br/>
        <w:t xml:space="preserve">        </w:t>
      </w:r>
      <w:r w:rsidRPr="00700A4E">
        <w:rPr>
          <w:rFonts w:ascii="Times New Roman" w:hAnsi="Times New Roman" w:cs="Times New Roman"/>
          <w:color w:val="7A7E85"/>
          <w:sz w:val="20"/>
          <w:szCs w:val="20"/>
        </w:rPr>
        <w:t>// Passing each menu ID as a set of Ids because each</w:t>
      </w:r>
      <w:r w:rsidRPr="00700A4E">
        <w:rPr>
          <w:rFonts w:ascii="Times New Roman" w:hAnsi="Times New Roman" w:cs="Times New Roman"/>
          <w:color w:val="7A7E85"/>
          <w:sz w:val="20"/>
          <w:szCs w:val="20"/>
        </w:rPr>
        <w:br/>
        <w:t xml:space="preserve">        // menu should be considered as top level destinations.</w:t>
      </w:r>
      <w:r w:rsidRPr="00700A4E">
        <w:rPr>
          <w:rFonts w:ascii="Times New Roman" w:hAnsi="Times New Roman" w:cs="Times New Roman"/>
          <w:color w:val="7A7E85"/>
          <w:sz w:val="20"/>
          <w:szCs w:val="20"/>
        </w:rPr>
        <w:br/>
        <w:t xml:space="preserve">        </w:t>
      </w:r>
      <w:r w:rsidRPr="00700A4E">
        <w:rPr>
          <w:rFonts w:ascii="Times New Roman" w:hAnsi="Times New Roman" w:cs="Times New Roman"/>
          <w:color w:val="BCBEC4"/>
          <w:sz w:val="20"/>
          <w:szCs w:val="20"/>
        </w:rPr>
        <w:t xml:space="preserve">AppBarConfiguration appBarConfiguration = </w:t>
      </w:r>
      <w:r w:rsidRPr="00700A4E">
        <w:rPr>
          <w:rFonts w:ascii="Times New Roman" w:hAnsi="Times New Roman" w:cs="Times New Roman"/>
          <w:color w:val="CF8E6D"/>
          <w:sz w:val="20"/>
          <w:szCs w:val="20"/>
        </w:rPr>
        <w:t xml:space="preserve">new </w:t>
      </w:r>
      <w:r w:rsidRPr="00700A4E">
        <w:rPr>
          <w:rFonts w:ascii="Times New Roman" w:hAnsi="Times New Roman" w:cs="Times New Roman"/>
          <w:color w:val="BCBEC4"/>
          <w:sz w:val="20"/>
          <w:szCs w:val="20"/>
        </w:rPr>
        <w:t>AppBarConfiguration.Builder(</w:t>
      </w:r>
      <w:r w:rsidRPr="00700A4E">
        <w:rPr>
          <w:rFonts w:ascii="Times New Roman" w:hAnsi="Times New Roman" w:cs="Times New Roman"/>
          <w:color w:val="BCBEC4"/>
          <w:sz w:val="20"/>
          <w:szCs w:val="20"/>
        </w:rPr>
        <w:br/>
        <w:t xml:space="preserve">                R.id.</w:t>
      </w:r>
      <w:r w:rsidRPr="00700A4E">
        <w:rPr>
          <w:rFonts w:ascii="Times New Roman" w:hAnsi="Times New Roman" w:cs="Times New Roman"/>
          <w:i/>
          <w:iCs/>
          <w:color w:val="C77DBB"/>
          <w:sz w:val="20"/>
          <w:szCs w:val="20"/>
        </w:rPr>
        <w:t>navigation_home</w:t>
      </w:r>
      <w:r w:rsidRPr="00700A4E">
        <w:rPr>
          <w:rFonts w:ascii="Times New Roman" w:hAnsi="Times New Roman" w:cs="Times New Roman"/>
          <w:color w:val="BCBEC4"/>
          <w:sz w:val="20"/>
          <w:szCs w:val="20"/>
        </w:rPr>
        <w:t>, R.id.</w:t>
      </w:r>
      <w:r w:rsidRPr="00700A4E">
        <w:rPr>
          <w:rFonts w:ascii="Times New Roman" w:hAnsi="Times New Roman" w:cs="Times New Roman"/>
          <w:i/>
          <w:iCs/>
          <w:color w:val="C77DBB"/>
          <w:sz w:val="20"/>
          <w:szCs w:val="20"/>
        </w:rPr>
        <w:t>navigation_dashboard</w:t>
      </w:r>
      <w:r w:rsidRPr="00700A4E">
        <w:rPr>
          <w:rFonts w:ascii="Times New Roman" w:hAnsi="Times New Roman" w:cs="Times New Roman"/>
          <w:color w:val="BCBEC4"/>
          <w:sz w:val="20"/>
          <w:szCs w:val="20"/>
        </w:rPr>
        <w:t>, R.id.</w:t>
      </w:r>
      <w:r w:rsidRPr="00700A4E">
        <w:rPr>
          <w:rFonts w:ascii="Times New Roman" w:hAnsi="Times New Roman" w:cs="Times New Roman"/>
          <w:i/>
          <w:iCs/>
          <w:color w:val="C77DBB"/>
          <w:sz w:val="20"/>
          <w:szCs w:val="20"/>
        </w:rPr>
        <w:t>navigation_notifications</w:t>
      </w:r>
      <w:r w:rsidRPr="00700A4E">
        <w:rPr>
          <w:rFonts w:ascii="Times New Roman" w:hAnsi="Times New Roman" w:cs="Times New Roman"/>
          <w:color w:val="BCBEC4"/>
          <w:sz w:val="20"/>
          <w:szCs w:val="20"/>
        </w:rPr>
        <w:t>)</w:t>
      </w:r>
      <w:r w:rsidRPr="00700A4E">
        <w:rPr>
          <w:rFonts w:ascii="Times New Roman" w:hAnsi="Times New Roman" w:cs="Times New Roman"/>
          <w:color w:val="BCBEC4"/>
          <w:sz w:val="20"/>
          <w:szCs w:val="20"/>
        </w:rPr>
        <w:br/>
        <w:t xml:space="preserve">                .build();</w:t>
      </w:r>
      <w:r w:rsidRPr="00700A4E">
        <w:rPr>
          <w:rFonts w:ascii="Times New Roman" w:hAnsi="Times New Roman" w:cs="Times New Roman"/>
          <w:color w:val="BCBEC4"/>
          <w:sz w:val="20"/>
          <w:szCs w:val="20"/>
        </w:rPr>
        <w:br/>
        <w:t xml:space="preserve">        NavController navController = Navigation.</w:t>
      </w:r>
      <w:r w:rsidRPr="00700A4E">
        <w:rPr>
          <w:rFonts w:ascii="Times New Roman" w:hAnsi="Times New Roman" w:cs="Times New Roman"/>
          <w:i/>
          <w:iCs/>
          <w:color w:val="BCBEC4"/>
          <w:sz w:val="20"/>
          <w:szCs w:val="20"/>
        </w:rPr>
        <w:t>findNavController</w:t>
      </w:r>
      <w:r w:rsidRPr="00700A4E">
        <w:rPr>
          <w:rFonts w:ascii="Times New Roman" w:hAnsi="Times New Roman" w:cs="Times New Roman"/>
          <w:color w:val="BCBEC4"/>
          <w:sz w:val="20"/>
          <w:szCs w:val="20"/>
        </w:rPr>
        <w:t>(</w:t>
      </w:r>
      <w:r w:rsidRPr="00700A4E">
        <w:rPr>
          <w:rFonts w:ascii="Times New Roman" w:hAnsi="Times New Roman" w:cs="Times New Roman"/>
          <w:color w:val="CF8E6D"/>
          <w:sz w:val="20"/>
          <w:szCs w:val="20"/>
        </w:rPr>
        <w:t>this</w:t>
      </w:r>
      <w:r w:rsidRPr="00700A4E">
        <w:rPr>
          <w:rFonts w:ascii="Times New Roman" w:hAnsi="Times New Roman" w:cs="Times New Roman"/>
          <w:color w:val="BCBEC4"/>
          <w:sz w:val="20"/>
          <w:szCs w:val="20"/>
        </w:rPr>
        <w:t xml:space="preserve">, </w:t>
      </w:r>
      <w:r w:rsidRPr="00A007A2">
        <w:rPr>
          <w:rFonts w:ascii="Times New Roman" w:hAnsi="Times New Roman" w:cs="Times New Roman"/>
          <w:color w:val="BCBEC4"/>
          <w:sz w:val="20"/>
          <w:szCs w:val="20"/>
          <w:highlight w:val="green"/>
        </w:rPr>
        <w:t>R.id.</w:t>
      </w:r>
      <w:r w:rsidRPr="00A007A2">
        <w:rPr>
          <w:rFonts w:ascii="Times New Roman" w:hAnsi="Times New Roman" w:cs="Times New Roman"/>
          <w:i/>
          <w:iCs/>
          <w:color w:val="C77DBB"/>
          <w:sz w:val="20"/>
          <w:szCs w:val="20"/>
          <w:highlight w:val="green"/>
        </w:rPr>
        <w:t>nav_host_fragment_activity_main</w:t>
      </w:r>
      <w:r w:rsidRPr="00700A4E">
        <w:rPr>
          <w:rFonts w:ascii="Times New Roman" w:hAnsi="Times New Roman" w:cs="Times New Roman"/>
          <w:color w:val="BCBEC4"/>
          <w:sz w:val="20"/>
          <w:szCs w:val="20"/>
        </w:rPr>
        <w:t>);</w:t>
      </w:r>
      <w:r w:rsidRPr="00700A4E">
        <w:rPr>
          <w:rFonts w:ascii="Times New Roman" w:hAnsi="Times New Roman" w:cs="Times New Roman"/>
          <w:color w:val="BCBEC4"/>
          <w:sz w:val="20"/>
          <w:szCs w:val="20"/>
        </w:rPr>
        <w:br/>
        <w:t xml:space="preserve">        NavigationUI.</w:t>
      </w:r>
      <w:r w:rsidRPr="00700A4E">
        <w:rPr>
          <w:rFonts w:ascii="Times New Roman" w:hAnsi="Times New Roman" w:cs="Times New Roman"/>
          <w:i/>
          <w:iCs/>
          <w:color w:val="BCBEC4"/>
          <w:sz w:val="20"/>
          <w:szCs w:val="20"/>
        </w:rPr>
        <w:t>setupActionBarWithNavController</w:t>
      </w:r>
      <w:r w:rsidRPr="00700A4E">
        <w:rPr>
          <w:rFonts w:ascii="Times New Roman" w:hAnsi="Times New Roman" w:cs="Times New Roman"/>
          <w:color w:val="BCBEC4"/>
          <w:sz w:val="20"/>
          <w:szCs w:val="20"/>
        </w:rPr>
        <w:t>(</w:t>
      </w:r>
      <w:r w:rsidRPr="00700A4E">
        <w:rPr>
          <w:rFonts w:ascii="Times New Roman" w:hAnsi="Times New Roman" w:cs="Times New Roman"/>
          <w:color w:val="CF8E6D"/>
          <w:sz w:val="20"/>
          <w:szCs w:val="20"/>
        </w:rPr>
        <w:t>this</w:t>
      </w:r>
      <w:r w:rsidRPr="00700A4E">
        <w:rPr>
          <w:rFonts w:ascii="Times New Roman" w:hAnsi="Times New Roman" w:cs="Times New Roman"/>
          <w:color w:val="BCBEC4"/>
          <w:sz w:val="20"/>
          <w:szCs w:val="20"/>
        </w:rPr>
        <w:t>, navController, appBarConfiguration);</w:t>
      </w:r>
      <w:r w:rsidRPr="00700A4E">
        <w:rPr>
          <w:rFonts w:ascii="Times New Roman" w:hAnsi="Times New Roman" w:cs="Times New Roman"/>
          <w:color w:val="BCBEC4"/>
          <w:sz w:val="20"/>
          <w:szCs w:val="20"/>
        </w:rPr>
        <w:br/>
        <w:t xml:space="preserve">        NavigationUI.</w:t>
      </w:r>
      <w:r w:rsidRPr="00700A4E">
        <w:rPr>
          <w:rFonts w:ascii="Times New Roman" w:hAnsi="Times New Roman" w:cs="Times New Roman"/>
          <w:i/>
          <w:iCs/>
          <w:color w:val="BCBEC4"/>
          <w:sz w:val="20"/>
          <w:szCs w:val="20"/>
        </w:rPr>
        <w:t>setupWithNavController</w:t>
      </w:r>
      <w:r w:rsidRPr="00700A4E">
        <w:rPr>
          <w:rFonts w:ascii="Times New Roman" w:hAnsi="Times New Roman" w:cs="Times New Roman"/>
          <w:color w:val="BCBEC4"/>
          <w:sz w:val="20"/>
          <w:szCs w:val="20"/>
        </w:rPr>
        <w:t>(</w:t>
      </w:r>
      <w:r w:rsidRPr="00700A4E">
        <w:rPr>
          <w:rFonts w:ascii="Times New Roman" w:hAnsi="Times New Roman" w:cs="Times New Roman"/>
          <w:color w:val="C77DBB"/>
          <w:sz w:val="20"/>
          <w:szCs w:val="20"/>
        </w:rPr>
        <w:t>binding</w:t>
      </w:r>
      <w:r w:rsidRPr="00700A4E">
        <w:rPr>
          <w:rFonts w:ascii="Times New Roman" w:hAnsi="Times New Roman" w:cs="Times New Roman"/>
          <w:color w:val="BCBEC4"/>
          <w:sz w:val="20"/>
          <w:szCs w:val="20"/>
        </w:rPr>
        <w:t>.</w:t>
      </w:r>
      <w:r w:rsidRPr="00700A4E">
        <w:rPr>
          <w:rFonts w:ascii="Times New Roman" w:hAnsi="Times New Roman" w:cs="Times New Roman"/>
          <w:color w:val="C77DBB"/>
          <w:sz w:val="20"/>
          <w:szCs w:val="20"/>
        </w:rPr>
        <w:t>navView</w:t>
      </w:r>
      <w:r w:rsidRPr="00700A4E">
        <w:rPr>
          <w:rFonts w:ascii="Times New Roman" w:hAnsi="Times New Roman" w:cs="Times New Roman"/>
          <w:color w:val="BCBEC4"/>
          <w:sz w:val="20"/>
          <w:szCs w:val="20"/>
        </w:rPr>
        <w:t>, navController);</w:t>
      </w:r>
      <w:r w:rsidRPr="00700A4E">
        <w:rPr>
          <w:rFonts w:ascii="Times New Roman" w:hAnsi="Times New Roman" w:cs="Times New Roman"/>
          <w:color w:val="BCBEC4"/>
          <w:sz w:val="20"/>
          <w:szCs w:val="20"/>
        </w:rPr>
        <w:br/>
        <w:t xml:space="preserve">    }</w:t>
      </w:r>
      <w:r w:rsidRPr="00700A4E">
        <w:rPr>
          <w:rFonts w:ascii="Times New Roman" w:hAnsi="Times New Roman" w:cs="Times New Roman"/>
          <w:color w:val="BCBEC4"/>
          <w:sz w:val="20"/>
          <w:szCs w:val="20"/>
        </w:rPr>
        <w:br/>
      </w:r>
      <w:r w:rsidRPr="00700A4E">
        <w:rPr>
          <w:rFonts w:ascii="Times New Roman" w:hAnsi="Times New Roman" w:cs="Times New Roman"/>
          <w:color w:val="BCBEC4"/>
          <w:sz w:val="20"/>
          <w:szCs w:val="20"/>
        </w:rPr>
        <w:br/>
        <w:t>}</w:t>
      </w:r>
    </w:p>
    <w:p w14:paraId="0D415D6F" w14:textId="77777777" w:rsidR="0023063E" w:rsidRDefault="0023063E" w:rsidP="0023063E"/>
    <w:p w14:paraId="1FAA2339" w14:textId="77777777" w:rsidR="0023063E" w:rsidRDefault="0023063E" w:rsidP="0023063E">
      <w:pPr>
        <w:pStyle w:val="30"/>
      </w:pPr>
      <w:bookmarkStart w:id="242" w:name="_Toc179417850"/>
      <w:r>
        <w:rPr>
          <w:rFonts w:hint="eastAsia"/>
        </w:rPr>
        <w:t>进阶：</w:t>
      </w:r>
      <w:r>
        <w:rPr>
          <w:rFonts w:hint="eastAsia"/>
        </w:rPr>
        <w:t>Gradle</w:t>
      </w:r>
      <w:r>
        <w:rPr>
          <w:rFonts w:hint="eastAsia"/>
        </w:rPr>
        <w:t>及</w:t>
      </w:r>
      <w:r>
        <w:rPr>
          <w:rFonts w:hint="eastAsia"/>
        </w:rPr>
        <w:t xml:space="preserve">build </w:t>
      </w:r>
      <w:r>
        <w:rPr>
          <w:rFonts w:hint="eastAsia"/>
        </w:rPr>
        <w:t>配置</w:t>
      </w:r>
      <w:bookmarkEnd w:id="242"/>
    </w:p>
    <w:p w14:paraId="5D160883" w14:textId="77777777" w:rsidR="0023063E" w:rsidRDefault="0023063E" w:rsidP="0023063E">
      <w:pPr>
        <w:ind w:firstLineChars="200" w:firstLine="420"/>
        <w:rPr>
          <w:rFonts w:eastAsia="仿宋" w:cs="Times New Roman"/>
        </w:rPr>
      </w:pPr>
      <w:r w:rsidRPr="00F74B99">
        <w:rPr>
          <w:rFonts w:eastAsia="仿宋" w:cs="Times New Roman"/>
        </w:rPr>
        <w:t>笔者注：</w:t>
      </w:r>
      <w:r>
        <w:rPr>
          <w:rFonts w:eastAsia="仿宋" w:cs="Times New Roman" w:hint="eastAsia"/>
        </w:rPr>
        <w:t>在</w:t>
      </w:r>
      <w:r>
        <w:rPr>
          <w:rFonts w:eastAsia="仿宋" w:cs="Times New Roman" w:hint="eastAsia"/>
        </w:rPr>
        <w:t>Android</w:t>
      </w:r>
      <w:r>
        <w:rPr>
          <w:rFonts w:eastAsia="仿宋" w:cs="Times New Roman"/>
        </w:rPr>
        <w:t xml:space="preserve"> </w:t>
      </w:r>
      <w:r>
        <w:rPr>
          <w:rFonts w:eastAsia="仿宋" w:cs="Times New Roman" w:hint="eastAsia"/>
        </w:rPr>
        <w:t>Studio</w:t>
      </w:r>
      <w:r>
        <w:rPr>
          <w:rFonts w:eastAsia="仿宋" w:cs="Times New Roman" w:hint="eastAsia"/>
        </w:rPr>
        <w:t>的项目（</w:t>
      </w:r>
      <w:r>
        <w:rPr>
          <w:rFonts w:eastAsia="仿宋" w:cs="Times New Roman" w:hint="eastAsia"/>
        </w:rPr>
        <w:t>Project</w:t>
      </w:r>
      <w:r>
        <w:rPr>
          <w:rFonts w:eastAsia="仿宋" w:cs="Times New Roman" w:hint="eastAsia"/>
        </w:rPr>
        <w:t>）的构建过程中，通过构建工具软件</w:t>
      </w:r>
      <w:r>
        <w:rPr>
          <w:rFonts w:eastAsia="仿宋" w:cs="Times New Roman" w:hint="eastAsia"/>
        </w:rPr>
        <w:t>Gradle</w:t>
      </w:r>
      <w:r>
        <w:rPr>
          <w:rFonts w:eastAsia="仿宋" w:cs="Times New Roman" w:hint="eastAsia"/>
        </w:rPr>
        <w:lastRenderedPageBreak/>
        <w:t>来简化软件设计过程，而</w:t>
      </w:r>
      <w:r>
        <w:rPr>
          <w:rFonts w:eastAsia="仿宋" w:cs="Times New Roman" w:hint="eastAsia"/>
        </w:rPr>
        <w:t>Gradle</w:t>
      </w:r>
      <w:r>
        <w:rPr>
          <w:rFonts w:eastAsia="仿宋" w:cs="Times New Roman" w:hint="eastAsia"/>
        </w:rPr>
        <w:t>本身作为一个独立的软件工具是需要进行配置的。对于初学者而言，</w:t>
      </w:r>
      <w:r>
        <w:rPr>
          <w:rFonts w:eastAsia="仿宋" w:cs="Times New Roman" w:hint="eastAsia"/>
        </w:rPr>
        <w:t>Gradle</w:t>
      </w:r>
      <w:r>
        <w:rPr>
          <w:rFonts w:eastAsia="仿宋" w:cs="Times New Roman" w:hint="eastAsia"/>
        </w:rPr>
        <w:t>的配置过程并不容易理解。本小节尝试简要介绍一下</w:t>
      </w:r>
      <w:r>
        <w:rPr>
          <w:rFonts w:eastAsia="仿宋" w:cs="Times New Roman" w:hint="eastAsia"/>
        </w:rPr>
        <w:t>Gradle</w:t>
      </w:r>
      <w:r>
        <w:rPr>
          <w:rFonts w:eastAsia="仿宋" w:cs="Times New Roman" w:hint="eastAsia"/>
        </w:rPr>
        <w:t>在</w:t>
      </w:r>
      <w:r>
        <w:rPr>
          <w:rFonts w:eastAsia="仿宋" w:cs="Times New Roman" w:hint="eastAsia"/>
        </w:rPr>
        <w:t>build</w:t>
      </w:r>
      <w:r>
        <w:rPr>
          <w:rFonts w:eastAsia="仿宋" w:cs="Times New Roman" w:hint="eastAsia"/>
        </w:rPr>
        <w:t>过程中发挥作用的过程。</w:t>
      </w:r>
    </w:p>
    <w:p w14:paraId="31517C62" w14:textId="77777777" w:rsidR="0023063E" w:rsidRDefault="0023063E" w:rsidP="0023063E">
      <w:pPr>
        <w:ind w:firstLineChars="200" w:firstLine="420"/>
      </w:pPr>
    </w:p>
    <w:p w14:paraId="1E1D7992" w14:textId="77777777" w:rsidR="0023063E" w:rsidRDefault="0023063E" w:rsidP="0023063E">
      <w:pPr>
        <w:ind w:firstLineChars="200" w:firstLine="420"/>
      </w:pPr>
      <w:r>
        <w:rPr>
          <w:rFonts w:hint="eastAsia"/>
        </w:rPr>
        <w:t xml:space="preserve">Android Studio </w:t>
      </w:r>
      <w:r>
        <w:rPr>
          <w:rFonts w:hint="eastAsia"/>
        </w:rPr>
        <w:t>使用高级构建工具包</w:t>
      </w:r>
      <w:r>
        <w:rPr>
          <w:rFonts w:hint="eastAsia"/>
        </w:rPr>
        <w:t xml:space="preserve"> Gradle </w:t>
      </w:r>
      <w:r>
        <w:rPr>
          <w:rFonts w:hint="eastAsia"/>
        </w:rPr>
        <w:t>来自动执行和管理构建流程，同时也允许自行指定灵活的</w:t>
      </w:r>
      <w:r>
        <w:rPr>
          <w:rFonts w:hint="eastAsia"/>
        </w:rPr>
        <w:t xml:space="preserve"> build </w:t>
      </w:r>
      <w:r>
        <w:rPr>
          <w:rFonts w:hint="eastAsia"/>
        </w:rPr>
        <w:t>配置。</w:t>
      </w:r>
      <w:r>
        <w:rPr>
          <w:rFonts w:hint="eastAsia"/>
        </w:rPr>
        <w:t xml:space="preserve">Android Gradle </w:t>
      </w:r>
      <w:r>
        <w:rPr>
          <w:rFonts w:hint="eastAsia"/>
        </w:rPr>
        <w:t>插件（</w:t>
      </w:r>
      <w:r>
        <w:rPr>
          <w:rFonts w:hint="eastAsia"/>
        </w:rPr>
        <w:t>Plugin</w:t>
      </w:r>
      <w:r>
        <w:rPr>
          <w:rFonts w:hint="eastAsia"/>
        </w:rPr>
        <w:t>）与该构建工具包搭配使用，提供专用于构建和测试</w:t>
      </w:r>
      <w:r>
        <w:rPr>
          <w:rFonts w:hint="eastAsia"/>
        </w:rPr>
        <w:t xml:space="preserve"> Android </w:t>
      </w:r>
      <w:r>
        <w:rPr>
          <w:rFonts w:hint="eastAsia"/>
        </w:rPr>
        <w:t>应用的流程和可配置设置。</w:t>
      </w:r>
    </w:p>
    <w:p w14:paraId="6BCD91D4" w14:textId="77777777" w:rsidR="0023063E" w:rsidRDefault="0023063E" w:rsidP="0023063E">
      <w:pPr>
        <w:ind w:firstLineChars="200" w:firstLine="420"/>
      </w:pPr>
      <w:r>
        <w:rPr>
          <w:rFonts w:hint="eastAsia"/>
        </w:rPr>
        <w:t xml:space="preserve">Gradle </w:t>
      </w:r>
      <w:r>
        <w:rPr>
          <w:rFonts w:hint="eastAsia"/>
        </w:rPr>
        <w:t>和</w:t>
      </w:r>
      <w:r>
        <w:rPr>
          <w:rFonts w:hint="eastAsia"/>
        </w:rPr>
        <w:t xml:space="preserve"> Android Gradle </w:t>
      </w:r>
      <w:r>
        <w:rPr>
          <w:rFonts w:hint="eastAsia"/>
        </w:rPr>
        <w:t>插件独立于</w:t>
      </w:r>
      <w:r>
        <w:rPr>
          <w:rFonts w:hint="eastAsia"/>
        </w:rPr>
        <w:t xml:space="preserve"> Android Studio </w:t>
      </w:r>
      <w:r>
        <w:rPr>
          <w:rFonts w:hint="eastAsia"/>
        </w:rPr>
        <w:t>运行。这意味着，您可以在</w:t>
      </w:r>
      <w:r>
        <w:rPr>
          <w:rFonts w:hint="eastAsia"/>
        </w:rPr>
        <w:t xml:space="preserve"> Android Studio </w:t>
      </w:r>
      <w:r>
        <w:rPr>
          <w:rFonts w:hint="eastAsia"/>
        </w:rPr>
        <w:t>内、计算机上的命令行或未安装</w:t>
      </w:r>
      <w:r>
        <w:rPr>
          <w:rFonts w:hint="eastAsia"/>
        </w:rPr>
        <w:t xml:space="preserve"> Android Studio </w:t>
      </w:r>
      <w:r>
        <w:rPr>
          <w:rFonts w:hint="eastAsia"/>
        </w:rPr>
        <w:t>的计算机（如持续集成服务器）上构建</w:t>
      </w:r>
      <w:r>
        <w:rPr>
          <w:rFonts w:hint="eastAsia"/>
        </w:rPr>
        <w:t xml:space="preserve"> Android </w:t>
      </w:r>
      <w:r>
        <w:rPr>
          <w:rFonts w:hint="eastAsia"/>
        </w:rPr>
        <w:t>应用。关于</w:t>
      </w:r>
      <w:r w:rsidRPr="00686578">
        <w:t>配置</w:t>
      </w:r>
      <w:r w:rsidRPr="00686578">
        <w:t xml:space="preserve"> build</w:t>
      </w:r>
      <w:r>
        <w:rPr>
          <w:rFonts w:hint="eastAsia"/>
        </w:rPr>
        <w:t>的详细介绍可参阅：</w:t>
      </w:r>
    </w:p>
    <w:p w14:paraId="48607045" w14:textId="016E7A45" w:rsidR="0023063E" w:rsidRDefault="00B3597E" w:rsidP="0023063E">
      <w:hyperlink r:id="rId318" w:history="1">
        <w:r w:rsidR="0023063E" w:rsidRPr="00151FB3">
          <w:rPr>
            <w:rStyle w:val="ae"/>
          </w:rPr>
          <w:t>https://developer.android.google.cn/build?hl=bg</w:t>
        </w:r>
      </w:hyperlink>
    </w:p>
    <w:p w14:paraId="36BFE374" w14:textId="77777777" w:rsidR="0023063E" w:rsidRDefault="0023063E" w:rsidP="0023063E"/>
    <w:p w14:paraId="75F97B4F" w14:textId="77777777" w:rsidR="0023063E" w:rsidRDefault="0023063E" w:rsidP="00104895">
      <w:pPr>
        <w:pStyle w:val="4"/>
      </w:pPr>
      <w:r>
        <w:rPr>
          <w:rFonts w:hint="eastAsia"/>
        </w:rPr>
        <w:t xml:space="preserve">build </w:t>
      </w:r>
      <w:r>
        <w:rPr>
          <w:rFonts w:hint="eastAsia"/>
        </w:rPr>
        <w:t>配置文件</w:t>
      </w:r>
    </w:p>
    <w:p w14:paraId="7EFC8719" w14:textId="77777777" w:rsidR="0023063E" w:rsidRDefault="0023063E" w:rsidP="0023063E">
      <w:r>
        <w:rPr>
          <w:rFonts w:hint="eastAsia"/>
        </w:rPr>
        <w:t>创建自定义</w:t>
      </w:r>
      <w:r>
        <w:rPr>
          <w:rFonts w:hint="eastAsia"/>
        </w:rPr>
        <w:t xml:space="preserve"> build </w:t>
      </w:r>
      <w:r>
        <w:rPr>
          <w:rFonts w:hint="eastAsia"/>
        </w:rPr>
        <w:t>配置需要对一个或多个</w:t>
      </w:r>
      <w:r>
        <w:rPr>
          <w:rFonts w:hint="eastAsia"/>
        </w:rPr>
        <w:t xml:space="preserve"> build </w:t>
      </w:r>
      <w:r>
        <w:rPr>
          <w:rFonts w:hint="eastAsia"/>
        </w:rPr>
        <w:t>配置进行更改，可以使用</w:t>
      </w:r>
      <w:r>
        <w:rPr>
          <w:rFonts w:hint="eastAsia"/>
        </w:rPr>
        <w:t>Groovy</w:t>
      </w:r>
      <w:r>
        <w:t xml:space="preserve"> </w:t>
      </w:r>
      <w:r>
        <w:rPr>
          <w:rFonts w:hint="eastAsia"/>
        </w:rPr>
        <w:t>DSL</w:t>
      </w:r>
      <w:r>
        <w:rPr>
          <w:rFonts w:hint="eastAsia"/>
        </w:rPr>
        <w:t>或</w:t>
      </w:r>
      <w:r>
        <w:rPr>
          <w:rFonts w:hint="eastAsia"/>
        </w:rPr>
        <w:t>Kotlin</w:t>
      </w:r>
      <w:r>
        <w:t xml:space="preserve"> </w:t>
      </w:r>
      <w:r>
        <w:rPr>
          <w:rFonts w:hint="eastAsia"/>
        </w:rPr>
        <w:t>DSL</w:t>
      </w:r>
      <w:r>
        <w:rPr>
          <w:rFonts w:hint="eastAsia"/>
        </w:rPr>
        <w:t>来构建这些配置文件。使用向导创建一个新的</w:t>
      </w:r>
      <w:r>
        <w:rPr>
          <w:rFonts w:hint="eastAsia"/>
        </w:rPr>
        <w:t>Project</w:t>
      </w:r>
      <w:r>
        <w:rPr>
          <w:rFonts w:hint="eastAsia"/>
        </w:rPr>
        <w:t>时，</w:t>
      </w:r>
      <w:r w:rsidRPr="00C35436">
        <w:rPr>
          <w:rFonts w:hint="eastAsia"/>
        </w:rPr>
        <w:t xml:space="preserve">Android Studio </w:t>
      </w:r>
      <w:r w:rsidRPr="00C35436">
        <w:rPr>
          <w:rFonts w:hint="eastAsia"/>
        </w:rPr>
        <w:t>会自动创建</w:t>
      </w:r>
      <w:r>
        <w:rPr>
          <w:rFonts w:hint="eastAsia"/>
        </w:rPr>
        <w:t>这些配置文件</w:t>
      </w:r>
      <w:r w:rsidRPr="00C35436">
        <w:rPr>
          <w:rFonts w:hint="eastAsia"/>
        </w:rPr>
        <w:t>。项目文件结构的布局如下：</w:t>
      </w:r>
    </w:p>
    <w:p w14:paraId="38D7BE99" w14:textId="77777777" w:rsidR="0023063E" w:rsidRDefault="0023063E" w:rsidP="0023063E"/>
    <w:p w14:paraId="47B7B871" w14:textId="77777777" w:rsidR="0023063E" w:rsidRDefault="0023063E" w:rsidP="0023063E">
      <w:r>
        <w:rPr>
          <w:rFonts w:hint="eastAsia"/>
        </w:rPr>
        <w:t>└──</w:t>
      </w:r>
      <w:r>
        <w:rPr>
          <w:rFonts w:hint="eastAsia"/>
        </w:rPr>
        <w:t xml:space="preserve"> MyApp/  # Project</w:t>
      </w:r>
    </w:p>
    <w:p w14:paraId="6E2B9E1D" w14:textId="77777777" w:rsidR="0023063E" w:rsidRDefault="0023063E" w:rsidP="0023063E">
      <w:r>
        <w:rPr>
          <w:rFonts w:hint="eastAsia"/>
        </w:rPr>
        <w:t xml:space="preserve">    </w:t>
      </w:r>
      <w:r>
        <w:rPr>
          <w:rFonts w:hint="eastAsia"/>
        </w:rPr>
        <w:t>├──</w:t>
      </w:r>
      <w:r>
        <w:rPr>
          <w:rFonts w:hint="eastAsia"/>
        </w:rPr>
        <w:t xml:space="preserve"> gradle/</w:t>
      </w:r>
    </w:p>
    <w:p w14:paraId="1A5DC14A"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wrapper/</w:t>
      </w:r>
    </w:p>
    <w:p w14:paraId="19CCE603"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gradle-wrapper.properties</w:t>
      </w:r>
    </w:p>
    <w:p w14:paraId="64A0C86B" w14:textId="77777777" w:rsidR="0023063E" w:rsidRDefault="0023063E" w:rsidP="0023063E">
      <w:r>
        <w:rPr>
          <w:rFonts w:hint="eastAsia"/>
        </w:rPr>
        <w:t xml:space="preserve">    </w:t>
      </w:r>
      <w:r>
        <w:rPr>
          <w:rFonts w:hint="eastAsia"/>
        </w:rPr>
        <w:t>├──</w:t>
      </w:r>
      <w:r>
        <w:rPr>
          <w:rFonts w:hint="eastAsia"/>
        </w:rPr>
        <w:t xml:space="preserve"> build.gradle(.kts)</w:t>
      </w:r>
    </w:p>
    <w:p w14:paraId="0735AE14" w14:textId="77777777" w:rsidR="0023063E" w:rsidRDefault="0023063E" w:rsidP="0023063E">
      <w:r>
        <w:rPr>
          <w:rFonts w:hint="eastAsia"/>
        </w:rPr>
        <w:t xml:space="preserve">    </w:t>
      </w:r>
      <w:r>
        <w:rPr>
          <w:rFonts w:hint="eastAsia"/>
        </w:rPr>
        <w:t>├──</w:t>
      </w:r>
      <w:r>
        <w:rPr>
          <w:rFonts w:hint="eastAsia"/>
        </w:rPr>
        <w:t xml:space="preserve"> settings.gradle(.kts)</w:t>
      </w:r>
    </w:p>
    <w:p w14:paraId="3163FCC0" w14:textId="77777777" w:rsidR="0023063E" w:rsidRDefault="0023063E" w:rsidP="0023063E">
      <w:r>
        <w:rPr>
          <w:rFonts w:hint="eastAsia"/>
        </w:rPr>
        <w:t xml:space="preserve">    </w:t>
      </w:r>
      <w:r>
        <w:rPr>
          <w:rFonts w:hint="eastAsia"/>
        </w:rPr>
        <w:t>└──</w:t>
      </w:r>
      <w:r>
        <w:rPr>
          <w:rFonts w:hint="eastAsia"/>
        </w:rPr>
        <w:t xml:space="preserve"> app/  # Module</w:t>
      </w:r>
    </w:p>
    <w:p w14:paraId="63E4102A"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build.gradle(.kts)</w:t>
      </w:r>
    </w:p>
    <w:p w14:paraId="3F4D00DC"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build/</w:t>
      </w:r>
    </w:p>
    <w:p w14:paraId="0826DD74"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libs/</w:t>
      </w:r>
    </w:p>
    <w:p w14:paraId="560A6356"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src/</w:t>
      </w:r>
    </w:p>
    <w:p w14:paraId="6791BCEC"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main/  # Source set</w:t>
      </w:r>
    </w:p>
    <w:p w14:paraId="5D098C0A"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java/</w:t>
      </w:r>
    </w:p>
    <w:p w14:paraId="524E4176"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com.example.myapp</w:t>
      </w:r>
    </w:p>
    <w:p w14:paraId="1F321FF0"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res/</w:t>
      </w:r>
    </w:p>
    <w:p w14:paraId="61000C62"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drawable/</w:t>
      </w:r>
    </w:p>
    <w:p w14:paraId="59E7EF68"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values/</w:t>
      </w:r>
    </w:p>
    <w:p w14:paraId="31D84086"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
    <w:p w14:paraId="5030230E" w14:textId="77777777" w:rsidR="0023063E" w:rsidRDefault="0023063E" w:rsidP="0023063E">
      <w:r>
        <w:rPr>
          <w:rFonts w:hint="eastAsia"/>
        </w:rPr>
        <w:t xml:space="preserve">    </w:t>
      </w:r>
      <w:r>
        <w:rPr>
          <w:rFonts w:hint="eastAsia"/>
        </w:rPr>
        <w:t>│</w:t>
      </w:r>
      <w:r>
        <w:rPr>
          <w:rFonts w:hint="eastAsia"/>
        </w:rPr>
        <w:t xml:space="preserve">            </w:t>
      </w:r>
      <w:r>
        <w:rPr>
          <w:rFonts w:hint="eastAsia"/>
        </w:rPr>
        <w:t>└──</w:t>
      </w:r>
      <w:r>
        <w:rPr>
          <w:rFonts w:hint="eastAsia"/>
        </w:rPr>
        <w:t xml:space="preserve"> AndroidManifest.xml</w:t>
      </w:r>
    </w:p>
    <w:p w14:paraId="61BDA9C6" w14:textId="77777777" w:rsidR="0023063E" w:rsidRDefault="0023063E" w:rsidP="0023063E"/>
    <w:p w14:paraId="4426FB07" w14:textId="77777777" w:rsidR="0023063E" w:rsidRDefault="0023063E" w:rsidP="00104895">
      <w:pPr>
        <w:pStyle w:val="4"/>
      </w:pPr>
      <w:r>
        <w:rPr>
          <w:rFonts w:hint="eastAsia"/>
        </w:rPr>
        <w:t xml:space="preserve">Gradle </w:t>
      </w:r>
      <w:r>
        <w:rPr>
          <w:rFonts w:hint="eastAsia"/>
        </w:rPr>
        <w:t>封装容器（</w:t>
      </w:r>
      <w:r w:rsidRPr="003F1853">
        <w:t>Gradle Wrapper</w:t>
      </w:r>
      <w:r>
        <w:rPr>
          <w:rFonts w:hint="eastAsia"/>
        </w:rPr>
        <w:t>）和</w:t>
      </w:r>
      <w:r w:rsidRPr="004B32E9">
        <w:t>gradle-wrapper.properties</w:t>
      </w:r>
      <w:r>
        <w:rPr>
          <w:rFonts w:hint="eastAsia"/>
        </w:rPr>
        <w:t>文件</w:t>
      </w:r>
    </w:p>
    <w:p w14:paraId="26791D2D" w14:textId="77777777" w:rsidR="0023063E" w:rsidRDefault="0023063E" w:rsidP="0023063E">
      <w:pPr>
        <w:ind w:firstLineChars="200" w:firstLine="420"/>
      </w:pPr>
      <w:r>
        <w:rPr>
          <w:rFonts w:hint="eastAsia"/>
        </w:rPr>
        <w:t>Gradle</w:t>
      </w:r>
      <w:r w:rsidRPr="007D166A">
        <w:rPr>
          <w:rFonts w:hint="eastAsia"/>
        </w:rPr>
        <w:t xml:space="preserve"> </w:t>
      </w:r>
      <w:r>
        <w:rPr>
          <w:rFonts w:hint="eastAsia"/>
        </w:rPr>
        <w:t>封装容器</w:t>
      </w:r>
      <w:r w:rsidRPr="007D166A">
        <w:rPr>
          <w:rFonts w:hint="eastAsia"/>
        </w:rPr>
        <w:t xml:space="preserve"> (</w:t>
      </w:r>
      <w:r>
        <w:rPr>
          <w:rFonts w:hint="eastAsia"/>
        </w:rPr>
        <w:t>gradlew</w:t>
      </w:r>
      <w:r w:rsidRPr="007D166A">
        <w:rPr>
          <w:rFonts w:hint="eastAsia"/>
        </w:rPr>
        <w:t xml:space="preserve">) </w:t>
      </w:r>
      <w:r>
        <w:rPr>
          <w:rFonts w:hint="eastAsia"/>
        </w:rPr>
        <w:t>是一个用于下载和启动</w:t>
      </w:r>
      <w:r w:rsidRPr="007D166A">
        <w:rPr>
          <w:rFonts w:hint="eastAsia"/>
        </w:rPr>
        <w:t xml:space="preserve"> </w:t>
      </w:r>
      <w:r>
        <w:rPr>
          <w:rFonts w:hint="eastAsia"/>
        </w:rPr>
        <w:t>Gradle</w:t>
      </w:r>
      <w:r w:rsidRPr="007D166A">
        <w:rPr>
          <w:rFonts w:hint="eastAsia"/>
        </w:rPr>
        <w:t xml:space="preserve"> </w:t>
      </w:r>
      <w:r>
        <w:rPr>
          <w:rFonts w:hint="eastAsia"/>
        </w:rPr>
        <w:t>本身的源代码。</w:t>
      </w:r>
      <w:r w:rsidRPr="00C7099E">
        <w:rPr>
          <w:rFonts w:hint="eastAsia"/>
          <w:color w:val="FF0000"/>
        </w:rPr>
        <w:t>Gradle</w:t>
      </w:r>
      <w:r w:rsidRPr="007D166A">
        <w:rPr>
          <w:rFonts w:hint="eastAsia"/>
          <w:color w:val="FF0000"/>
        </w:rPr>
        <w:t xml:space="preserve"> </w:t>
      </w:r>
      <w:r w:rsidRPr="00C7099E">
        <w:rPr>
          <w:rFonts w:hint="eastAsia"/>
          <w:color w:val="FF0000"/>
        </w:rPr>
        <w:t>Wrapper</w:t>
      </w:r>
      <w:r w:rsidRPr="008E4433">
        <w:rPr>
          <w:rFonts w:hint="eastAsia"/>
        </w:rPr>
        <w:t>的作用是简化</w:t>
      </w:r>
      <w:r w:rsidRPr="008E4433">
        <w:rPr>
          <w:rFonts w:hint="eastAsia"/>
        </w:rPr>
        <w:t>Gradle</w:t>
      </w:r>
      <w:r w:rsidRPr="008E4433">
        <w:rPr>
          <w:rFonts w:hint="eastAsia"/>
        </w:rPr>
        <w:t>本身的安装、部署。不同版本的项目可能需要不同版本的</w:t>
      </w:r>
      <w:r w:rsidRPr="008E4433">
        <w:rPr>
          <w:rFonts w:hint="eastAsia"/>
        </w:rPr>
        <w:t>Gradle</w:t>
      </w:r>
      <w:r w:rsidRPr="008E4433">
        <w:rPr>
          <w:rFonts w:hint="eastAsia"/>
        </w:rPr>
        <w:t>，手工部署的话比较麻烦，而且可能产生冲突，所以需要</w:t>
      </w:r>
      <w:r w:rsidRPr="008E4433">
        <w:rPr>
          <w:rFonts w:hint="eastAsia"/>
        </w:rPr>
        <w:t>Gradle Wrapper</w:t>
      </w:r>
      <w:r w:rsidRPr="008E4433">
        <w:rPr>
          <w:rFonts w:hint="eastAsia"/>
        </w:rPr>
        <w:t>帮你搞定这些事情。</w:t>
      </w:r>
    </w:p>
    <w:p w14:paraId="0F6114D4" w14:textId="77777777" w:rsidR="0023063E" w:rsidRDefault="0023063E" w:rsidP="0023063E">
      <w:pPr>
        <w:ind w:firstLineChars="200" w:firstLine="420"/>
      </w:pPr>
      <w:r>
        <w:t>G</w:t>
      </w:r>
      <w:r>
        <w:rPr>
          <w:rFonts w:hint="eastAsia"/>
        </w:rPr>
        <w:t>radlew</w:t>
      </w:r>
      <w:r>
        <w:rPr>
          <w:rFonts w:hint="eastAsia"/>
        </w:rPr>
        <w:t>会根据配置文件“</w:t>
      </w:r>
      <w:r w:rsidRPr="00661DEF">
        <w:rPr>
          <w:rFonts w:hint="eastAsia"/>
        </w:rPr>
        <w:t>gradle/wrapper/gradle-wrapper.properties</w:t>
      </w:r>
      <w:r>
        <w:rPr>
          <w:rFonts w:hint="eastAsia"/>
        </w:rPr>
        <w:t>”的内容来下载指定版本的</w:t>
      </w:r>
      <w:r>
        <w:rPr>
          <w:rFonts w:hint="eastAsia"/>
        </w:rPr>
        <w:t>Gradle</w:t>
      </w:r>
      <w:r>
        <w:rPr>
          <w:rFonts w:hint="eastAsia"/>
        </w:rPr>
        <w:t>并运行。“</w:t>
      </w:r>
      <w:r w:rsidRPr="00661DEF">
        <w:rPr>
          <w:rFonts w:hint="eastAsia"/>
        </w:rPr>
        <w:t>gradle/wrapper/gradle-wrapper.properties</w:t>
      </w:r>
      <w:r>
        <w:rPr>
          <w:rFonts w:hint="eastAsia"/>
        </w:rPr>
        <w:t>”文件格式如下。</w:t>
      </w:r>
    </w:p>
    <w:p w14:paraId="1A68B573" w14:textId="77777777" w:rsidR="0023063E" w:rsidRDefault="0023063E" w:rsidP="0023063E">
      <w:r>
        <w:t>distributionBase=GRADLE_USER_HOME</w:t>
      </w:r>
    </w:p>
    <w:p w14:paraId="3E05CB9A" w14:textId="77777777" w:rsidR="0023063E" w:rsidRDefault="0023063E" w:rsidP="0023063E">
      <w:r>
        <w:t>distributionPath=wrapper/dists</w:t>
      </w:r>
    </w:p>
    <w:p w14:paraId="7F60B014" w14:textId="77777777" w:rsidR="0023063E" w:rsidRDefault="0023063E" w:rsidP="0023063E">
      <w:r>
        <w:t>distributionUrl=https\://services.gradle.org/distributions/gradle-8.0-bin.zip</w:t>
      </w:r>
    </w:p>
    <w:p w14:paraId="3B4FE700" w14:textId="77777777" w:rsidR="0023063E" w:rsidRDefault="0023063E" w:rsidP="0023063E">
      <w:r>
        <w:t>zipStoreBase=GRADLE_USER_HOME</w:t>
      </w:r>
    </w:p>
    <w:p w14:paraId="035DCF09" w14:textId="77777777" w:rsidR="0023063E" w:rsidRDefault="0023063E" w:rsidP="0023063E">
      <w:r>
        <w:t>zipStorePath=wrapper/dists</w:t>
      </w:r>
    </w:p>
    <w:p w14:paraId="40DC2C30" w14:textId="77777777" w:rsidR="0023063E" w:rsidRDefault="0023063E" w:rsidP="0023063E"/>
    <w:p w14:paraId="599815D0" w14:textId="77777777" w:rsidR="0023063E" w:rsidRDefault="0023063E" w:rsidP="00104895">
      <w:pPr>
        <w:pStyle w:val="4"/>
      </w:pPr>
      <w:r>
        <w:rPr>
          <w:rFonts w:hint="eastAsia"/>
        </w:rPr>
        <w:lastRenderedPageBreak/>
        <w:t xml:space="preserve">Gradle </w:t>
      </w:r>
      <w:r>
        <w:rPr>
          <w:rFonts w:hint="eastAsia"/>
        </w:rPr>
        <w:t>设置文件</w:t>
      </w:r>
    </w:p>
    <w:p w14:paraId="3A89A760" w14:textId="77777777" w:rsidR="0023063E" w:rsidRDefault="0023063E" w:rsidP="0023063E">
      <w:pPr>
        <w:ind w:firstLineChars="200" w:firstLine="420"/>
      </w:pPr>
      <w:r>
        <w:rPr>
          <w:rFonts w:hint="eastAsia"/>
        </w:rPr>
        <w:t>settings</w:t>
      </w:r>
      <w:r w:rsidRPr="007D166A">
        <w:rPr>
          <w:rFonts w:hint="eastAsia"/>
        </w:rPr>
        <w:t>.</w:t>
      </w:r>
      <w:r>
        <w:rPr>
          <w:rFonts w:hint="eastAsia"/>
        </w:rPr>
        <w:t>gradle</w:t>
      </w:r>
      <w:r w:rsidRPr="007D166A">
        <w:rPr>
          <w:rFonts w:hint="eastAsia"/>
        </w:rPr>
        <w:t>.</w:t>
      </w:r>
      <w:r>
        <w:rPr>
          <w:rFonts w:hint="eastAsia"/>
        </w:rPr>
        <w:t>kts</w:t>
      </w:r>
      <w:r w:rsidRPr="007D166A">
        <w:rPr>
          <w:rFonts w:hint="eastAsia"/>
        </w:rPr>
        <w:t xml:space="preserve"> </w:t>
      </w:r>
      <w:r>
        <w:rPr>
          <w:rFonts w:hint="eastAsia"/>
        </w:rPr>
        <w:t>文件</w:t>
      </w:r>
      <w:r w:rsidRPr="007D166A">
        <w:rPr>
          <w:rFonts w:hint="eastAsia"/>
        </w:rPr>
        <w:t>（</w:t>
      </w:r>
      <w:r>
        <w:rPr>
          <w:rFonts w:hint="eastAsia"/>
        </w:rPr>
        <w:t>适用于</w:t>
      </w:r>
      <w:r w:rsidRPr="007D166A">
        <w:rPr>
          <w:rFonts w:hint="eastAsia"/>
        </w:rPr>
        <w:t xml:space="preserve"> </w:t>
      </w:r>
      <w:r>
        <w:rPr>
          <w:rFonts w:hint="eastAsia"/>
        </w:rPr>
        <w:t>Kotlin</w:t>
      </w:r>
      <w:r w:rsidRPr="007D166A">
        <w:rPr>
          <w:rFonts w:hint="eastAsia"/>
        </w:rPr>
        <w:t xml:space="preserve"> </w:t>
      </w:r>
      <w:r>
        <w:rPr>
          <w:rFonts w:hint="eastAsia"/>
        </w:rPr>
        <w:t>DSL</w:t>
      </w:r>
      <w:r w:rsidRPr="007D166A">
        <w:rPr>
          <w:rFonts w:hint="eastAsia"/>
        </w:rPr>
        <w:t>）</w:t>
      </w:r>
      <w:r>
        <w:rPr>
          <w:rFonts w:hint="eastAsia"/>
        </w:rPr>
        <w:t>或</w:t>
      </w:r>
      <w:r w:rsidRPr="007D166A">
        <w:rPr>
          <w:rFonts w:hint="eastAsia"/>
        </w:rPr>
        <w:t xml:space="preserve"> </w:t>
      </w:r>
      <w:r>
        <w:rPr>
          <w:rFonts w:hint="eastAsia"/>
        </w:rPr>
        <w:t>settings</w:t>
      </w:r>
      <w:r w:rsidRPr="007D166A">
        <w:rPr>
          <w:rFonts w:hint="eastAsia"/>
        </w:rPr>
        <w:t>.</w:t>
      </w:r>
      <w:r>
        <w:rPr>
          <w:rFonts w:hint="eastAsia"/>
        </w:rPr>
        <w:t>gradle</w:t>
      </w:r>
      <w:r w:rsidRPr="007D166A">
        <w:rPr>
          <w:rFonts w:hint="eastAsia"/>
        </w:rPr>
        <w:t xml:space="preserve"> </w:t>
      </w:r>
      <w:r>
        <w:rPr>
          <w:rFonts w:hint="eastAsia"/>
        </w:rPr>
        <w:t>文件</w:t>
      </w:r>
      <w:r w:rsidRPr="007D166A">
        <w:rPr>
          <w:rFonts w:hint="eastAsia"/>
        </w:rPr>
        <w:t>（</w:t>
      </w:r>
      <w:r>
        <w:rPr>
          <w:rFonts w:hint="eastAsia"/>
        </w:rPr>
        <w:t>对于</w:t>
      </w:r>
      <w:r w:rsidRPr="007D166A">
        <w:rPr>
          <w:rFonts w:hint="eastAsia"/>
        </w:rPr>
        <w:t xml:space="preserve"> </w:t>
      </w:r>
      <w:r>
        <w:rPr>
          <w:rFonts w:hint="eastAsia"/>
        </w:rPr>
        <w:t>Groovy</w:t>
      </w:r>
      <w:r w:rsidRPr="007D166A">
        <w:rPr>
          <w:rFonts w:hint="eastAsia"/>
        </w:rPr>
        <w:t xml:space="preserve"> </w:t>
      </w:r>
      <w:r>
        <w:rPr>
          <w:rFonts w:hint="eastAsia"/>
        </w:rPr>
        <w:t>DSL</w:t>
      </w:r>
      <w:r w:rsidRPr="007D166A">
        <w:rPr>
          <w:rFonts w:hint="eastAsia"/>
        </w:rPr>
        <w:t>）</w:t>
      </w:r>
      <w:r>
        <w:rPr>
          <w:rFonts w:hint="eastAsia"/>
        </w:rPr>
        <w:t>位于根目录下项目目录中。此设置文件定义项目所使用的软件仓库（或称代码库）。如下为一个</w:t>
      </w:r>
      <w:r>
        <w:rPr>
          <w:rFonts w:hint="eastAsia"/>
        </w:rPr>
        <w:t>settings</w:t>
      </w:r>
      <w:r>
        <w:t>.gradle.kts</w:t>
      </w:r>
      <w:r>
        <w:rPr>
          <w:rFonts w:hint="eastAsia"/>
        </w:rPr>
        <w:t>文件的示例。</w:t>
      </w:r>
    </w:p>
    <w:p w14:paraId="4DE6ED68" w14:textId="77777777" w:rsidR="0023063E" w:rsidRDefault="0023063E" w:rsidP="0023063E"/>
    <w:p w14:paraId="2F2E9F53" w14:textId="77777777" w:rsidR="0023063E" w:rsidRDefault="0023063E" w:rsidP="0023063E">
      <w:r w:rsidRPr="001A7838">
        <w:rPr>
          <w:color w:val="C00000"/>
        </w:rPr>
        <w:t xml:space="preserve">pluginManagement </w:t>
      </w:r>
      <w:r>
        <w:t>{</w:t>
      </w:r>
    </w:p>
    <w:p w14:paraId="2AA30640" w14:textId="77777777" w:rsidR="0023063E" w:rsidRDefault="0023063E" w:rsidP="0023063E">
      <w:r>
        <w:t xml:space="preserve">    repositories {</w:t>
      </w:r>
    </w:p>
    <w:p w14:paraId="4B338996" w14:textId="77777777" w:rsidR="0023063E" w:rsidRDefault="0023063E" w:rsidP="0023063E">
      <w:r>
        <w:t xml:space="preserve">        google {</w:t>
      </w:r>
    </w:p>
    <w:p w14:paraId="13320C26" w14:textId="77777777" w:rsidR="0023063E" w:rsidRDefault="0023063E" w:rsidP="0023063E">
      <w:r>
        <w:t xml:space="preserve">            content {</w:t>
      </w:r>
    </w:p>
    <w:p w14:paraId="0208BA51" w14:textId="77777777" w:rsidR="0023063E" w:rsidRDefault="0023063E" w:rsidP="0023063E">
      <w:r>
        <w:t xml:space="preserve">                includeGroupByRegex("com\\.android.*")</w:t>
      </w:r>
    </w:p>
    <w:p w14:paraId="23E064DC" w14:textId="77777777" w:rsidR="0023063E" w:rsidRDefault="0023063E" w:rsidP="0023063E">
      <w:r>
        <w:t xml:space="preserve">                includeGroupByRegex("com\\.google.*")</w:t>
      </w:r>
    </w:p>
    <w:p w14:paraId="7289FE93" w14:textId="77777777" w:rsidR="0023063E" w:rsidRDefault="0023063E" w:rsidP="0023063E">
      <w:r>
        <w:t xml:space="preserve">                includeGroupByRegex("androidx.*")</w:t>
      </w:r>
    </w:p>
    <w:p w14:paraId="32F83627" w14:textId="77777777" w:rsidR="0023063E" w:rsidRDefault="0023063E" w:rsidP="0023063E">
      <w:r>
        <w:t xml:space="preserve">            }</w:t>
      </w:r>
    </w:p>
    <w:p w14:paraId="77424D9B" w14:textId="77777777" w:rsidR="0023063E" w:rsidRDefault="0023063E" w:rsidP="0023063E">
      <w:r>
        <w:t xml:space="preserve">        }</w:t>
      </w:r>
    </w:p>
    <w:p w14:paraId="45A83289" w14:textId="77777777" w:rsidR="0023063E" w:rsidRDefault="0023063E" w:rsidP="0023063E">
      <w:r>
        <w:t xml:space="preserve">        mavenCentral()</w:t>
      </w:r>
    </w:p>
    <w:p w14:paraId="60A79C17" w14:textId="77777777" w:rsidR="0023063E" w:rsidRDefault="0023063E" w:rsidP="0023063E">
      <w:r>
        <w:t xml:space="preserve">        gradlePluginPortal()</w:t>
      </w:r>
    </w:p>
    <w:p w14:paraId="191C14E5" w14:textId="77777777" w:rsidR="0023063E" w:rsidRDefault="0023063E" w:rsidP="0023063E">
      <w:r>
        <w:t xml:space="preserve">    }</w:t>
      </w:r>
    </w:p>
    <w:p w14:paraId="655A564D" w14:textId="77777777" w:rsidR="0023063E" w:rsidRDefault="0023063E" w:rsidP="0023063E">
      <w:r>
        <w:t>}</w:t>
      </w:r>
    </w:p>
    <w:p w14:paraId="55ADC241" w14:textId="77777777" w:rsidR="0023063E" w:rsidRDefault="0023063E" w:rsidP="0023063E">
      <w:bookmarkStart w:id="243" w:name="_Hlk179412795"/>
      <w:r w:rsidRPr="001A7838">
        <w:rPr>
          <w:color w:val="0000FF"/>
        </w:rPr>
        <w:t>dependencyResolutionManagement</w:t>
      </w:r>
      <w:r>
        <w:t xml:space="preserve"> </w:t>
      </w:r>
      <w:bookmarkEnd w:id="243"/>
      <w:r>
        <w:t>{</w:t>
      </w:r>
    </w:p>
    <w:p w14:paraId="0602223D" w14:textId="77777777" w:rsidR="0023063E" w:rsidRDefault="0023063E" w:rsidP="0023063E">
      <w:r>
        <w:t xml:space="preserve">    repositoriesMode.set(RepositoriesMode.FAIL_ON_PROJECT_REPOS)</w:t>
      </w:r>
    </w:p>
    <w:p w14:paraId="1AE843D9" w14:textId="77777777" w:rsidR="0023063E" w:rsidRDefault="0023063E" w:rsidP="0023063E">
      <w:r>
        <w:t xml:space="preserve">    repositories {</w:t>
      </w:r>
    </w:p>
    <w:p w14:paraId="5B7F8C76" w14:textId="77777777" w:rsidR="0023063E" w:rsidRDefault="0023063E" w:rsidP="0023063E">
      <w:r>
        <w:t xml:space="preserve">        google()</w:t>
      </w:r>
    </w:p>
    <w:p w14:paraId="473C6049" w14:textId="77777777" w:rsidR="0023063E" w:rsidRDefault="0023063E" w:rsidP="0023063E">
      <w:r>
        <w:t xml:space="preserve">        mavenCentral()</w:t>
      </w:r>
    </w:p>
    <w:p w14:paraId="7246AD0E" w14:textId="77777777" w:rsidR="0023063E" w:rsidRDefault="0023063E" w:rsidP="0023063E">
      <w:r>
        <w:t xml:space="preserve">    }</w:t>
      </w:r>
    </w:p>
    <w:p w14:paraId="1C69D871" w14:textId="77777777" w:rsidR="0023063E" w:rsidRDefault="0023063E" w:rsidP="0023063E">
      <w:r>
        <w:t>}</w:t>
      </w:r>
    </w:p>
    <w:p w14:paraId="23A11F53" w14:textId="77777777" w:rsidR="0023063E" w:rsidRDefault="0023063E" w:rsidP="0023063E"/>
    <w:p w14:paraId="773B766F" w14:textId="77777777" w:rsidR="0023063E" w:rsidRDefault="0023063E" w:rsidP="0023063E">
      <w:pPr>
        <w:ind w:firstLineChars="200" w:firstLine="420"/>
      </w:pPr>
      <w:r>
        <w:rPr>
          <w:rFonts w:hint="eastAsia"/>
        </w:rPr>
        <w:t>上述文件中</w:t>
      </w:r>
      <w:r w:rsidRPr="001A7838">
        <w:rPr>
          <w:color w:val="C00000"/>
        </w:rPr>
        <w:t>pluginManagement</w:t>
      </w:r>
      <w:r>
        <w:rPr>
          <w:rFonts w:hint="eastAsia"/>
        </w:rPr>
        <w:t>部分定义了</w:t>
      </w:r>
      <w:r w:rsidRPr="005E6F13">
        <w:rPr>
          <w:rFonts w:hint="eastAsia"/>
        </w:rPr>
        <w:t>插件</w:t>
      </w:r>
      <w:r>
        <w:rPr>
          <w:rFonts w:hint="eastAsia"/>
        </w:rPr>
        <w:t>（</w:t>
      </w:r>
      <w:r w:rsidRPr="005E6F13">
        <w:rPr>
          <w:rFonts w:hint="eastAsia"/>
        </w:rPr>
        <w:t>Plugins</w:t>
      </w:r>
      <w:r>
        <w:rPr>
          <w:rFonts w:hint="eastAsia"/>
        </w:rPr>
        <w:t>，全称为</w:t>
      </w:r>
      <w:r w:rsidRPr="003F3C13">
        <w:t xml:space="preserve">Android </w:t>
      </w:r>
      <w:r w:rsidRPr="000E2716">
        <w:rPr>
          <w:b/>
          <w:bCs/>
        </w:rPr>
        <w:t>Plugin</w:t>
      </w:r>
      <w:r w:rsidRPr="003F3C13">
        <w:t xml:space="preserve"> for Gradle</w:t>
      </w:r>
      <w:r>
        <w:rPr>
          <w:rFonts w:hint="eastAsia"/>
        </w:rPr>
        <w:t>）。插件</w:t>
      </w:r>
      <w:r w:rsidRPr="0016063F">
        <w:rPr>
          <w:rFonts w:hint="eastAsia"/>
        </w:rPr>
        <w:t>是扩展</w:t>
      </w:r>
      <w:r w:rsidRPr="0016063F">
        <w:rPr>
          <w:rFonts w:hint="eastAsia"/>
        </w:rPr>
        <w:t>Gradle</w:t>
      </w:r>
      <w:r w:rsidRPr="0016063F">
        <w:rPr>
          <w:rFonts w:hint="eastAsia"/>
        </w:rPr>
        <w:t>功能的组件，用于自动化构建过程中的各种任务，如编译、打包、测试等。</w:t>
      </w:r>
      <w:r>
        <w:rPr>
          <w:rFonts w:hint="eastAsia"/>
        </w:rPr>
        <w:t>这些插件存放在</w:t>
      </w:r>
      <w:r w:rsidRPr="00C77D82">
        <w:rPr>
          <w:rFonts w:hint="eastAsia"/>
        </w:rPr>
        <w:t>网络仓库</w:t>
      </w:r>
      <w:r>
        <w:rPr>
          <w:rFonts w:hint="eastAsia"/>
        </w:rPr>
        <w:t>（</w:t>
      </w:r>
      <w:r>
        <w:t>remote repositories</w:t>
      </w:r>
      <w:r>
        <w:rPr>
          <w:rFonts w:hint="eastAsia"/>
        </w:rPr>
        <w:t>）中。</w:t>
      </w:r>
    </w:p>
    <w:p w14:paraId="3F3B84DF" w14:textId="77777777" w:rsidR="0023063E" w:rsidRDefault="0023063E" w:rsidP="0023063E">
      <w:pPr>
        <w:pStyle w:val="afa"/>
        <w:numPr>
          <w:ilvl w:val="0"/>
          <w:numId w:val="38"/>
        </w:numPr>
        <w:ind w:firstLineChars="0"/>
      </w:pPr>
      <w:r>
        <w:rPr>
          <w:rFonts w:hint="eastAsia"/>
        </w:rPr>
        <w:t>其中</w:t>
      </w:r>
      <w:r>
        <w:t>repositories {}</w:t>
      </w:r>
      <w:r>
        <w:rPr>
          <w:rFonts w:hint="eastAsia"/>
        </w:rPr>
        <w:t>部分定义了</w:t>
      </w:r>
      <w:r>
        <w:rPr>
          <w:rFonts w:hint="eastAsia"/>
        </w:rPr>
        <w:t>3</w:t>
      </w:r>
      <w:r>
        <w:rPr>
          <w:rFonts w:hint="eastAsia"/>
        </w:rPr>
        <w:t>个远程仓库：</w:t>
      </w:r>
      <w:r>
        <w:t>Gradle Plugin Portal</w:t>
      </w:r>
      <w:r>
        <w:rPr>
          <w:rFonts w:hint="eastAsia"/>
        </w:rPr>
        <w:t>、</w:t>
      </w:r>
      <w:r>
        <w:t xml:space="preserve"> Google's Maven repository</w:t>
      </w:r>
      <w:r>
        <w:rPr>
          <w:rFonts w:hint="eastAsia"/>
        </w:rPr>
        <w:t>、</w:t>
      </w:r>
      <w:r>
        <w:t>Maven Central Repository</w:t>
      </w:r>
      <w:r>
        <w:rPr>
          <w:rFonts w:hint="eastAsia"/>
        </w:rPr>
        <w:t>，即，</w:t>
      </w:r>
      <w:r>
        <w:rPr>
          <w:rFonts w:hint="eastAsia"/>
        </w:rPr>
        <w:t>Gradle</w:t>
      </w:r>
      <w:r>
        <w:rPr>
          <w:rFonts w:hint="eastAsia"/>
        </w:rPr>
        <w:t>会从这</w:t>
      </w:r>
      <w:r>
        <w:rPr>
          <w:rFonts w:hint="eastAsia"/>
        </w:rPr>
        <w:t>3</w:t>
      </w:r>
      <w:r>
        <w:rPr>
          <w:rFonts w:hint="eastAsia"/>
        </w:rPr>
        <w:t>个仓库获取所需要的插件模块，仓库的</w:t>
      </w:r>
      <w:r w:rsidRPr="00084376">
        <w:rPr>
          <w:rFonts w:hint="eastAsia"/>
        </w:rPr>
        <w:t>列出顺序决定了</w:t>
      </w:r>
      <w:r w:rsidRPr="00084376">
        <w:rPr>
          <w:rFonts w:hint="eastAsia"/>
        </w:rPr>
        <w:t xml:space="preserve"> Gradle </w:t>
      </w:r>
      <w:r w:rsidRPr="00084376">
        <w:rPr>
          <w:rFonts w:hint="eastAsia"/>
        </w:rPr>
        <w:t>在代码库中搜索每个项目依赖项的顺序。</w:t>
      </w:r>
    </w:p>
    <w:p w14:paraId="69654549" w14:textId="77777777" w:rsidR="0023063E" w:rsidRDefault="0023063E" w:rsidP="0023063E">
      <w:pPr>
        <w:pStyle w:val="afa"/>
        <w:numPr>
          <w:ilvl w:val="0"/>
          <w:numId w:val="38"/>
        </w:numPr>
        <w:ind w:firstLineChars="0"/>
      </w:pPr>
      <w:r w:rsidRPr="003E7327">
        <w:rPr>
          <w:rFonts w:hint="eastAsia"/>
        </w:rPr>
        <w:t xml:space="preserve">includeGroupByRegex </w:t>
      </w:r>
      <w:r w:rsidRPr="003E7327">
        <w:rPr>
          <w:rFonts w:hint="eastAsia"/>
        </w:rPr>
        <w:t>函数</w:t>
      </w:r>
      <w:r>
        <w:rPr>
          <w:rFonts w:hint="eastAsia"/>
        </w:rPr>
        <w:t>指示</w:t>
      </w:r>
      <w:r w:rsidRPr="003E7327">
        <w:rPr>
          <w:rFonts w:hint="eastAsia"/>
        </w:rPr>
        <w:t>按照正则表达式包含特定的模块或组。</w:t>
      </w:r>
      <w:r>
        <w:rPr>
          <w:rFonts w:hint="eastAsia"/>
        </w:rPr>
        <w:t>文件中</w:t>
      </w:r>
      <w:r>
        <w:rPr>
          <w:rFonts w:hint="eastAsia"/>
        </w:rPr>
        <w:t xml:space="preserve"> </w:t>
      </w:r>
      <w:r>
        <w:t xml:space="preserve">includeGroupByRegex("com\\.android.*") </w:t>
      </w:r>
      <w:r>
        <w:rPr>
          <w:rFonts w:hint="eastAsia"/>
        </w:rPr>
        <w:t>指示以“</w:t>
      </w:r>
      <w:r>
        <w:t>com.android</w:t>
      </w:r>
      <w:r>
        <w:rPr>
          <w:rFonts w:hint="eastAsia"/>
        </w:rPr>
        <w:t>”开头的模块。</w:t>
      </w:r>
    </w:p>
    <w:p w14:paraId="6D1FFF66" w14:textId="77777777" w:rsidR="0023063E" w:rsidRDefault="0023063E" w:rsidP="0023063E">
      <w:pPr>
        <w:ind w:firstLineChars="200" w:firstLine="420"/>
      </w:pPr>
    </w:p>
    <w:p w14:paraId="7F95CBE2" w14:textId="77777777" w:rsidR="0023063E" w:rsidRDefault="0023063E" w:rsidP="0023063E">
      <w:pPr>
        <w:ind w:firstLineChars="200" w:firstLine="420"/>
      </w:pPr>
      <w:r>
        <w:rPr>
          <w:rFonts w:hint="eastAsia"/>
        </w:rPr>
        <w:t>上述文件中</w:t>
      </w:r>
      <w:r w:rsidRPr="003F3C13">
        <w:rPr>
          <w:color w:val="0000FF"/>
        </w:rPr>
        <w:t>dependencyResolutionManagement</w:t>
      </w:r>
      <w:r>
        <w:rPr>
          <w:rFonts w:hint="eastAsia"/>
        </w:rPr>
        <w:t>部分定义了</w:t>
      </w:r>
      <w:r w:rsidRPr="00114F63">
        <w:rPr>
          <w:rFonts w:hint="eastAsia"/>
        </w:rPr>
        <w:t>依赖</w:t>
      </w:r>
      <w:r>
        <w:rPr>
          <w:rFonts w:hint="eastAsia"/>
        </w:rPr>
        <w:t>（</w:t>
      </w:r>
      <w:r w:rsidRPr="00114F63">
        <w:rPr>
          <w:rFonts w:hint="eastAsia"/>
        </w:rPr>
        <w:t>Dependencies</w:t>
      </w:r>
      <w:r>
        <w:rPr>
          <w:rFonts w:hint="eastAsia"/>
        </w:rPr>
        <w:t>）。</w:t>
      </w:r>
      <w:r w:rsidRPr="00136433">
        <w:rPr>
          <w:rFonts w:hint="eastAsia"/>
        </w:rPr>
        <w:t>依赖是指项目中使用的外部库或模块，通常是从远程仓库下载的</w:t>
      </w:r>
      <w:r w:rsidRPr="00136433">
        <w:rPr>
          <w:rFonts w:hint="eastAsia"/>
        </w:rPr>
        <w:t>JAR</w:t>
      </w:r>
      <w:r w:rsidRPr="00136433">
        <w:rPr>
          <w:rFonts w:hint="eastAsia"/>
        </w:rPr>
        <w:t>文件或其他类型的包。</w:t>
      </w:r>
    </w:p>
    <w:p w14:paraId="30BBA998" w14:textId="77777777" w:rsidR="0023063E" w:rsidRDefault="0023063E" w:rsidP="0023063E">
      <w:pPr>
        <w:pStyle w:val="afa"/>
        <w:numPr>
          <w:ilvl w:val="0"/>
          <w:numId w:val="39"/>
        </w:numPr>
        <w:ind w:left="1140" w:firstLineChars="0"/>
      </w:pPr>
      <w:r>
        <w:rPr>
          <w:rFonts w:hint="eastAsia"/>
        </w:rPr>
        <w:t>其中</w:t>
      </w:r>
      <w:r>
        <w:t>repositories {}</w:t>
      </w:r>
      <w:r>
        <w:rPr>
          <w:rFonts w:hint="eastAsia"/>
        </w:rPr>
        <w:t>部分定义了</w:t>
      </w:r>
      <w:r>
        <w:t>2</w:t>
      </w:r>
      <w:r>
        <w:rPr>
          <w:rFonts w:hint="eastAsia"/>
        </w:rPr>
        <w:t>个远程仓库：</w:t>
      </w:r>
      <w:r>
        <w:t xml:space="preserve"> Google's Maven repository</w:t>
      </w:r>
      <w:r>
        <w:rPr>
          <w:rFonts w:hint="eastAsia"/>
        </w:rPr>
        <w:t>、</w:t>
      </w:r>
      <w:r>
        <w:t>Maven Central Repository</w:t>
      </w:r>
      <w:r>
        <w:rPr>
          <w:rFonts w:hint="eastAsia"/>
        </w:rPr>
        <w:t>，即，</w:t>
      </w:r>
      <w:r>
        <w:rPr>
          <w:rFonts w:hint="eastAsia"/>
        </w:rPr>
        <w:t>Gradle</w:t>
      </w:r>
      <w:r>
        <w:rPr>
          <w:rFonts w:hint="eastAsia"/>
        </w:rPr>
        <w:t>会从这</w:t>
      </w:r>
      <w:r>
        <w:rPr>
          <w:rFonts w:hint="eastAsia"/>
        </w:rPr>
        <w:t>2</w:t>
      </w:r>
      <w:r>
        <w:rPr>
          <w:rFonts w:hint="eastAsia"/>
        </w:rPr>
        <w:t>个仓库获取所需要的外部软件模块。</w:t>
      </w:r>
    </w:p>
    <w:p w14:paraId="2A65F5E0" w14:textId="77777777" w:rsidR="0023063E" w:rsidRDefault="0023063E" w:rsidP="0023063E">
      <w:pPr>
        <w:pStyle w:val="afa"/>
        <w:numPr>
          <w:ilvl w:val="0"/>
          <w:numId w:val="39"/>
        </w:numPr>
        <w:ind w:firstLineChars="0"/>
      </w:pPr>
      <w:r>
        <w:t>repositoriesMode.set(RepositoriesMode.FAIL_ON_PROJECT_REPOS)</w:t>
      </w:r>
      <w:r>
        <w:rPr>
          <w:rFonts w:hint="eastAsia"/>
        </w:rPr>
        <w:t>的含义是</w:t>
      </w:r>
      <w:r w:rsidRPr="00EF33E4">
        <w:rPr>
          <w:rFonts w:hint="eastAsia"/>
        </w:rPr>
        <w:t>解析依赖时</w:t>
      </w:r>
      <w:r>
        <w:rPr>
          <w:rFonts w:hint="eastAsia"/>
        </w:rPr>
        <w:t>，</w:t>
      </w:r>
      <w:r w:rsidRPr="00EF33E4">
        <w:rPr>
          <w:rFonts w:hint="eastAsia"/>
        </w:rPr>
        <w:t>只能使用本脚本块中的仓库</w:t>
      </w:r>
      <w:r>
        <w:rPr>
          <w:rFonts w:hint="eastAsia"/>
        </w:rPr>
        <w:t>，</w:t>
      </w:r>
      <w:r w:rsidRPr="00EF33E4">
        <w:rPr>
          <w:rFonts w:hint="eastAsia"/>
        </w:rPr>
        <w:t>不能使用</w:t>
      </w:r>
      <w:r w:rsidRPr="00EF33E4">
        <w:rPr>
          <w:rFonts w:hint="eastAsia"/>
        </w:rPr>
        <w:t xml:space="preserve"> Module</w:t>
      </w:r>
      <w:r>
        <w:t xml:space="preserve"> </w:t>
      </w:r>
      <w:r w:rsidRPr="00EF33E4">
        <w:rPr>
          <w:rFonts w:hint="eastAsia"/>
        </w:rPr>
        <w:t>中的依赖</w:t>
      </w:r>
      <w:r>
        <w:rPr>
          <w:rFonts w:hint="eastAsia"/>
        </w:rPr>
        <w:t>。</w:t>
      </w:r>
    </w:p>
    <w:p w14:paraId="24965B0F" w14:textId="77777777" w:rsidR="0023063E" w:rsidRDefault="0023063E" w:rsidP="0023063E"/>
    <w:p w14:paraId="37300945" w14:textId="77777777" w:rsidR="0023063E" w:rsidRDefault="0023063E" w:rsidP="00104895">
      <w:pPr>
        <w:pStyle w:val="4"/>
      </w:pPr>
      <w:r>
        <w:rPr>
          <w:rFonts w:hint="eastAsia"/>
        </w:rPr>
        <w:t>顶层</w:t>
      </w:r>
      <w:r>
        <w:rPr>
          <w:rFonts w:hint="eastAsia"/>
        </w:rPr>
        <w:t xml:space="preserve"> build </w:t>
      </w:r>
      <w:r>
        <w:rPr>
          <w:rFonts w:hint="eastAsia"/>
        </w:rPr>
        <w:t>文件</w:t>
      </w:r>
    </w:p>
    <w:p w14:paraId="48E06618" w14:textId="77777777" w:rsidR="0023063E" w:rsidRDefault="0023063E" w:rsidP="0023063E">
      <w:pPr>
        <w:ind w:firstLineChars="200" w:firstLine="420"/>
      </w:pPr>
      <w:r>
        <w:rPr>
          <w:rFonts w:hint="eastAsia"/>
        </w:rPr>
        <w:t>顶级</w:t>
      </w:r>
      <w:r>
        <w:rPr>
          <w:rFonts w:hint="eastAsia"/>
        </w:rPr>
        <w:t xml:space="preserve"> build.gradle.kts </w:t>
      </w:r>
      <w:r>
        <w:rPr>
          <w:rFonts w:hint="eastAsia"/>
        </w:rPr>
        <w:t>文件（适用于</w:t>
      </w:r>
      <w:r>
        <w:rPr>
          <w:rFonts w:hint="eastAsia"/>
        </w:rPr>
        <w:t xml:space="preserve"> Kotlin DSL</w:t>
      </w:r>
      <w:r>
        <w:rPr>
          <w:rFonts w:hint="eastAsia"/>
        </w:rPr>
        <w:t>）或</w:t>
      </w:r>
      <w:r>
        <w:rPr>
          <w:rFonts w:hint="eastAsia"/>
        </w:rPr>
        <w:t xml:space="preserve"> build.gradle </w:t>
      </w:r>
      <w:r>
        <w:rPr>
          <w:rFonts w:hint="eastAsia"/>
        </w:rPr>
        <w:t>文件（对于</w:t>
      </w:r>
      <w:r>
        <w:rPr>
          <w:rFonts w:hint="eastAsia"/>
        </w:rPr>
        <w:t xml:space="preserve"> Groovy DSL</w:t>
      </w:r>
      <w:r>
        <w:rPr>
          <w:rFonts w:hint="eastAsia"/>
        </w:rPr>
        <w:t>）位于根目录下</w:t>
      </w:r>
      <w:r>
        <w:rPr>
          <w:rFonts w:hint="eastAsia"/>
        </w:rPr>
        <w:t xml:space="preserve"> </w:t>
      </w:r>
      <w:r>
        <w:rPr>
          <w:rFonts w:hint="eastAsia"/>
        </w:rPr>
        <w:t>项目目录中。它通常定义了常用版本的插件，</w:t>
      </w:r>
      <w:r>
        <w:rPr>
          <w:rFonts w:hint="eastAsia"/>
        </w:rPr>
        <w:t xml:space="preserve"> </w:t>
      </w:r>
      <w:r>
        <w:rPr>
          <w:rFonts w:hint="eastAsia"/>
        </w:rPr>
        <w:t>不同模块。如下为一个示例。</w:t>
      </w:r>
    </w:p>
    <w:p w14:paraId="63B9923D" w14:textId="77777777" w:rsidR="0023063E" w:rsidRDefault="0023063E" w:rsidP="0023063E"/>
    <w:p w14:paraId="612C2119" w14:textId="77777777" w:rsidR="0023063E" w:rsidRDefault="0023063E" w:rsidP="0023063E">
      <w:r>
        <w:t>plugins {</w:t>
      </w:r>
    </w:p>
    <w:p w14:paraId="74FEAE58" w14:textId="77777777" w:rsidR="0023063E" w:rsidRDefault="0023063E" w:rsidP="0023063E">
      <w:r>
        <w:t xml:space="preserve">    alias(libs.plugins.android.application) apply false</w:t>
      </w:r>
    </w:p>
    <w:p w14:paraId="6973663E" w14:textId="77777777" w:rsidR="0023063E" w:rsidRDefault="0023063E" w:rsidP="0023063E">
      <w:r>
        <w:t>}</w:t>
      </w:r>
    </w:p>
    <w:p w14:paraId="0B265788" w14:textId="77777777" w:rsidR="0023063E" w:rsidRDefault="0023063E" w:rsidP="0023063E"/>
    <w:p w14:paraId="58F8AB4F" w14:textId="77777777" w:rsidR="0023063E" w:rsidRDefault="0023063E" w:rsidP="0023063E">
      <w:pPr>
        <w:ind w:firstLineChars="200" w:firstLine="420"/>
      </w:pPr>
      <w:r>
        <w:rPr>
          <w:rFonts w:hint="eastAsia"/>
        </w:rPr>
        <w:t>在这个</w:t>
      </w:r>
      <w:r>
        <w:rPr>
          <w:rFonts w:hint="eastAsia"/>
        </w:rPr>
        <w:t>build</w:t>
      </w:r>
      <w:r>
        <w:t>.gradle</w:t>
      </w:r>
      <w:r>
        <w:rPr>
          <w:rFonts w:hint="eastAsia"/>
        </w:rPr>
        <w:t>.</w:t>
      </w:r>
      <w:r>
        <w:t>kts</w:t>
      </w:r>
      <w:r>
        <w:rPr>
          <w:rFonts w:hint="eastAsia"/>
        </w:rPr>
        <w:t>示例文件中，</w:t>
      </w:r>
      <w:r>
        <w:t xml:space="preserve">alias(libs.plugins.android.application) </w:t>
      </w:r>
      <w:r w:rsidRPr="000C72F4">
        <w:rPr>
          <w:rFonts w:hint="eastAsia"/>
        </w:rPr>
        <w:t>引入了一个名为</w:t>
      </w:r>
      <w:r w:rsidRPr="000C72F4">
        <w:rPr>
          <w:rFonts w:hint="eastAsia"/>
        </w:rPr>
        <w:t xml:space="preserve"> androidApplication </w:t>
      </w:r>
      <w:r w:rsidRPr="000C72F4">
        <w:rPr>
          <w:rFonts w:hint="eastAsia"/>
        </w:rPr>
        <w:t>的插件</w:t>
      </w:r>
      <w:r>
        <w:rPr>
          <w:rFonts w:hint="eastAsia"/>
        </w:rPr>
        <w:t>。</w:t>
      </w:r>
      <w:r w:rsidRPr="000C72F4">
        <w:rPr>
          <w:rFonts w:hint="eastAsia"/>
        </w:rPr>
        <w:t>apply false</w:t>
      </w:r>
      <w:r w:rsidRPr="000C72F4">
        <w:rPr>
          <w:rFonts w:hint="eastAsia"/>
        </w:rPr>
        <w:t>：这个部分表示插件在引入时不会立即应用到项目</w:t>
      </w:r>
      <w:r w:rsidRPr="000C72F4">
        <w:rPr>
          <w:rFonts w:hint="eastAsia"/>
        </w:rPr>
        <w:lastRenderedPageBreak/>
        <w:t>中。通常，插件在被引入时会自动应用到项目中，但是通过将</w:t>
      </w:r>
      <w:r w:rsidRPr="000C72F4">
        <w:rPr>
          <w:rFonts w:hint="eastAsia"/>
        </w:rPr>
        <w:t xml:space="preserve"> apply </w:t>
      </w:r>
      <w:r w:rsidRPr="000C72F4">
        <w:rPr>
          <w:rFonts w:hint="eastAsia"/>
        </w:rPr>
        <w:t>参数设置为</w:t>
      </w:r>
      <w:r w:rsidRPr="000C72F4">
        <w:rPr>
          <w:rFonts w:hint="eastAsia"/>
        </w:rPr>
        <w:t xml:space="preserve"> false</w:t>
      </w:r>
      <w:r w:rsidRPr="000C72F4">
        <w:rPr>
          <w:rFonts w:hint="eastAsia"/>
        </w:rPr>
        <w:t>，可以让插件在被引入后需要手动调用</w:t>
      </w:r>
      <w:r w:rsidRPr="000C72F4">
        <w:rPr>
          <w:rFonts w:hint="eastAsia"/>
        </w:rPr>
        <w:t xml:space="preserve"> apply </w:t>
      </w:r>
      <w:r w:rsidRPr="000C72F4">
        <w:rPr>
          <w:rFonts w:hint="eastAsia"/>
        </w:rPr>
        <w:t>方法才能生效。</w:t>
      </w:r>
    </w:p>
    <w:p w14:paraId="56D0EAA9" w14:textId="77777777" w:rsidR="0023063E" w:rsidRDefault="0023063E" w:rsidP="00104895">
      <w:pPr>
        <w:pStyle w:val="4"/>
      </w:pPr>
      <w:r>
        <w:rPr>
          <w:rFonts w:hint="eastAsia"/>
        </w:rPr>
        <w:t>模块级</w:t>
      </w:r>
      <w:r>
        <w:rPr>
          <w:rFonts w:hint="eastAsia"/>
        </w:rPr>
        <w:t xml:space="preserve"> build </w:t>
      </w:r>
      <w:r>
        <w:rPr>
          <w:rFonts w:hint="eastAsia"/>
        </w:rPr>
        <w:t>文件</w:t>
      </w:r>
    </w:p>
    <w:p w14:paraId="27C743FE" w14:textId="77777777" w:rsidR="0023063E" w:rsidRDefault="0023063E" w:rsidP="0023063E">
      <w:pPr>
        <w:ind w:firstLineChars="200" w:firstLine="420"/>
      </w:pPr>
      <w:r>
        <w:rPr>
          <w:rFonts w:hint="eastAsia"/>
        </w:rPr>
        <w:t>模块级</w:t>
      </w:r>
      <w:r>
        <w:rPr>
          <w:rFonts w:hint="eastAsia"/>
        </w:rPr>
        <w:t xml:space="preserve"> build.gradle.kts</w:t>
      </w:r>
      <w:r>
        <w:rPr>
          <w:rFonts w:hint="eastAsia"/>
        </w:rPr>
        <w:t>（适用于</w:t>
      </w:r>
      <w:r>
        <w:rPr>
          <w:rFonts w:hint="eastAsia"/>
        </w:rPr>
        <w:t xml:space="preserve"> Kotlin DSL</w:t>
      </w:r>
      <w:r>
        <w:rPr>
          <w:rFonts w:hint="eastAsia"/>
        </w:rPr>
        <w:t>）或</w:t>
      </w:r>
      <w:r>
        <w:rPr>
          <w:rFonts w:hint="eastAsia"/>
        </w:rPr>
        <w:t xml:space="preserve"> build.gradle </w:t>
      </w:r>
      <w:r>
        <w:rPr>
          <w:rFonts w:hint="eastAsia"/>
        </w:rPr>
        <w:t>文件（适用于</w:t>
      </w:r>
      <w:r>
        <w:rPr>
          <w:rFonts w:hint="eastAsia"/>
        </w:rPr>
        <w:t xml:space="preserve"> Groovy DSL</w:t>
      </w:r>
      <w:r>
        <w:rPr>
          <w:rFonts w:hint="eastAsia"/>
        </w:rPr>
        <w:t>）位于</w:t>
      </w:r>
      <w:r>
        <w:rPr>
          <w:rFonts w:hint="eastAsia"/>
        </w:rPr>
        <w:t xml:space="preserve"> project/module/ </w:t>
      </w:r>
      <w:r>
        <w:rPr>
          <w:rFonts w:hint="eastAsia"/>
        </w:rPr>
        <w:t>目录中。用于为其所在的特定模块配置</w:t>
      </w:r>
      <w:r>
        <w:rPr>
          <w:rFonts w:hint="eastAsia"/>
        </w:rPr>
        <w:t xml:space="preserve"> build </w:t>
      </w:r>
      <w:r>
        <w:rPr>
          <w:rFonts w:hint="eastAsia"/>
        </w:rPr>
        <w:t>设置。正在配置</w:t>
      </w:r>
      <w:r>
        <w:rPr>
          <w:rFonts w:hint="eastAsia"/>
        </w:rPr>
        <w:t xml:space="preserve"> </w:t>
      </w:r>
      <w:r>
        <w:rPr>
          <w:rFonts w:hint="eastAsia"/>
        </w:rPr>
        <w:t>这些构建设置可让您提供自定义打包选项，例如</w:t>
      </w:r>
      <w:r>
        <w:rPr>
          <w:rFonts w:hint="eastAsia"/>
        </w:rPr>
        <w:t xml:space="preserve"> </w:t>
      </w:r>
      <w:r>
        <w:rPr>
          <w:rFonts w:hint="eastAsia"/>
        </w:rPr>
        <w:t>其他构建类型和产品变种，并替换</w:t>
      </w:r>
      <w:r>
        <w:rPr>
          <w:rFonts w:hint="eastAsia"/>
        </w:rPr>
        <w:t xml:space="preserve"> main/ </w:t>
      </w:r>
      <w:r>
        <w:rPr>
          <w:rFonts w:hint="eastAsia"/>
        </w:rPr>
        <w:t>应用清单或顶级构建脚本。如下是一个示例。</w:t>
      </w:r>
    </w:p>
    <w:p w14:paraId="22881EA6" w14:textId="77777777" w:rsidR="0023063E" w:rsidRDefault="0023063E" w:rsidP="0023063E"/>
    <w:p w14:paraId="5B0C82B2" w14:textId="77777777" w:rsidR="0023063E" w:rsidRPr="00D100C7" w:rsidRDefault="0023063E" w:rsidP="002306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imes New Roman"/>
          <w:color w:val="BCBEC4"/>
          <w:kern w:val="0"/>
          <w:sz w:val="20"/>
          <w:szCs w:val="20"/>
        </w:rPr>
      </w:pPr>
      <w:r w:rsidRPr="00D100C7">
        <w:rPr>
          <w:rFonts w:cs="Times New Roman"/>
          <w:color w:val="BCBEC4"/>
          <w:kern w:val="0"/>
          <w:sz w:val="20"/>
          <w:szCs w:val="20"/>
        </w:rPr>
        <w:t xml:space="preserve">plugins </w:t>
      </w:r>
      <w:r w:rsidRPr="00D100C7">
        <w:rPr>
          <w:rFonts w:cs="Times New Roman"/>
          <w:b/>
          <w:bCs/>
          <w:color w:val="BCBEC4"/>
          <w:kern w:val="0"/>
          <w:sz w:val="20"/>
          <w:szCs w:val="20"/>
        </w:rPr>
        <w:t>{</w:t>
      </w:r>
      <w:r w:rsidRPr="00D100C7">
        <w:rPr>
          <w:rFonts w:cs="Times New Roman"/>
          <w:b/>
          <w:bCs/>
          <w:color w:val="BCBEC4"/>
          <w:kern w:val="0"/>
          <w:sz w:val="20"/>
          <w:szCs w:val="20"/>
        </w:rPr>
        <w:br/>
        <w:t xml:space="preserve">    </w:t>
      </w:r>
      <w:r w:rsidRPr="00D100C7">
        <w:rPr>
          <w:rFonts w:cs="Times New Roman"/>
          <w:color w:val="BCBEC4"/>
          <w:kern w:val="0"/>
          <w:sz w:val="20"/>
          <w:szCs w:val="20"/>
        </w:rPr>
        <w:t>alias(</w:t>
      </w:r>
      <w:r w:rsidRPr="00D100C7">
        <w:rPr>
          <w:rFonts w:cs="Times New Roman"/>
          <w:i/>
          <w:iCs/>
          <w:color w:val="C77DBB"/>
          <w:kern w:val="0"/>
          <w:sz w:val="20"/>
          <w:szCs w:val="20"/>
        </w:rPr>
        <w:t>libs</w:t>
      </w:r>
      <w:r w:rsidRPr="00D100C7">
        <w:rPr>
          <w:rFonts w:cs="Times New Roman"/>
          <w:color w:val="BCBEC4"/>
          <w:kern w:val="0"/>
          <w:sz w:val="20"/>
          <w:szCs w:val="20"/>
        </w:rPr>
        <w:t>.</w:t>
      </w:r>
      <w:r w:rsidRPr="00D100C7">
        <w:rPr>
          <w:rFonts w:cs="Times New Roman"/>
          <w:i/>
          <w:iCs/>
          <w:color w:val="C77DBB"/>
          <w:kern w:val="0"/>
          <w:sz w:val="20"/>
          <w:szCs w:val="20"/>
        </w:rPr>
        <w:t>plugins</w:t>
      </w:r>
      <w:r w:rsidRPr="00D100C7">
        <w:rPr>
          <w:rFonts w:cs="Times New Roman"/>
          <w:color w:val="BCBEC4"/>
          <w:kern w:val="0"/>
          <w:sz w:val="20"/>
          <w:szCs w:val="20"/>
        </w:rPr>
        <w:t>.</w:t>
      </w:r>
      <w:r w:rsidRPr="00D100C7">
        <w:rPr>
          <w:rFonts w:cs="Times New Roman"/>
          <w:i/>
          <w:iCs/>
          <w:color w:val="C77DBB"/>
          <w:kern w:val="0"/>
          <w:sz w:val="20"/>
          <w:szCs w:val="20"/>
        </w:rPr>
        <w:t>android</w:t>
      </w:r>
      <w:r w:rsidRPr="00D100C7">
        <w:rPr>
          <w:rFonts w:cs="Times New Roman"/>
          <w:color w:val="BCBEC4"/>
          <w:kern w:val="0"/>
          <w:sz w:val="20"/>
          <w:szCs w:val="20"/>
        </w:rPr>
        <w:t>.</w:t>
      </w:r>
      <w:r w:rsidRPr="00D100C7">
        <w:rPr>
          <w:rFonts w:cs="Times New Roman"/>
          <w:i/>
          <w:iCs/>
          <w:color w:val="C77DBB"/>
          <w:kern w:val="0"/>
          <w:sz w:val="20"/>
          <w:szCs w:val="20"/>
        </w:rPr>
        <w:t>application</w:t>
      </w:r>
      <w:r w:rsidRPr="00D100C7">
        <w:rPr>
          <w:rFonts w:cs="Times New Roman"/>
          <w:color w:val="BCBEC4"/>
          <w:kern w:val="0"/>
          <w:sz w:val="20"/>
          <w:szCs w:val="20"/>
        </w:rPr>
        <w:t>)</w:t>
      </w:r>
      <w:r w:rsidRPr="00D100C7">
        <w:rPr>
          <w:rFonts w:cs="Times New Roman"/>
          <w:color w:val="BCBEC4"/>
          <w:kern w:val="0"/>
          <w:sz w:val="20"/>
          <w:szCs w:val="20"/>
        </w:rPr>
        <w:br/>
      </w:r>
      <w:r w:rsidRPr="00D100C7">
        <w:rPr>
          <w:rFonts w:cs="Times New Roman"/>
          <w:b/>
          <w:bCs/>
          <w:color w:val="BCBEC4"/>
          <w:kern w:val="0"/>
          <w:sz w:val="20"/>
          <w:szCs w:val="20"/>
        </w:rPr>
        <w:t>}</w:t>
      </w:r>
      <w:r w:rsidRPr="00D100C7">
        <w:rPr>
          <w:rFonts w:cs="Times New Roman"/>
          <w:b/>
          <w:bCs/>
          <w:color w:val="BCBEC4"/>
          <w:kern w:val="0"/>
          <w:sz w:val="20"/>
          <w:szCs w:val="20"/>
        </w:rPr>
        <w:br/>
      </w:r>
      <w:r w:rsidRPr="00D100C7">
        <w:rPr>
          <w:rFonts w:cs="Times New Roman"/>
          <w:b/>
          <w:bCs/>
          <w:color w:val="BCBEC4"/>
          <w:kern w:val="0"/>
          <w:sz w:val="20"/>
          <w:szCs w:val="20"/>
        </w:rPr>
        <w:br/>
      </w:r>
      <w:r w:rsidRPr="00D100C7">
        <w:rPr>
          <w:rFonts w:cs="Times New Roman"/>
          <w:i/>
          <w:iCs/>
          <w:color w:val="57AAF7"/>
          <w:kern w:val="0"/>
          <w:sz w:val="20"/>
          <w:szCs w:val="20"/>
        </w:rPr>
        <w:t xml:space="preserve">android </w:t>
      </w:r>
      <w:r w:rsidRPr="00D100C7">
        <w:rPr>
          <w:rFonts w:cs="Times New Roman"/>
          <w:b/>
          <w:bCs/>
          <w:color w:val="BCBEC4"/>
          <w:kern w:val="0"/>
          <w:sz w:val="20"/>
          <w:szCs w:val="20"/>
        </w:rPr>
        <w:t>{</w:t>
      </w:r>
      <w:r w:rsidRPr="00D100C7">
        <w:rPr>
          <w:rFonts w:cs="Times New Roman"/>
          <w:b/>
          <w:bCs/>
          <w:color w:val="BCBEC4"/>
          <w:kern w:val="0"/>
          <w:sz w:val="20"/>
          <w:szCs w:val="20"/>
        </w:rPr>
        <w:br/>
        <w:t xml:space="preserve">    </w:t>
      </w:r>
      <w:r w:rsidRPr="00D100C7">
        <w:rPr>
          <w:rFonts w:cs="Times New Roman"/>
          <w:color w:val="C77DBB"/>
          <w:kern w:val="0"/>
          <w:sz w:val="20"/>
          <w:szCs w:val="20"/>
        </w:rPr>
        <w:t xml:space="preserve">namespace </w:t>
      </w:r>
      <w:r w:rsidRPr="00D100C7">
        <w:rPr>
          <w:rFonts w:cs="Times New Roman"/>
          <w:color w:val="BCBEC4"/>
          <w:kern w:val="0"/>
          <w:sz w:val="20"/>
          <w:szCs w:val="20"/>
        </w:rPr>
        <w:t xml:space="preserve">= </w:t>
      </w:r>
      <w:r w:rsidRPr="00D100C7">
        <w:rPr>
          <w:rFonts w:cs="Times New Roman"/>
          <w:color w:val="6AAB73"/>
          <w:kern w:val="0"/>
          <w:sz w:val="20"/>
          <w:szCs w:val="20"/>
        </w:rPr>
        <w:t>"ustc.hello"</w:t>
      </w:r>
      <w:r w:rsidRPr="00D100C7">
        <w:rPr>
          <w:rFonts w:cs="Times New Roman"/>
          <w:color w:val="6AAB73"/>
          <w:kern w:val="0"/>
          <w:sz w:val="20"/>
          <w:szCs w:val="20"/>
        </w:rPr>
        <w:br/>
        <w:t xml:space="preserve">    </w:t>
      </w:r>
      <w:r w:rsidRPr="00D100C7">
        <w:rPr>
          <w:rFonts w:cs="Times New Roman"/>
          <w:color w:val="C77DBB"/>
          <w:kern w:val="0"/>
          <w:sz w:val="20"/>
          <w:szCs w:val="20"/>
        </w:rPr>
        <w:t xml:space="preserve">compileSdk </w:t>
      </w:r>
      <w:r w:rsidRPr="00D100C7">
        <w:rPr>
          <w:rFonts w:cs="Times New Roman"/>
          <w:color w:val="BCBEC4"/>
          <w:kern w:val="0"/>
          <w:sz w:val="20"/>
          <w:szCs w:val="20"/>
        </w:rPr>
        <w:t xml:space="preserve">= </w:t>
      </w:r>
      <w:r w:rsidRPr="00D100C7">
        <w:rPr>
          <w:rFonts w:cs="Times New Roman"/>
          <w:color w:val="2AACB8"/>
          <w:kern w:val="0"/>
          <w:sz w:val="20"/>
          <w:szCs w:val="20"/>
        </w:rPr>
        <w:t>34</w:t>
      </w:r>
      <w:r w:rsidRPr="00D100C7">
        <w:rPr>
          <w:rFonts w:cs="Times New Roman"/>
          <w:color w:val="2AACB8"/>
          <w:kern w:val="0"/>
          <w:sz w:val="20"/>
          <w:szCs w:val="20"/>
        </w:rPr>
        <w:br/>
      </w:r>
      <w:r w:rsidRPr="00D100C7">
        <w:rPr>
          <w:rFonts w:cs="Times New Roman"/>
          <w:color w:val="2AACB8"/>
          <w:kern w:val="0"/>
          <w:sz w:val="20"/>
          <w:szCs w:val="20"/>
        </w:rPr>
        <w:br/>
        <w:t xml:space="preserve">    </w:t>
      </w:r>
      <w:bookmarkStart w:id="244" w:name="OLE_LINK1"/>
      <w:r w:rsidRPr="00D100C7">
        <w:rPr>
          <w:rFonts w:cs="Times New Roman"/>
          <w:color w:val="BCBEC4"/>
          <w:kern w:val="0"/>
          <w:sz w:val="20"/>
          <w:szCs w:val="20"/>
        </w:rPr>
        <w:t xml:space="preserve">defaultConfig </w:t>
      </w:r>
      <w:bookmarkEnd w:id="244"/>
      <w:r w:rsidRPr="00D100C7">
        <w:rPr>
          <w:rFonts w:cs="Times New Roman"/>
          <w:b/>
          <w:bCs/>
          <w:color w:val="BCBEC4"/>
          <w:kern w:val="0"/>
          <w:sz w:val="20"/>
          <w:szCs w:val="20"/>
        </w:rPr>
        <w:t>{</w:t>
      </w:r>
      <w:r w:rsidRPr="00D100C7">
        <w:rPr>
          <w:rFonts w:cs="Times New Roman"/>
          <w:b/>
          <w:bCs/>
          <w:color w:val="BCBEC4"/>
          <w:kern w:val="0"/>
          <w:sz w:val="20"/>
          <w:szCs w:val="20"/>
        </w:rPr>
        <w:br/>
        <w:t xml:space="preserve">        </w:t>
      </w:r>
      <w:r w:rsidRPr="00D100C7">
        <w:rPr>
          <w:rFonts w:cs="Times New Roman"/>
          <w:color w:val="C77DBB"/>
          <w:kern w:val="0"/>
          <w:sz w:val="20"/>
          <w:szCs w:val="20"/>
        </w:rPr>
        <w:t xml:space="preserve">applicationId </w:t>
      </w:r>
      <w:r w:rsidRPr="00D100C7">
        <w:rPr>
          <w:rFonts w:cs="Times New Roman"/>
          <w:color w:val="BCBEC4"/>
          <w:kern w:val="0"/>
          <w:sz w:val="20"/>
          <w:szCs w:val="20"/>
        </w:rPr>
        <w:t xml:space="preserve">= </w:t>
      </w:r>
      <w:r w:rsidRPr="00D100C7">
        <w:rPr>
          <w:rFonts w:cs="Times New Roman"/>
          <w:color w:val="6AAB73"/>
          <w:kern w:val="0"/>
          <w:sz w:val="20"/>
          <w:szCs w:val="20"/>
        </w:rPr>
        <w:t>"ustc.hello"</w:t>
      </w:r>
      <w:r w:rsidRPr="00D100C7">
        <w:rPr>
          <w:rFonts w:cs="Times New Roman"/>
          <w:color w:val="6AAB73"/>
          <w:kern w:val="0"/>
          <w:sz w:val="20"/>
          <w:szCs w:val="20"/>
        </w:rPr>
        <w:br/>
        <w:t xml:space="preserve">        </w:t>
      </w:r>
      <w:r w:rsidRPr="00D100C7">
        <w:rPr>
          <w:rFonts w:cs="Times New Roman"/>
          <w:color w:val="C77DBB"/>
          <w:kern w:val="0"/>
          <w:sz w:val="20"/>
          <w:szCs w:val="20"/>
        </w:rPr>
        <w:t xml:space="preserve">minSdk </w:t>
      </w:r>
      <w:r w:rsidRPr="00D100C7">
        <w:rPr>
          <w:rFonts w:cs="Times New Roman"/>
          <w:color w:val="BCBEC4"/>
          <w:kern w:val="0"/>
          <w:sz w:val="20"/>
          <w:szCs w:val="20"/>
        </w:rPr>
        <w:t xml:space="preserve">= </w:t>
      </w:r>
      <w:r w:rsidRPr="00D100C7">
        <w:rPr>
          <w:rFonts w:cs="Times New Roman"/>
          <w:color w:val="2AACB8"/>
          <w:kern w:val="0"/>
          <w:sz w:val="20"/>
          <w:szCs w:val="20"/>
        </w:rPr>
        <w:t>24</w:t>
      </w:r>
      <w:r w:rsidRPr="00D100C7">
        <w:rPr>
          <w:rFonts w:cs="Times New Roman"/>
          <w:color w:val="2AACB8"/>
          <w:kern w:val="0"/>
          <w:sz w:val="20"/>
          <w:szCs w:val="20"/>
        </w:rPr>
        <w:br/>
        <w:t xml:space="preserve">        </w:t>
      </w:r>
      <w:r w:rsidRPr="00D100C7">
        <w:rPr>
          <w:rFonts w:cs="Times New Roman"/>
          <w:color w:val="C77DBB"/>
          <w:kern w:val="0"/>
          <w:sz w:val="20"/>
          <w:szCs w:val="20"/>
        </w:rPr>
        <w:t xml:space="preserve">targetSdk </w:t>
      </w:r>
      <w:r w:rsidRPr="00D100C7">
        <w:rPr>
          <w:rFonts w:cs="Times New Roman"/>
          <w:color w:val="BCBEC4"/>
          <w:kern w:val="0"/>
          <w:sz w:val="20"/>
          <w:szCs w:val="20"/>
        </w:rPr>
        <w:t xml:space="preserve">= </w:t>
      </w:r>
      <w:r w:rsidRPr="00D100C7">
        <w:rPr>
          <w:rFonts w:cs="Times New Roman"/>
          <w:color w:val="2AACB8"/>
          <w:kern w:val="0"/>
          <w:sz w:val="20"/>
          <w:szCs w:val="20"/>
        </w:rPr>
        <w:t>34</w:t>
      </w:r>
      <w:r w:rsidRPr="00D100C7">
        <w:rPr>
          <w:rFonts w:cs="Times New Roman"/>
          <w:color w:val="2AACB8"/>
          <w:kern w:val="0"/>
          <w:sz w:val="20"/>
          <w:szCs w:val="20"/>
        </w:rPr>
        <w:br/>
        <w:t xml:space="preserve">        </w:t>
      </w:r>
      <w:r w:rsidRPr="00D100C7">
        <w:rPr>
          <w:rFonts w:cs="Times New Roman"/>
          <w:color w:val="C77DBB"/>
          <w:kern w:val="0"/>
          <w:sz w:val="20"/>
          <w:szCs w:val="20"/>
        </w:rPr>
        <w:t xml:space="preserve">versionCode </w:t>
      </w:r>
      <w:r w:rsidRPr="00D100C7">
        <w:rPr>
          <w:rFonts w:cs="Times New Roman"/>
          <w:color w:val="BCBEC4"/>
          <w:kern w:val="0"/>
          <w:sz w:val="20"/>
          <w:szCs w:val="20"/>
        </w:rPr>
        <w:t xml:space="preserve">= </w:t>
      </w:r>
      <w:r w:rsidRPr="00D100C7">
        <w:rPr>
          <w:rFonts w:cs="Times New Roman"/>
          <w:color w:val="2AACB8"/>
          <w:kern w:val="0"/>
          <w:sz w:val="20"/>
          <w:szCs w:val="20"/>
        </w:rPr>
        <w:t>1</w:t>
      </w:r>
      <w:r w:rsidRPr="00D100C7">
        <w:rPr>
          <w:rFonts w:cs="Times New Roman"/>
          <w:color w:val="2AACB8"/>
          <w:kern w:val="0"/>
          <w:sz w:val="20"/>
          <w:szCs w:val="20"/>
        </w:rPr>
        <w:br/>
        <w:t xml:space="preserve">        </w:t>
      </w:r>
      <w:r w:rsidRPr="00D100C7">
        <w:rPr>
          <w:rFonts w:cs="Times New Roman"/>
          <w:color w:val="C77DBB"/>
          <w:kern w:val="0"/>
          <w:sz w:val="20"/>
          <w:szCs w:val="20"/>
        </w:rPr>
        <w:t xml:space="preserve">versionName </w:t>
      </w:r>
      <w:r w:rsidRPr="00D100C7">
        <w:rPr>
          <w:rFonts w:cs="Times New Roman"/>
          <w:color w:val="BCBEC4"/>
          <w:kern w:val="0"/>
          <w:sz w:val="20"/>
          <w:szCs w:val="20"/>
        </w:rPr>
        <w:t xml:space="preserve">= </w:t>
      </w:r>
      <w:r w:rsidRPr="00D100C7">
        <w:rPr>
          <w:rFonts w:cs="Times New Roman"/>
          <w:color w:val="6AAB73"/>
          <w:kern w:val="0"/>
          <w:sz w:val="20"/>
          <w:szCs w:val="20"/>
        </w:rPr>
        <w:t>"1.0"</w:t>
      </w:r>
      <w:r w:rsidRPr="00D100C7">
        <w:rPr>
          <w:rFonts w:cs="Times New Roman"/>
          <w:color w:val="6AAB73"/>
          <w:kern w:val="0"/>
          <w:sz w:val="20"/>
          <w:szCs w:val="20"/>
        </w:rPr>
        <w:br/>
      </w:r>
      <w:r w:rsidRPr="00D100C7">
        <w:rPr>
          <w:rFonts w:cs="Times New Roman"/>
          <w:color w:val="6AAB73"/>
          <w:kern w:val="0"/>
          <w:sz w:val="20"/>
          <w:szCs w:val="20"/>
        </w:rPr>
        <w:br/>
        <w:t xml:space="preserve">        </w:t>
      </w:r>
      <w:r w:rsidRPr="00D100C7">
        <w:rPr>
          <w:rFonts w:cs="Times New Roman"/>
          <w:color w:val="C77DBB"/>
          <w:kern w:val="0"/>
          <w:sz w:val="20"/>
          <w:szCs w:val="20"/>
        </w:rPr>
        <w:t xml:space="preserve">testInstrumentationRunner </w:t>
      </w:r>
      <w:r w:rsidRPr="00D100C7">
        <w:rPr>
          <w:rFonts w:cs="Times New Roman"/>
          <w:color w:val="BCBEC4"/>
          <w:kern w:val="0"/>
          <w:sz w:val="20"/>
          <w:szCs w:val="20"/>
        </w:rPr>
        <w:t xml:space="preserve">= </w:t>
      </w:r>
      <w:r w:rsidRPr="00D100C7">
        <w:rPr>
          <w:rFonts w:cs="Times New Roman"/>
          <w:color w:val="6AAB73"/>
          <w:kern w:val="0"/>
          <w:sz w:val="20"/>
          <w:szCs w:val="20"/>
        </w:rPr>
        <w:t>"androidx.test.runner.AndroidJUnitRunner"</w:t>
      </w:r>
      <w:r w:rsidRPr="00D100C7">
        <w:rPr>
          <w:rFonts w:cs="Times New Roman"/>
          <w:color w:val="6AAB73"/>
          <w:kern w:val="0"/>
          <w:sz w:val="20"/>
          <w:szCs w:val="20"/>
        </w:rPr>
        <w:br/>
        <w:t xml:space="preserve">    </w:t>
      </w:r>
      <w:r w:rsidRPr="00D100C7">
        <w:rPr>
          <w:rFonts w:cs="Times New Roman"/>
          <w:b/>
          <w:bCs/>
          <w:color w:val="BCBEC4"/>
          <w:kern w:val="0"/>
          <w:sz w:val="20"/>
          <w:szCs w:val="20"/>
        </w:rPr>
        <w:t>}</w:t>
      </w:r>
      <w:r w:rsidRPr="00D100C7">
        <w:rPr>
          <w:rFonts w:cs="Times New Roman"/>
          <w:b/>
          <w:bCs/>
          <w:color w:val="BCBEC4"/>
          <w:kern w:val="0"/>
          <w:sz w:val="20"/>
          <w:szCs w:val="20"/>
        </w:rPr>
        <w:br/>
      </w:r>
      <w:r w:rsidRPr="00D100C7">
        <w:rPr>
          <w:rFonts w:cs="Times New Roman"/>
          <w:b/>
          <w:bCs/>
          <w:color w:val="BCBEC4"/>
          <w:kern w:val="0"/>
          <w:sz w:val="20"/>
          <w:szCs w:val="20"/>
        </w:rPr>
        <w:br/>
        <w:t xml:space="preserve">    </w:t>
      </w:r>
      <w:r w:rsidRPr="00D100C7">
        <w:rPr>
          <w:rFonts w:cs="Times New Roman"/>
          <w:color w:val="BCBEC4"/>
          <w:kern w:val="0"/>
          <w:sz w:val="20"/>
          <w:szCs w:val="20"/>
        </w:rPr>
        <w:t xml:space="preserve">buildTypes </w:t>
      </w:r>
      <w:r w:rsidRPr="00D100C7">
        <w:rPr>
          <w:rFonts w:cs="Times New Roman"/>
          <w:b/>
          <w:bCs/>
          <w:color w:val="BCBEC4"/>
          <w:kern w:val="0"/>
          <w:sz w:val="20"/>
          <w:szCs w:val="20"/>
        </w:rPr>
        <w:t>{</w:t>
      </w:r>
      <w:r w:rsidRPr="00D100C7">
        <w:rPr>
          <w:rFonts w:cs="Times New Roman"/>
          <w:b/>
          <w:bCs/>
          <w:color w:val="BCBEC4"/>
          <w:kern w:val="0"/>
          <w:sz w:val="20"/>
          <w:szCs w:val="20"/>
        </w:rPr>
        <w:br/>
        <w:t xml:space="preserve">        </w:t>
      </w:r>
      <w:r w:rsidRPr="00D100C7">
        <w:rPr>
          <w:rFonts w:cs="Times New Roman"/>
          <w:i/>
          <w:iCs/>
          <w:color w:val="57AAF7"/>
          <w:kern w:val="0"/>
          <w:sz w:val="20"/>
          <w:szCs w:val="20"/>
        </w:rPr>
        <w:t xml:space="preserve">release </w:t>
      </w:r>
      <w:r w:rsidRPr="00D100C7">
        <w:rPr>
          <w:rFonts w:cs="Times New Roman"/>
          <w:b/>
          <w:bCs/>
          <w:color w:val="BCBEC4"/>
          <w:kern w:val="0"/>
          <w:sz w:val="20"/>
          <w:szCs w:val="20"/>
        </w:rPr>
        <w:t>{</w:t>
      </w:r>
      <w:r w:rsidRPr="00D100C7">
        <w:rPr>
          <w:rFonts w:cs="Times New Roman"/>
          <w:b/>
          <w:bCs/>
          <w:color w:val="BCBEC4"/>
          <w:kern w:val="0"/>
          <w:sz w:val="20"/>
          <w:szCs w:val="20"/>
        </w:rPr>
        <w:br/>
        <w:t xml:space="preserve">            </w:t>
      </w:r>
      <w:r w:rsidRPr="00D100C7">
        <w:rPr>
          <w:rFonts w:cs="Times New Roman"/>
          <w:color w:val="C77DBB"/>
          <w:kern w:val="0"/>
          <w:sz w:val="20"/>
          <w:szCs w:val="20"/>
        </w:rPr>
        <w:t xml:space="preserve">isMinifyEnabled </w:t>
      </w:r>
      <w:r w:rsidRPr="00D100C7">
        <w:rPr>
          <w:rFonts w:cs="Times New Roman"/>
          <w:color w:val="BCBEC4"/>
          <w:kern w:val="0"/>
          <w:sz w:val="20"/>
          <w:szCs w:val="20"/>
        </w:rPr>
        <w:t xml:space="preserve">= </w:t>
      </w:r>
      <w:r w:rsidRPr="00D100C7">
        <w:rPr>
          <w:rFonts w:cs="Times New Roman"/>
          <w:color w:val="CF8E6D"/>
          <w:kern w:val="0"/>
          <w:sz w:val="20"/>
          <w:szCs w:val="20"/>
        </w:rPr>
        <w:t>false</w:t>
      </w:r>
      <w:r w:rsidRPr="00D100C7">
        <w:rPr>
          <w:rFonts w:cs="Times New Roman"/>
          <w:color w:val="CF8E6D"/>
          <w:kern w:val="0"/>
          <w:sz w:val="20"/>
          <w:szCs w:val="20"/>
        </w:rPr>
        <w:br/>
        <w:t xml:space="preserve">            </w:t>
      </w:r>
      <w:r w:rsidRPr="00D100C7">
        <w:rPr>
          <w:rFonts w:cs="Times New Roman"/>
          <w:color w:val="BCBEC4"/>
          <w:kern w:val="0"/>
          <w:sz w:val="20"/>
          <w:szCs w:val="20"/>
        </w:rPr>
        <w:t>proguardFiles(</w:t>
      </w:r>
      <w:r w:rsidRPr="00D100C7">
        <w:rPr>
          <w:rFonts w:cs="Times New Roman"/>
          <w:color w:val="BCBEC4"/>
          <w:kern w:val="0"/>
          <w:sz w:val="20"/>
          <w:szCs w:val="20"/>
        </w:rPr>
        <w:br/>
        <w:t xml:space="preserve">                getDefaultProguardFile(</w:t>
      </w:r>
      <w:r w:rsidRPr="00D100C7">
        <w:rPr>
          <w:rFonts w:cs="Times New Roman"/>
          <w:color w:val="6AAB73"/>
          <w:kern w:val="0"/>
          <w:sz w:val="20"/>
          <w:szCs w:val="20"/>
        </w:rPr>
        <w:t>"proguard-android-optimize.txt"</w:t>
      </w:r>
      <w:r w:rsidRPr="00D100C7">
        <w:rPr>
          <w:rFonts w:cs="Times New Roman"/>
          <w:color w:val="BCBEC4"/>
          <w:kern w:val="0"/>
          <w:sz w:val="20"/>
          <w:szCs w:val="20"/>
        </w:rPr>
        <w:t>),</w:t>
      </w:r>
      <w:r w:rsidRPr="00D100C7">
        <w:rPr>
          <w:rFonts w:cs="Times New Roman"/>
          <w:color w:val="BCBEC4"/>
          <w:kern w:val="0"/>
          <w:sz w:val="20"/>
          <w:szCs w:val="20"/>
        </w:rPr>
        <w:br/>
        <w:t xml:space="preserve">                </w:t>
      </w:r>
      <w:r w:rsidRPr="00D100C7">
        <w:rPr>
          <w:rFonts w:cs="Times New Roman"/>
          <w:color w:val="6AAB73"/>
          <w:kern w:val="0"/>
          <w:sz w:val="20"/>
          <w:szCs w:val="20"/>
        </w:rPr>
        <w:t>"proguard-rules.pro"</w:t>
      </w:r>
      <w:r w:rsidRPr="00D100C7">
        <w:rPr>
          <w:rFonts w:cs="Times New Roman"/>
          <w:color w:val="6AAB73"/>
          <w:kern w:val="0"/>
          <w:sz w:val="20"/>
          <w:szCs w:val="20"/>
        </w:rPr>
        <w:br/>
        <w:t xml:space="preserve">            </w:t>
      </w:r>
      <w:r w:rsidRPr="00D100C7">
        <w:rPr>
          <w:rFonts w:cs="Times New Roman"/>
          <w:color w:val="BCBEC4"/>
          <w:kern w:val="0"/>
          <w:sz w:val="20"/>
          <w:szCs w:val="20"/>
        </w:rPr>
        <w:t>)</w:t>
      </w:r>
      <w:r w:rsidRPr="00D100C7">
        <w:rPr>
          <w:rFonts w:cs="Times New Roman"/>
          <w:color w:val="BCBEC4"/>
          <w:kern w:val="0"/>
          <w:sz w:val="20"/>
          <w:szCs w:val="20"/>
        </w:rPr>
        <w:br/>
        <w:t xml:space="preserve">        </w:t>
      </w:r>
      <w:r w:rsidRPr="00D100C7">
        <w:rPr>
          <w:rFonts w:cs="Times New Roman"/>
          <w:b/>
          <w:bCs/>
          <w:color w:val="BCBEC4"/>
          <w:kern w:val="0"/>
          <w:sz w:val="20"/>
          <w:szCs w:val="20"/>
        </w:rPr>
        <w:t>}</w:t>
      </w:r>
      <w:r w:rsidRPr="00D100C7">
        <w:rPr>
          <w:rFonts w:cs="Times New Roman"/>
          <w:b/>
          <w:bCs/>
          <w:color w:val="BCBEC4"/>
          <w:kern w:val="0"/>
          <w:sz w:val="20"/>
          <w:szCs w:val="20"/>
        </w:rPr>
        <w:br/>
        <w:t xml:space="preserve">    }</w:t>
      </w:r>
      <w:r w:rsidRPr="00D100C7">
        <w:rPr>
          <w:rFonts w:cs="Times New Roman"/>
          <w:b/>
          <w:bCs/>
          <w:color w:val="BCBEC4"/>
          <w:kern w:val="0"/>
          <w:sz w:val="20"/>
          <w:szCs w:val="20"/>
        </w:rPr>
        <w:br/>
        <w:t xml:space="preserve">    </w:t>
      </w:r>
      <w:r w:rsidRPr="00D100C7">
        <w:rPr>
          <w:rFonts w:cs="Times New Roman"/>
          <w:color w:val="BCBEC4"/>
          <w:kern w:val="0"/>
          <w:sz w:val="20"/>
          <w:szCs w:val="20"/>
        </w:rPr>
        <w:t xml:space="preserve">compileOptions </w:t>
      </w:r>
      <w:r w:rsidRPr="00D100C7">
        <w:rPr>
          <w:rFonts w:cs="Times New Roman"/>
          <w:b/>
          <w:bCs/>
          <w:color w:val="BCBEC4"/>
          <w:kern w:val="0"/>
          <w:sz w:val="20"/>
          <w:szCs w:val="20"/>
        </w:rPr>
        <w:t>{</w:t>
      </w:r>
      <w:r w:rsidRPr="00D100C7">
        <w:rPr>
          <w:rFonts w:cs="Times New Roman"/>
          <w:b/>
          <w:bCs/>
          <w:color w:val="BCBEC4"/>
          <w:kern w:val="0"/>
          <w:sz w:val="20"/>
          <w:szCs w:val="20"/>
        </w:rPr>
        <w:br/>
        <w:t xml:space="preserve">        </w:t>
      </w:r>
      <w:r w:rsidRPr="00D100C7">
        <w:rPr>
          <w:rFonts w:cs="Times New Roman"/>
          <w:color w:val="C77DBB"/>
          <w:kern w:val="0"/>
          <w:sz w:val="20"/>
          <w:szCs w:val="20"/>
        </w:rPr>
        <w:t xml:space="preserve">sourceCompatibility </w:t>
      </w:r>
      <w:r w:rsidRPr="00D100C7">
        <w:rPr>
          <w:rFonts w:cs="Times New Roman"/>
          <w:color w:val="BCBEC4"/>
          <w:kern w:val="0"/>
          <w:sz w:val="20"/>
          <w:szCs w:val="20"/>
        </w:rPr>
        <w:t>= JavaVersion.</w:t>
      </w:r>
      <w:r w:rsidRPr="00D100C7">
        <w:rPr>
          <w:rFonts w:cs="Times New Roman"/>
          <w:i/>
          <w:iCs/>
          <w:color w:val="C77DBB"/>
          <w:kern w:val="0"/>
          <w:sz w:val="20"/>
          <w:szCs w:val="20"/>
        </w:rPr>
        <w:t>VERSION_1_8</w:t>
      </w:r>
      <w:r w:rsidRPr="00D100C7">
        <w:rPr>
          <w:rFonts w:cs="Times New Roman"/>
          <w:i/>
          <w:iCs/>
          <w:color w:val="C77DBB"/>
          <w:kern w:val="0"/>
          <w:sz w:val="20"/>
          <w:szCs w:val="20"/>
        </w:rPr>
        <w:br/>
        <w:t xml:space="preserve">        </w:t>
      </w:r>
      <w:r w:rsidRPr="00D100C7">
        <w:rPr>
          <w:rFonts w:cs="Times New Roman"/>
          <w:color w:val="C77DBB"/>
          <w:kern w:val="0"/>
          <w:sz w:val="20"/>
          <w:szCs w:val="20"/>
        </w:rPr>
        <w:t xml:space="preserve">targetCompatibility </w:t>
      </w:r>
      <w:r w:rsidRPr="00D100C7">
        <w:rPr>
          <w:rFonts w:cs="Times New Roman"/>
          <w:color w:val="BCBEC4"/>
          <w:kern w:val="0"/>
          <w:sz w:val="20"/>
          <w:szCs w:val="20"/>
        </w:rPr>
        <w:t>= JavaVersion.</w:t>
      </w:r>
      <w:r w:rsidRPr="00D100C7">
        <w:rPr>
          <w:rFonts w:cs="Times New Roman"/>
          <w:i/>
          <w:iCs/>
          <w:color w:val="C77DBB"/>
          <w:kern w:val="0"/>
          <w:sz w:val="20"/>
          <w:szCs w:val="20"/>
        </w:rPr>
        <w:t>VERSION_1_8</w:t>
      </w:r>
      <w:r w:rsidRPr="00D100C7">
        <w:rPr>
          <w:rFonts w:cs="Times New Roman"/>
          <w:i/>
          <w:iCs/>
          <w:color w:val="C77DBB"/>
          <w:kern w:val="0"/>
          <w:sz w:val="20"/>
          <w:szCs w:val="20"/>
        </w:rPr>
        <w:br/>
        <w:t xml:space="preserve">    </w:t>
      </w:r>
      <w:r w:rsidRPr="00D100C7">
        <w:rPr>
          <w:rFonts w:cs="Times New Roman"/>
          <w:b/>
          <w:bCs/>
          <w:color w:val="BCBEC4"/>
          <w:kern w:val="0"/>
          <w:sz w:val="20"/>
          <w:szCs w:val="20"/>
        </w:rPr>
        <w:t>}</w:t>
      </w:r>
      <w:r w:rsidRPr="00D100C7">
        <w:rPr>
          <w:rFonts w:cs="Times New Roman"/>
          <w:b/>
          <w:bCs/>
          <w:color w:val="BCBEC4"/>
          <w:kern w:val="0"/>
          <w:sz w:val="20"/>
          <w:szCs w:val="20"/>
        </w:rPr>
        <w:br/>
        <w:t xml:space="preserve">    </w:t>
      </w:r>
      <w:r w:rsidRPr="00D100C7">
        <w:rPr>
          <w:rFonts w:cs="Times New Roman"/>
          <w:color w:val="BCBEC4"/>
          <w:kern w:val="0"/>
          <w:sz w:val="20"/>
          <w:szCs w:val="20"/>
        </w:rPr>
        <w:t xml:space="preserve">buildFeatures </w:t>
      </w:r>
      <w:r w:rsidRPr="00D100C7">
        <w:rPr>
          <w:rFonts w:cs="Times New Roman"/>
          <w:b/>
          <w:bCs/>
          <w:color w:val="BCBEC4"/>
          <w:kern w:val="0"/>
          <w:sz w:val="20"/>
          <w:szCs w:val="20"/>
        </w:rPr>
        <w:t>{</w:t>
      </w:r>
      <w:r w:rsidRPr="00D100C7">
        <w:rPr>
          <w:rFonts w:cs="Times New Roman"/>
          <w:b/>
          <w:bCs/>
          <w:color w:val="BCBEC4"/>
          <w:kern w:val="0"/>
          <w:sz w:val="20"/>
          <w:szCs w:val="20"/>
        </w:rPr>
        <w:br/>
        <w:t xml:space="preserve">        </w:t>
      </w:r>
      <w:r w:rsidRPr="00D100C7">
        <w:rPr>
          <w:rFonts w:cs="Times New Roman"/>
          <w:color w:val="C77DBB"/>
          <w:kern w:val="0"/>
          <w:sz w:val="20"/>
          <w:szCs w:val="20"/>
        </w:rPr>
        <w:t xml:space="preserve">viewBinding </w:t>
      </w:r>
      <w:r w:rsidRPr="00D100C7">
        <w:rPr>
          <w:rFonts w:cs="Times New Roman"/>
          <w:color w:val="BCBEC4"/>
          <w:kern w:val="0"/>
          <w:sz w:val="20"/>
          <w:szCs w:val="20"/>
        </w:rPr>
        <w:t xml:space="preserve">= </w:t>
      </w:r>
      <w:r w:rsidRPr="00D100C7">
        <w:rPr>
          <w:rFonts w:cs="Times New Roman"/>
          <w:color w:val="CF8E6D"/>
          <w:kern w:val="0"/>
          <w:sz w:val="20"/>
          <w:szCs w:val="20"/>
        </w:rPr>
        <w:t>true</w:t>
      </w:r>
      <w:r w:rsidRPr="00D100C7">
        <w:rPr>
          <w:rFonts w:cs="Times New Roman"/>
          <w:color w:val="CF8E6D"/>
          <w:kern w:val="0"/>
          <w:sz w:val="20"/>
          <w:szCs w:val="20"/>
        </w:rPr>
        <w:br/>
        <w:t xml:space="preserve">    </w:t>
      </w:r>
      <w:r w:rsidRPr="00D100C7">
        <w:rPr>
          <w:rFonts w:cs="Times New Roman"/>
          <w:b/>
          <w:bCs/>
          <w:color w:val="BCBEC4"/>
          <w:kern w:val="0"/>
          <w:sz w:val="20"/>
          <w:szCs w:val="20"/>
        </w:rPr>
        <w:t>}</w:t>
      </w:r>
      <w:r w:rsidRPr="00D100C7">
        <w:rPr>
          <w:rFonts w:cs="Times New Roman"/>
          <w:b/>
          <w:bCs/>
          <w:color w:val="BCBEC4"/>
          <w:kern w:val="0"/>
          <w:sz w:val="20"/>
          <w:szCs w:val="20"/>
        </w:rPr>
        <w:br/>
        <w:t>}</w:t>
      </w:r>
      <w:r w:rsidRPr="00D100C7">
        <w:rPr>
          <w:rFonts w:cs="Times New Roman"/>
          <w:b/>
          <w:bCs/>
          <w:color w:val="BCBEC4"/>
          <w:kern w:val="0"/>
          <w:sz w:val="20"/>
          <w:szCs w:val="20"/>
        </w:rPr>
        <w:br/>
      </w:r>
      <w:r w:rsidRPr="00D100C7">
        <w:rPr>
          <w:rFonts w:cs="Times New Roman"/>
          <w:b/>
          <w:bCs/>
          <w:color w:val="BCBEC4"/>
          <w:kern w:val="0"/>
          <w:sz w:val="20"/>
          <w:szCs w:val="20"/>
        </w:rPr>
        <w:br/>
      </w:r>
      <w:r w:rsidRPr="00D100C7">
        <w:rPr>
          <w:rFonts w:cs="Times New Roman"/>
          <w:i/>
          <w:iCs/>
          <w:color w:val="57AAF7"/>
          <w:kern w:val="0"/>
          <w:sz w:val="20"/>
          <w:szCs w:val="20"/>
        </w:rPr>
        <w:t xml:space="preserve">dependencies </w:t>
      </w:r>
      <w:r w:rsidRPr="00D100C7">
        <w:rPr>
          <w:rFonts w:cs="Times New Roman"/>
          <w:b/>
          <w:bCs/>
          <w:color w:val="BCBEC4"/>
          <w:kern w:val="0"/>
          <w:sz w:val="20"/>
          <w:szCs w:val="20"/>
        </w:rPr>
        <w:t>{</w:t>
      </w:r>
      <w:r w:rsidRPr="00D100C7">
        <w:rPr>
          <w:rFonts w:cs="Times New Roman"/>
          <w:b/>
          <w:bCs/>
          <w:color w:val="BCBEC4"/>
          <w:kern w:val="0"/>
          <w:sz w:val="20"/>
          <w:szCs w:val="20"/>
        </w:rPr>
        <w:br/>
      </w:r>
      <w:r w:rsidRPr="00D100C7">
        <w:rPr>
          <w:rFonts w:cs="Times New Roman"/>
          <w:b/>
          <w:bCs/>
          <w:color w:val="BCBEC4"/>
          <w:kern w:val="0"/>
          <w:sz w:val="20"/>
          <w:szCs w:val="20"/>
        </w:rPr>
        <w:br/>
        <w:t xml:space="preserve">    </w:t>
      </w:r>
      <w:r w:rsidRPr="00D100C7">
        <w:rPr>
          <w:rFonts w:cs="Times New Roman"/>
          <w:i/>
          <w:iCs/>
          <w:color w:val="57AAF7"/>
          <w:kern w:val="0"/>
          <w:sz w:val="20"/>
          <w:szCs w:val="20"/>
        </w:rPr>
        <w:t>implementation</w:t>
      </w:r>
      <w:r w:rsidRPr="00D100C7">
        <w:rPr>
          <w:rFonts w:cs="Times New Roman"/>
          <w:color w:val="BCBEC4"/>
          <w:kern w:val="0"/>
          <w:sz w:val="20"/>
          <w:szCs w:val="20"/>
        </w:rPr>
        <w:t>(</w:t>
      </w:r>
      <w:r w:rsidRPr="00D100C7">
        <w:rPr>
          <w:rFonts w:cs="Times New Roman"/>
          <w:i/>
          <w:iCs/>
          <w:color w:val="C77DBB"/>
          <w:kern w:val="0"/>
          <w:sz w:val="20"/>
          <w:szCs w:val="20"/>
        </w:rPr>
        <w:t>libs</w:t>
      </w:r>
      <w:r w:rsidRPr="00D100C7">
        <w:rPr>
          <w:rFonts w:cs="Times New Roman"/>
          <w:color w:val="BCBEC4"/>
          <w:kern w:val="0"/>
          <w:sz w:val="20"/>
          <w:szCs w:val="20"/>
        </w:rPr>
        <w:t>.</w:t>
      </w:r>
      <w:r w:rsidRPr="00D100C7">
        <w:rPr>
          <w:rFonts w:cs="Times New Roman"/>
          <w:i/>
          <w:iCs/>
          <w:color w:val="C77DBB"/>
          <w:kern w:val="0"/>
          <w:sz w:val="20"/>
          <w:szCs w:val="20"/>
        </w:rPr>
        <w:t>appcompat</w:t>
      </w:r>
      <w:r w:rsidRPr="00D100C7">
        <w:rPr>
          <w:rFonts w:cs="Times New Roman"/>
          <w:color w:val="BCBEC4"/>
          <w:kern w:val="0"/>
          <w:sz w:val="20"/>
          <w:szCs w:val="20"/>
        </w:rPr>
        <w:t>)</w:t>
      </w:r>
      <w:r w:rsidRPr="00D100C7">
        <w:rPr>
          <w:rFonts w:cs="Times New Roman"/>
          <w:color w:val="BCBEC4"/>
          <w:kern w:val="0"/>
          <w:sz w:val="20"/>
          <w:szCs w:val="20"/>
        </w:rPr>
        <w:br/>
        <w:t xml:space="preserve">    </w:t>
      </w:r>
      <w:r w:rsidRPr="00D100C7">
        <w:rPr>
          <w:rFonts w:cs="Times New Roman"/>
          <w:i/>
          <w:iCs/>
          <w:color w:val="57AAF7"/>
          <w:kern w:val="0"/>
          <w:sz w:val="20"/>
          <w:szCs w:val="20"/>
        </w:rPr>
        <w:t>implementation</w:t>
      </w:r>
      <w:r w:rsidRPr="00D100C7">
        <w:rPr>
          <w:rFonts w:cs="Times New Roman"/>
          <w:color w:val="BCBEC4"/>
          <w:kern w:val="0"/>
          <w:sz w:val="20"/>
          <w:szCs w:val="20"/>
        </w:rPr>
        <w:t>(</w:t>
      </w:r>
      <w:r w:rsidRPr="00D100C7">
        <w:rPr>
          <w:rFonts w:cs="Times New Roman"/>
          <w:i/>
          <w:iCs/>
          <w:color w:val="C77DBB"/>
          <w:kern w:val="0"/>
          <w:sz w:val="20"/>
          <w:szCs w:val="20"/>
        </w:rPr>
        <w:t>libs</w:t>
      </w:r>
      <w:r w:rsidRPr="00D100C7">
        <w:rPr>
          <w:rFonts w:cs="Times New Roman"/>
          <w:color w:val="BCBEC4"/>
          <w:kern w:val="0"/>
          <w:sz w:val="20"/>
          <w:szCs w:val="20"/>
        </w:rPr>
        <w:t>.</w:t>
      </w:r>
      <w:r w:rsidRPr="00D100C7">
        <w:rPr>
          <w:rFonts w:cs="Times New Roman"/>
          <w:i/>
          <w:iCs/>
          <w:color w:val="C77DBB"/>
          <w:kern w:val="0"/>
          <w:sz w:val="20"/>
          <w:szCs w:val="20"/>
        </w:rPr>
        <w:t>material</w:t>
      </w:r>
      <w:r w:rsidRPr="00D100C7">
        <w:rPr>
          <w:rFonts w:cs="Times New Roman"/>
          <w:color w:val="BCBEC4"/>
          <w:kern w:val="0"/>
          <w:sz w:val="20"/>
          <w:szCs w:val="20"/>
        </w:rPr>
        <w:t>)</w:t>
      </w:r>
      <w:r w:rsidRPr="00D100C7">
        <w:rPr>
          <w:rFonts w:cs="Times New Roman"/>
          <w:color w:val="BCBEC4"/>
          <w:kern w:val="0"/>
          <w:sz w:val="20"/>
          <w:szCs w:val="20"/>
        </w:rPr>
        <w:br/>
        <w:t xml:space="preserve">    </w:t>
      </w:r>
      <w:r w:rsidRPr="00D100C7">
        <w:rPr>
          <w:rFonts w:cs="Times New Roman"/>
          <w:i/>
          <w:iCs/>
          <w:color w:val="57AAF7"/>
          <w:kern w:val="0"/>
          <w:sz w:val="20"/>
          <w:szCs w:val="20"/>
        </w:rPr>
        <w:t>testImplementation</w:t>
      </w:r>
      <w:r w:rsidRPr="00D100C7">
        <w:rPr>
          <w:rFonts w:cs="Times New Roman"/>
          <w:color w:val="BCBEC4"/>
          <w:kern w:val="0"/>
          <w:sz w:val="20"/>
          <w:szCs w:val="20"/>
        </w:rPr>
        <w:t>(</w:t>
      </w:r>
      <w:r w:rsidRPr="00D100C7">
        <w:rPr>
          <w:rFonts w:cs="Times New Roman"/>
          <w:i/>
          <w:iCs/>
          <w:color w:val="C77DBB"/>
          <w:kern w:val="0"/>
          <w:sz w:val="20"/>
          <w:szCs w:val="20"/>
        </w:rPr>
        <w:t>libs</w:t>
      </w:r>
      <w:r w:rsidRPr="00D100C7">
        <w:rPr>
          <w:rFonts w:cs="Times New Roman"/>
          <w:color w:val="BCBEC4"/>
          <w:kern w:val="0"/>
          <w:sz w:val="20"/>
          <w:szCs w:val="20"/>
        </w:rPr>
        <w:t>.</w:t>
      </w:r>
      <w:r w:rsidRPr="00D100C7">
        <w:rPr>
          <w:rFonts w:cs="Times New Roman"/>
          <w:i/>
          <w:iCs/>
          <w:color w:val="C77DBB"/>
          <w:kern w:val="0"/>
          <w:sz w:val="20"/>
          <w:szCs w:val="20"/>
        </w:rPr>
        <w:t>junit</w:t>
      </w:r>
      <w:r w:rsidRPr="00D100C7">
        <w:rPr>
          <w:rFonts w:cs="Times New Roman"/>
          <w:color w:val="BCBEC4"/>
          <w:kern w:val="0"/>
          <w:sz w:val="20"/>
          <w:szCs w:val="20"/>
        </w:rPr>
        <w:t>)</w:t>
      </w:r>
      <w:r w:rsidRPr="00D100C7">
        <w:rPr>
          <w:rFonts w:cs="Times New Roman"/>
          <w:color w:val="BCBEC4"/>
          <w:kern w:val="0"/>
          <w:sz w:val="20"/>
          <w:szCs w:val="20"/>
        </w:rPr>
        <w:br/>
        <w:t xml:space="preserve">    </w:t>
      </w:r>
      <w:r w:rsidRPr="00D100C7">
        <w:rPr>
          <w:rFonts w:cs="Times New Roman"/>
          <w:i/>
          <w:iCs/>
          <w:color w:val="57AAF7"/>
          <w:kern w:val="0"/>
          <w:sz w:val="20"/>
          <w:szCs w:val="20"/>
        </w:rPr>
        <w:t>androidTestImplementation</w:t>
      </w:r>
      <w:r w:rsidRPr="00D100C7">
        <w:rPr>
          <w:rFonts w:cs="Times New Roman"/>
          <w:color w:val="BCBEC4"/>
          <w:kern w:val="0"/>
          <w:sz w:val="20"/>
          <w:szCs w:val="20"/>
        </w:rPr>
        <w:t>(</w:t>
      </w:r>
      <w:r w:rsidRPr="00D100C7">
        <w:rPr>
          <w:rFonts w:cs="Times New Roman"/>
          <w:i/>
          <w:iCs/>
          <w:color w:val="C77DBB"/>
          <w:kern w:val="0"/>
          <w:sz w:val="20"/>
          <w:szCs w:val="20"/>
        </w:rPr>
        <w:t>libs</w:t>
      </w:r>
      <w:r w:rsidRPr="00D100C7">
        <w:rPr>
          <w:rFonts w:cs="Times New Roman"/>
          <w:color w:val="BCBEC4"/>
          <w:kern w:val="0"/>
          <w:sz w:val="20"/>
          <w:szCs w:val="20"/>
        </w:rPr>
        <w:t>.</w:t>
      </w:r>
      <w:r w:rsidRPr="00D100C7">
        <w:rPr>
          <w:rFonts w:cs="Times New Roman"/>
          <w:i/>
          <w:iCs/>
          <w:color w:val="C77DBB"/>
          <w:kern w:val="0"/>
          <w:sz w:val="20"/>
          <w:szCs w:val="20"/>
        </w:rPr>
        <w:t>ext</w:t>
      </w:r>
      <w:r w:rsidRPr="00D100C7">
        <w:rPr>
          <w:rFonts w:cs="Times New Roman"/>
          <w:color w:val="BCBEC4"/>
          <w:kern w:val="0"/>
          <w:sz w:val="20"/>
          <w:szCs w:val="20"/>
        </w:rPr>
        <w:t>.</w:t>
      </w:r>
      <w:r w:rsidRPr="00D100C7">
        <w:rPr>
          <w:rFonts w:cs="Times New Roman"/>
          <w:i/>
          <w:iCs/>
          <w:color w:val="C77DBB"/>
          <w:kern w:val="0"/>
          <w:sz w:val="20"/>
          <w:szCs w:val="20"/>
        </w:rPr>
        <w:t>junit</w:t>
      </w:r>
      <w:r w:rsidRPr="00D100C7">
        <w:rPr>
          <w:rFonts w:cs="Times New Roman"/>
          <w:color w:val="BCBEC4"/>
          <w:kern w:val="0"/>
          <w:sz w:val="20"/>
          <w:szCs w:val="20"/>
        </w:rPr>
        <w:t>)</w:t>
      </w:r>
      <w:r w:rsidRPr="00D100C7">
        <w:rPr>
          <w:rFonts w:cs="Times New Roman"/>
          <w:color w:val="BCBEC4"/>
          <w:kern w:val="0"/>
          <w:sz w:val="20"/>
          <w:szCs w:val="20"/>
        </w:rPr>
        <w:br/>
        <w:t xml:space="preserve">    </w:t>
      </w:r>
      <w:r w:rsidRPr="00D100C7">
        <w:rPr>
          <w:rFonts w:cs="Times New Roman"/>
          <w:i/>
          <w:iCs/>
          <w:color w:val="57AAF7"/>
          <w:kern w:val="0"/>
          <w:sz w:val="20"/>
          <w:szCs w:val="20"/>
        </w:rPr>
        <w:t>androidTestImplementation</w:t>
      </w:r>
      <w:r w:rsidRPr="00D100C7">
        <w:rPr>
          <w:rFonts w:cs="Times New Roman"/>
          <w:color w:val="BCBEC4"/>
          <w:kern w:val="0"/>
          <w:sz w:val="20"/>
          <w:szCs w:val="20"/>
        </w:rPr>
        <w:t>(</w:t>
      </w:r>
      <w:r w:rsidRPr="00D100C7">
        <w:rPr>
          <w:rFonts w:cs="Times New Roman"/>
          <w:i/>
          <w:iCs/>
          <w:color w:val="C77DBB"/>
          <w:kern w:val="0"/>
          <w:sz w:val="20"/>
          <w:szCs w:val="20"/>
        </w:rPr>
        <w:t>libs</w:t>
      </w:r>
      <w:r w:rsidRPr="00D100C7">
        <w:rPr>
          <w:rFonts w:cs="Times New Roman"/>
          <w:color w:val="BCBEC4"/>
          <w:kern w:val="0"/>
          <w:sz w:val="20"/>
          <w:szCs w:val="20"/>
        </w:rPr>
        <w:t>.</w:t>
      </w:r>
      <w:r w:rsidRPr="00D100C7">
        <w:rPr>
          <w:rFonts w:cs="Times New Roman"/>
          <w:i/>
          <w:iCs/>
          <w:color w:val="C77DBB"/>
          <w:kern w:val="0"/>
          <w:sz w:val="20"/>
          <w:szCs w:val="20"/>
        </w:rPr>
        <w:t>espresso</w:t>
      </w:r>
      <w:r w:rsidRPr="00D100C7">
        <w:rPr>
          <w:rFonts w:cs="Times New Roman"/>
          <w:color w:val="BCBEC4"/>
          <w:kern w:val="0"/>
          <w:sz w:val="20"/>
          <w:szCs w:val="20"/>
        </w:rPr>
        <w:t>.</w:t>
      </w:r>
      <w:r w:rsidRPr="00D100C7">
        <w:rPr>
          <w:rFonts w:cs="Times New Roman"/>
          <w:i/>
          <w:iCs/>
          <w:color w:val="C77DBB"/>
          <w:kern w:val="0"/>
          <w:sz w:val="20"/>
          <w:szCs w:val="20"/>
        </w:rPr>
        <w:t>core</w:t>
      </w:r>
      <w:r w:rsidRPr="00D100C7">
        <w:rPr>
          <w:rFonts w:cs="Times New Roman"/>
          <w:color w:val="BCBEC4"/>
          <w:kern w:val="0"/>
          <w:sz w:val="20"/>
          <w:szCs w:val="20"/>
        </w:rPr>
        <w:t>)</w:t>
      </w:r>
      <w:r w:rsidRPr="00D100C7">
        <w:rPr>
          <w:rFonts w:cs="Times New Roman"/>
          <w:color w:val="BCBEC4"/>
          <w:kern w:val="0"/>
          <w:sz w:val="20"/>
          <w:szCs w:val="20"/>
        </w:rPr>
        <w:br/>
      </w:r>
      <w:r w:rsidRPr="00D100C7">
        <w:rPr>
          <w:rFonts w:cs="Times New Roman"/>
          <w:b/>
          <w:bCs/>
          <w:color w:val="BCBEC4"/>
          <w:kern w:val="0"/>
          <w:sz w:val="20"/>
          <w:szCs w:val="20"/>
        </w:rPr>
        <w:t>}</w:t>
      </w:r>
    </w:p>
    <w:p w14:paraId="09FECFF1" w14:textId="77777777" w:rsidR="0023063E" w:rsidRPr="00D100C7" w:rsidRDefault="0023063E" w:rsidP="0023063E"/>
    <w:p w14:paraId="0F7C0BE6" w14:textId="77777777" w:rsidR="0023063E" w:rsidRDefault="0023063E" w:rsidP="0023063E">
      <w:r>
        <w:rPr>
          <w:rFonts w:hint="eastAsia"/>
        </w:rPr>
        <w:t>上述示例文件中，</w:t>
      </w:r>
      <w:r w:rsidRPr="00E8325E">
        <w:t>plugins</w:t>
      </w:r>
      <w:r>
        <w:t>{}</w:t>
      </w:r>
      <w:r>
        <w:rPr>
          <w:rFonts w:hint="eastAsia"/>
        </w:rPr>
        <w:t>定义模块所需要的插件。</w:t>
      </w:r>
    </w:p>
    <w:p w14:paraId="24E124A3" w14:textId="77777777" w:rsidR="0023063E" w:rsidRDefault="0023063E" w:rsidP="0023063E">
      <w:r>
        <w:rPr>
          <w:rFonts w:hint="eastAsia"/>
        </w:rPr>
        <w:t>上述示例文件中，</w:t>
      </w:r>
      <w:r>
        <w:rPr>
          <w:rFonts w:hint="eastAsia"/>
        </w:rPr>
        <w:t>android</w:t>
      </w:r>
      <w:r>
        <w:t>{}</w:t>
      </w:r>
      <w:r>
        <w:rPr>
          <w:rFonts w:hint="eastAsia"/>
        </w:rPr>
        <w:t>定义了本模块</w:t>
      </w:r>
      <w:r>
        <w:rPr>
          <w:rFonts w:hint="eastAsia"/>
        </w:rPr>
        <w:t>build</w:t>
      </w:r>
      <w:r>
        <w:rPr>
          <w:rFonts w:hint="eastAsia"/>
        </w:rPr>
        <w:t>的参数。</w:t>
      </w:r>
    </w:p>
    <w:p w14:paraId="6C474FE3" w14:textId="77777777" w:rsidR="0023063E" w:rsidRDefault="0023063E" w:rsidP="0023063E">
      <w:pPr>
        <w:pStyle w:val="afa"/>
        <w:numPr>
          <w:ilvl w:val="0"/>
          <w:numId w:val="40"/>
        </w:numPr>
        <w:ind w:firstLineChars="0"/>
      </w:pPr>
      <w:r>
        <w:rPr>
          <w:rFonts w:hint="eastAsia"/>
        </w:rPr>
        <w:t>其中</w:t>
      </w:r>
      <w:r w:rsidRPr="00E8325E">
        <w:t xml:space="preserve">defaultConfig </w:t>
      </w:r>
      <w:r>
        <w:t>{}</w:t>
      </w:r>
      <w:r>
        <w:rPr>
          <w:rFonts w:hint="eastAsia"/>
        </w:rPr>
        <w:t>定义了模块</w:t>
      </w:r>
      <w:r>
        <w:rPr>
          <w:rFonts w:hint="eastAsia"/>
        </w:rPr>
        <w:t>build</w:t>
      </w:r>
      <w:r>
        <w:rPr>
          <w:rFonts w:hint="eastAsia"/>
        </w:rPr>
        <w:t>时的默认参数。</w:t>
      </w:r>
    </w:p>
    <w:p w14:paraId="06D0AD08" w14:textId="77777777" w:rsidR="0023063E" w:rsidRDefault="0023063E" w:rsidP="0023063E">
      <w:pPr>
        <w:pStyle w:val="afa"/>
        <w:numPr>
          <w:ilvl w:val="0"/>
          <w:numId w:val="40"/>
        </w:numPr>
        <w:ind w:firstLineChars="0"/>
      </w:pPr>
      <w:r>
        <w:rPr>
          <w:rFonts w:hint="eastAsia"/>
        </w:rPr>
        <w:lastRenderedPageBreak/>
        <w:t>其中</w:t>
      </w:r>
      <w:r w:rsidRPr="00E8325E">
        <w:t xml:space="preserve">buildTypes </w:t>
      </w:r>
      <w:r>
        <w:t>{}</w:t>
      </w:r>
      <w:r>
        <w:rPr>
          <w:rFonts w:hint="eastAsia"/>
        </w:rPr>
        <w:t>定义了</w:t>
      </w:r>
      <w:r>
        <w:rPr>
          <w:rFonts w:hint="eastAsia"/>
        </w:rPr>
        <w:t>build</w:t>
      </w:r>
      <w:r>
        <w:rPr>
          <w:rFonts w:hint="eastAsia"/>
        </w:rPr>
        <w:t>的类型，</w:t>
      </w:r>
      <w:r>
        <w:rPr>
          <w:rFonts w:hint="eastAsia"/>
        </w:rPr>
        <w:t>release</w:t>
      </w:r>
      <w:r>
        <w:rPr>
          <w:rFonts w:hint="eastAsia"/>
        </w:rPr>
        <w:t>还是</w:t>
      </w:r>
      <w:r>
        <w:rPr>
          <w:rFonts w:hint="eastAsia"/>
        </w:rPr>
        <w:t>debug</w:t>
      </w:r>
      <w:r>
        <w:rPr>
          <w:rFonts w:hint="eastAsia"/>
        </w:rPr>
        <w:t>，是否有签名。</w:t>
      </w:r>
    </w:p>
    <w:p w14:paraId="0E8ABF3C" w14:textId="77777777" w:rsidR="0023063E" w:rsidRDefault="0023063E" w:rsidP="0023063E">
      <w:pPr>
        <w:pStyle w:val="afa"/>
        <w:numPr>
          <w:ilvl w:val="0"/>
          <w:numId w:val="40"/>
        </w:numPr>
        <w:ind w:firstLineChars="0"/>
      </w:pPr>
      <w:r>
        <w:rPr>
          <w:rFonts w:hint="eastAsia"/>
        </w:rPr>
        <w:t>其中</w:t>
      </w:r>
      <w:r w:rsidRPr="00E8325E">
        <w:t xml:space="preserve">compileOptions </w:t>
      </w:r>
      <w:r>
        <w:t>{}</w:t>
      </w:r>
      <w:r w:rsidRPr="00F76F60">
        <w:rPr>
          <w:rFonts w:hint="eastAsia"/>
        </w:rPr>
        <w:t>指定生成的</w:t>
      </w:r>
      <w:r w:rsidRPr="00F76F60">
        <w:rPr>
          <w:rFonts w:hint="eastAsia"/>
        </w:rPr>
        <w:t>java</w:t>
      </w:r>
      <w:r w:rsidRPr="00F76F60">
        <w:rPr>
          <w:rFonts w:hint="eastAsia"/>
        </w:rPr>
        <w:t>字节码版本</w:t>
      </w:r>
      <w:r>
        <w:rPr>
          <w:rFonts w:hint="eastAsia"/>
        </w:rPr>
        <w:t>。</w:t>
      </w:r>
    </w:p>
    <w:p w14:paraId="7BD72487" w14:textId="77777777" w:rsidR="0023063E" w:rsidRDefault="0023063E" w:rsidP="0023063E">
      <w:pPr>
        <w:pStyle w:val="afa"/>
        <w:numPr>
          <w:ilvl w:val="0"/>
          <w:numId w:val="40"/>
        </w:numPr>
        <w:ind w:firstLineChars="0"/>
      </w:pPr>
      <w:r>
        <w:rPr>
          <w:rFonts w:hint="eastAsia"/>
        </w:rPr>
        <w:t>其中</w:t>
      </w:r>
      <w:r w:rsidRPr="00E8325E">
        <w:t xml:space="preserve">buildFeatures </w:t>
      </w:r>
      <w:r>
        <w:t>{}</w:t>
      </w:r>
      <w:r>
        <w:rPr>
          <w:rFonts w:hint="eastAsia"/>
        </w:rPr>
        <w:t>指定一些</w:t>
      </w:r>
      <w:r>
        <w:rPr>
          <w:rFonts w:hint="eastAsia"/>
        </w:rPr>
        <w:t>Android</w:t>
      </w:r>
      <w:r>
        <w:t xml:space="preserve"> </w:t>
      </w:r>
      <w:r>
        <w:rPr>
          <w:rFonts w:hint="eastAsia"/>
        </w:rPr>
        <w:t>Project</w:t>
      </w:r>
      <w:r>
        <w:rPr>
          <w:rFonts w:hint="eastAsia"/>
        </w:rPr>
        <w:t>的特性是否使能。如，使能</w:t>
      </w:r>
      <w:r w:rsidRPr="008B247A">
        <w:rPr>
          <w:rFonts w:hint="eastAsia"/>
        </w:rPr>
        <w:t>View Binding</w:t>
      </w:r>
      <w:r w:rsidRPr="008B247A">
        <w:rPr>
          <w:rFonts w:hint="eastAsia"/>
        </w:rPr>
        <w:t>，可以更轻松地编写与视图交互的代码。在模块中启用</w:t>
      </w:r>
      <w:r w:rsidRPr="008B247A">
        <w:rPr>
          <w:rFonts w:hint="eastAsia"/>
        </w:rPr>
        <w:t>View Binding</w:t>
      </w:r>
      <w:r w:rsidRPr="008B247A">
        <w:rPr>
          <w:rFonts w:hint="eastAsia"/>
        </w:rPr>
        <w:t>后，它将为该模块中存在的每个</w:t>
      </w:r>
      <w:r w:rsidRPr="008B247A">
        <w:rPr>
          <w:rFonts w:hint="eastAsia"/>
        </w:rPr>
        <w:t>XML</w:t>
      </w:r>
      <w:r w:rsidRPr="008B247A">
        <w:rPr>
          <w:rFonts w:hint="eastAsia"/>
        </w:rPr>
        <w:t>布局文件生成一个绑定类。绑定类的实例包含对在相应布局中具有</w:t>
      </w:r>
      <w:r w:rsidRPr="008B247A">
        <w:rPr>
          <w:rFonts w:hint="eastAsia"/>
        </w:rPr>
        <w:t>ID</w:t>
      </w:r>
      <w:r w:rsidRPr="008B247A">
        <w:rPr>
          <w:rFonts w:hint="eastAsia"/>
        </w:rPr>
        <w:t>的所有视图的直接引用。</w:t>
      </w:r>
    </w:p>
    <w:p w14:paraId="07A1570B" w14:textId="77777777" w:rsidR="0023063E" w:rsidRDefault="0023063E" w:rsidP="0023063E">
      <w:r>
        <w:rPr>
          <w:rFonts w:hint="eastAsia"/>
        </w:rPr>
        <w:t>上述示例文件中，</w:t>
      </w:r>
      <w:r w:rsidRPr="00E8325E">
        <w:t xml:space="preserve">dependencies </w:t>
      </w:r>
      <w:r>
        <w:t>{}</w:t>
      </w:r>
      <w:r>
        <w:rPr>
          <w:rFonts w:hint="eastAsia"/>
        </w:rPr>
        <w:t>定义了本模块中</w:t>
      </w:r>
      <w:r>
        <w:rPr>
          <w:rFonts w:hint="eastAsia"/>
        </w:rPr>
        <w:t>build</w:t>
      </w:r>
      <w:r>
        <w:rPr>
          <w:rFonts w:hint="eastAsia"/>
        </w:rPr>
        <w:t>时需要的依赖。</w:t>
      </w:r>
    </w:p>
    <w:p w14:paraId="129C2CD7" w14:textId="77777777" w:rsidR="0023063E" w:rsidRDefault="0023063E" w:rsidP="0023063E">
      <w:pPr>
        <w:pStyle w:val="30"/>
      </w:pPr>
      <w:bookmarkStart w:id="245" w:name="_Toc179417851"/>
      <w:bookmarkStart w:id="246" w:name="_Ref179418115"/>
      <w:bookmarkStart w:id="247" w:name="_Ref179418126"/>
      <w:r>
        <w:rPr>
          <w:rFonts w:hint="eastAsia"/>
        </w:rPr>
        <w:t>进阶：</w:t>
      </w:r>
      <w:r>
        <w:rPr>
          <w:rFonts w:hint="eastAsia"/>
        </w:rPr>
        <w:t>Android</w:t>
      </w:r>
      <w:r>
        <w:t xml:space="preserve"> </w:t>
      </w:r>
      <w:r>
        <w:rPr>
          <w:rFonts w:hint="eastAsia"/>
        </w:rPr>
        <w:t>Studio</w:t>
      </w:r>
      <w:r>
        <w:rPr>
          <w:rFonts w:hint="eastAsia"/>
        </w:rPr>
        <w:t>各相关软件包的兼容性</w:t>
      </w:r>
      <w:bookmarkEnd w:id="245"/>
      <w:bookmarkEnd w:id="246"/>
      <w:bookmarkEnd w:id="247"/>
    </w:p>
    <w:p w14:paraId="0C70FED0" w14:textId="77777777" w:rsidR="0023063E" w:rsidRPr="00F74B99" w:rsidRDefault="0023063E" w:rsidP="0023063E">
      <w:pPr>
        <w:ind w:firstLineChars="200" w:firstLine="420"/>
        <w:rPr>
          <w:rFonts w:eastAsia="仿宋" w:cs="Times New Roman"/>
        </w:rPr>
      </w:pPr>
      <w:r w:rsidRPr="00F74B99">
        <w:rPr>
          <w:rFonts w:eastAsia="仿宋" w:cs="Times New Roman"/>
        </w:rPr>
        <w:t>笔者注：初学者往往是从运行各种示例开始学习的。然而，经常遇到示例无法正常</w:t>
      </w:r>
      <w:r w:rsidRPr="00F74B99">
        <w:rPr>
          <w:rFonts w:eastAsia="仿宋" w:cs="Times New Roman"/>
        </w:rPr>
        <w:t>build</w:t>
      </w:r>
      <w:r w:rsidRPr="00F74B99">
        <w:rPr>
          <w:rFonts w:eastAsia="仿宋" w:cs="Times New Roman"/>
        </w:rPr>
        <w:t>的情况，</w:t>
      </w:r>
      <w:r w:rsidRPr="00F74B99">
        <w:rPr>
          <w:rFonts w:eastAsia="仿宋" w:cs="Times New Roman"/>
        </w:rPr>
        <w:t>Android Studio</w:t>
      </w:r>
      <w:r w:rsidRPr="00F74B99">
        <w:rPr>
          <w:rFonts w:eastAsia="仿宋" w:cs="Times New Roman"/>
        </w:rPr>
        <w:t>给出的错误提示也难以理解。根据笔者经验，很多示例都是在特定</w:t>
      </w:r>
      <w:r w:rsidRPr="00F74B99">
        <w:rPr>
          <w:rFonts w:eastAsia="仿宋" w:cs="Times New Roman"/>
        </w:rPr>
        <w:t>Android SDK</w:t>
      </w:r>
      <w:r w:rsidRPr="00F74B99">
        <w:rPr>
          <w:rFonts w:eastAsia="仿宋" w:cs="Times New Roman"/>
        </w:rPr>
        <w:t>版本、</w:t>
      </w:r>
      <w:r w:rsidRPr="00F74B99">
        <w:rPr>
          <w:rFonts w:eastAsia="仿宋" w:cs="Times New Roman"/>
        </w:rPr>
        <w:t>JDK</w:t>
      </w:r>
      <w:r w:rsidRPr="00F74B99">
        <w:rPr>
          <w:rFonts w:eastAsia="仿宋" w:cs="Times New Roman"/>
        </w:rPr>
        <w:t>版本、</w:t>
      </w:r>
      <w:r w:rsidRPr="00F74B99">
        <w:rPr>
          <w:rFonts w:eastAsia="仿宋" w:cs="Times New Roman"/>
        </w:rPr>
        <w:t>Gradle</w:t>
      </w:r>
      <w:r w:rsidRPr="00F74B99">
        <w:rPr>
          <w:rFonts w:eastAsia="仿宋" w:cs="Times New Roman"/>
        </w:rPr>
        <w:t>版本下设计并</w:t>
      </w:r>
      <w:r w:rsidRPr="00F74B99">
        <w:rPr>
          <w:rFonts w:eastAsia="仿宋" w:cs="Times New Roman"/>
        </w:rPr>
        <w:t>build</w:t>
      </w:r>
      <w:r w:rsidRPr="00F74B99">
        <w:rPr>
          <w:rFonts w:eastAsia="仿宋" w:cs="Times New Roman"/>
        </w:rPr>
        <w:t>通过的，而</w:t>
      </w:r>
      <w:r w:rsidRPr="00F74B99">
        <w:rPr>
          <w:rFonts w:eastAsia="仿宋" w:cs="Times New Roman"/>
        </w:rPr>
        <w:t>Android Studio</w:t>
      </w:r>
      <w:r w:rsidRPr="00F74B99">
        <w:rPr>
          <w:rFonts w:eastAsia="仿宋" w:cs="Times New Roman"/>
        </w:rPr>
        <w:t>的版本更新很快，往往学习者所用的软件环境和示例撰写者的软件环境有差异，进而导致示例无法正常</w:t>
      </w:r>
      <w:r w:rsidRPr="00F74B99">
        <w:rPr>
          <w:rFonts w:eastAsia="仿宋" w:cs="Times New Roman"/>
        </w:rPr>
        <w:t>build</w:t>
      </w:r>
      <w:r w:rsidRPr="00F74B99">
        <w:rPr>
          <w:rFonts w:eastAsia="仿宋" w:cs="Times New Roman"/>
        </w:rPr>
        <w:t>。故而专门整理了这个小节的内容，简略介绍一下初学者在运行示例的过程中可能遇到的软件包版本兼容性。</w:t>
      </w:r>
    </w:p>
    <w:p w14:paraId="65EC28B5" w14:textId="77777777" w:rsidR="0023063E" w:rsidRDefault="0023063E" w:rsidP="0023063E"/>
    <w:p w14:paraId="2FE29BF8" w14:textId="77777777" w:rsidR="0023063E" w:rsidRDefault="0023063E" w:rsidP="0023063E">
      <w:r w:rsidRPr="00365840">
        <w:t xml:space="preserve">Android build </w:t>
      </w:r>
      <w:r w:rsidRPr="00365840">
        <w:t>中的</w:t>
      </w:r>
      <w:r w:rsidRPr="00365840">
        <w:t xml:space="preserve"> Java </w:t>
      </w:r>
      <w:r w:rsidRPr="00365840">
        <w:t>版本</w:t>
      </w:r>
      <w:r w:rsidRPr="00365840">
        <w:t xml:space="preserve">  |  Android Studio  |  Android Developers (google.cn)</w:t>
      </w:r>
    </w:p>
    <w:p w14:paraId="2386485F" w14:textId="06556A08" w:rsidR="0023063E" w:rsidRDefault="00B3597E" w:rsidP="0023063E">
      <w:hyperlink r:id="rId319" w:anchor="jdk-config-in-studio" w:history="1">
        <w:r w:rsidR="0023063E" w:rsidRPr="00151FB3">
          <w:rPr>
            <w:rStyle w:val="ae"/>
          </w:rPr>
          <w:t>https://developer.android.google.cn/build/jdks?hl=bg#jdk-config-in-studio</w:t>
        </w:r>
      </w:hyperlink>
    </w:p>
    <w:p w14:paraId="71931EBA" w14:textId="77777777" w:rsidR="0023063E" w:rsidRDefault="0023063E" w:rsidP="0023063E"/>
    <w:p w14:paraId="340ECAF2" w14:textId="7E76805A" w:rsidR="0023063E" w:rsidRDefault="0023063E" w:rsidP="0023063E">
      <w:pPr>
        <w:ind w:firstLineChars="200" w:firstLine="420"/>
      </w:pPr>
      <w:r>
        <w:rPr>
          <w:rFonts w:hint="eastAsia"/>
        </w:rPr>
        <w:t>如</w:t>
      </w:r>
      <w:r>
        <w:fldChar w:fldCharType="begin"/>
      </w:r>
      <w:r>
        <w:instrText xml:space="preserve"> </w:instrText>
      </w:r>
      <w:r>
        <w:rPr>
          <w:rFonts w:hint="eastAsia"/>
        </w:rPr>
        <w:instrText>REF _Ref179330443 \h</w:instrText>
      </w:r>
      <w:r>
        <w:instrText xml:space="preserve"> </w:instrText>
      </w:r>
      <w:r>
        <w:fldChar w:fldCharType="separate"/>
      </w:r>
      <w:r w:rsidR="0055207A">
        <w:rPr>
          <w:rFonts w:hint="eastAsia"/>
        </w:rPr>
        <w:t>图</w:t>
      </w:r>
      <w:r w:rsidR="0055207A">
        <w:rPr>
          <w:rFonts w:hint="eastAsia"/>
        </w:rPr>
        <w:t xml:space="preserve"> </w:t>
      </w:r>
      <w:r w:rsidR="0055207A">
        <w:rPr>
          <w:noProof/>
        </w:rPr>
        <w:t>12</w:t>
      </w:r>
      <w:r w:rsidR="0055207A">
        <w:noBreakHyphen/>
      </w:r>
      <w:r w:rsidR="0055207A">
        <w:rPr>
          <w:noProof/>
        </w:rPr>
        <w:t>5</w:t>
      </w:r>
      <w:r>
        <w:fldChar w:fldCharType="end"/>
      </w:r>
      <w:r>
        <w:rPr>
          <w:rFonts w:hint="eastAsia"/>
        </w:rPr>
        <w:t>所示，在</w:t>
      </w:r>
      <w:r>
        <w:rPr>
          <w:rFonts w:hint="eastAsia"/>
        </w:rPr>
        <w:t>Android</w:t>
      </w:r>
      <w:r>
        <w:t xml:space="preserve"> </w:t>
      </w:r>
      <w:r>
        <w:rPr>
          <w:rFonts w:hint="eastAsia"/>
        </w:rPr>
        <w:t>Studio</w:t>
      </w:r>
      <w:r>
        <w:rPr>
          <w:rFonts w:hint="eastAsia"/>
        </w:rPr>
        <w:t>开发过程中，从</w:t>
      </w:r>
      <w:r>
        <w:rPr>
          <w:rFonts w:hint="eastAsia"/>
        </w:rPr>
        <w:t>Java</w:t>
      </w:r>
      <w:r>
        <w:rPr>
          <w:rFonts w:hint="eastAsia"/>
        </w:rPr>
        <w:t>源代码生成</w:t>
      </w:r>
      <w:r>
        <w:rPr>
          <w:rFonts w:hint="eastAsia"/>
        </w:rPr>
        <w:t>JVM</w:t>
      </w:r>
      <w:r>
        <w:rPr>
          <w:rFonts w:hint="eastAsia"/>
        </w:rPr>
        <w:t>的</w:t>
      </w:r>
      <w:r>
        <w:rPr>
          <w:rFonts w:hint="eastAsia"/>
        </w:rPr>
        <w:t>bytecode</w:t>
      </w:r>
      <w:r>
        <w:rPr>
          <w:rFonts w:hint="eastAsia"/>
        </w:rPr>
        <w:t>、</w:t>
      </w:r>
      <w:r>
        <w:rPr>
          <w:rFonts w:hint="eastAsia"/>
        </w:rPr>
        <w:t>Gradle</w:t>
      </w:r>
      <w:r>
        <w:rPr>
          <w:rFonts w:hint="eastAsia"/>
        </w:rPr>
        <w:t>运行、测试（</w:t>
      </w:r>
      <w:r>
        <w:rPr>
          <w:rFonts w:hint="eastAsia"/>
        </w:rPr>
        <w:t>Test</w:t>
      </w:r>
      <w:r>
        <w:rPr>
          <w:rFonts w:hint="eastAsia"/>
        </w:rPr>
        <w:t>）等各个环节都会使用到</w:t>
      </w:r>
      <w:r>
        <w:rPr>
          <w:rFonts w:hint="eastAsia"/>
        </w:rPr>
        <w:t>JDK</w:t>
      </w:r>
      <w:r>
        <w:rPr>
          <w:rFonts w:hint="eastAsia"/>
        </w:rPr>
        <w:t>。在同一台计算机上使用</w:t>
      </w:r>
      <w:r>
        <w:rPr>
          <w:rFonts w:hint="eastAsia"/>
        </w:rPr>
        <w:t>Android</w:t>
      </w:r>
      <w:r>
        <w:t xml:space="preserve"> </w:t>
      </w:r>
      <w:r>
        <w:rPr>
          <w:rFonts w:hint="eastAsia"/>
        </w:rPr>
        <w:t>Studio</w:t>
      </w:r>
      <w:r>
        <w:rPr>
          <w:rFonts w:hint="eastAsia"/>
        </w:rPr>
        <w:t>，可能会遇到不同示例对</w:t>
      </w:r>
      <w:r>
        <w:rPr>
          <w:rFonts w:hint="eastAsia"/>
        </w:rPr>
        <w:t>JDK</w:t>
      </w:r>
      <w:r>
        <w:rPr>
          <w:rFonts w:hint="eastAsia"/>
        </w:rPr>
        <w:t>版本有不同的要求，甚至同一个示例中由于</w:t>
      </w:r>
      <w:r>
        <w:rPr>
          <w:rFonts w:hint="eastAsia"/>
        </w:rPr>
        <w:t>Gradle</w:t>
      </w:r>
      <w:r>
        <w:rPr>
          <w:rFonts w:hint="eastAsia"/>
        </w:rPr>
        <w:t>版本升级导致</w:t>
      </w:r>
      <w:r>
        <w:rPr>
          <w:rFonts w:hint="eastAsia"/>
        </w:rPr>
        <w:t>java</w:t>
      </w:r>
      <w:r>
        <w:rPr>
          <w:rFonts w:hint="eastAsia"/>
        </w:rPr>
        <w:t>源代码解析所需要的的</w:t>
      </w:r>
      <w:r>
        <w:rPr>
          <w:rFonts w:hint="eastAsia"/>
        </w:rPr>
        <w:t>JDK</w:t>
      </w:r>
      <w:r>
        <w:rPr>
          <w:rFonts w:hint="eastAsia"/>
        </w:rPr>
        <w:t>版本和</w:t>
      </w:r>
      <w:r>
        <w:rPr>
          <w:rFonts w:hint="eastAsia"/>
        </w:rPr>
        <w:t>Gradle</w:t>
      </w:r>
      <w:r>
        <w:rPr>
          <w:rFonts w:hint="eastAsia"/>
        </w:rPr>
        <w:t>解析所需要的</w:t>
      </w:r>
      <w:r>
        <w:rPr>
          <w:rFonts w:hint="eastAsia"/>
        </w:rPr>
        <w:t>JDK</w:t>
      </w:r>
      <w:r>
        <w:rPr>
          <w:rFonts w:hint="eastAsia"/>
        </w:rPr>
        <w:t>不同。这些不同软件包之间会产生系列兼容性的问题，往往给初学者带来困惑。</w:t>
      </w:r>
    </w:p>
    <w:p w14:paraId="368C65AE" w14:textId="77777777" w:rsidR="0023063E" w:rsidRDefault="0023063E" w:rsidP="0023063E">
      <w:pPr>
        <w:jc w:val="center"/>
      </w:pPr>
      <w:r>
        <w:rPr>
          <w:noProof/>
        </w:rPr>
        <w:drawing>
          <wp:inline distT="0" distB="0" distL="0" distR="0" wp14:anchorId="01CDBA78" wp14:editId="4C773A40">
            <wp:extent cx="5274310" cy="2275840"/>
            <wp:effectExtent l="0" t="0" r="2540" b="0"/>
            <wp:docPr id="88" name="图片 88" descr="Gradle build 中的 JDK 关系概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dle build 中的 JDK 关系概览"/>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2275840"/>
                    </a:xfrm>
                    <a:prstGeom prst="rect">
                      <a:avLst/>
                    </a:prstGeom>
                    <a:noFill/>
                    <a:ln>
                      <a:noFill/>
                    </a:ln>
                  </pic:spPr>
                </pic:pic>
              </a:graphicData>
            </a:graphic>
          </wp:inline>
        </w:drawing>
      </w:r>
    </w:p>
    <w:p w14:paraId="43258DCA" w14:textId="483CDE16" w:rsidR="0023063E" w:rsidRDefault="0023063E" w:rsidP="0023063E">
      <w:pPr>
        <w:pStyle w:val="aa"/>
        <w:jc w:val="center"/>
      </w:pPr>
      <w:bookmarkStart w:id="248" w:name="_Ref1793304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5207A">
        <w:rPr>
          <w:noProof/>
        </w:rPr>
        <w:t>5</w:t>
      </w:r>
      <w:r>
        <w:fldChar w:fldCharType="end"/>
      </w:r>
      <w:bookmarkEnd w:id="248"/>
      <w:r>
        <w:t xml:space="preserve"> </w:t>
      </w:r>
      <w:r>
        <w:rPr>
          <w:rFonts w:hint="eastAsia"/>
        </w:rPr>
        <w:t>Android</w:t>
      </w:r>
      <w:r>
        <w:t xml:space="preserve"> </w:t>
      </w:r>
      <w:r>
        <w:rPr>
          <w:rFonts w:hint="eastAsia"/>
        </w:rPr>
        <w:t>Studio</w:t>
      </w:r>
      <w:r>
        <w:rPr>
          <w:rFonts w:hint="eastAsia"/>
        </w:rPr>
        <w:t>开发过程中多处使用</w:t>
      </w:r>
      <w:r>
        <w:rPr>
          <w:rFonts w:hint="eastAsia"/>
        </w:rPr>
        <w:t>JDK</w:t>
      </w:r>
    </w:p>
    <w:p w14:paraId="12BD6676" w14:textId="77777777" w:rsidR="0023063E" w:rsidRDefault="0023063E" w:rsidP="0023063E"/>
    <w:p w14:paraId="07107BD0" w14:textId="77777777" w:rsidR="0023063E" w:rsidRDefault="0023063E" w:rsidP="00104895">
      <w:pPr>
        <w:pStyle w:val="4"/>
      </w:pPr>
      <w:r>
        <w:rPr>
          <w:rFonts w:hint="eastAsia"/>
        </w:rPr>
        <w:t>Java</w:t>
      </w:r>
      <w:r>
        <w:rPr>
          <w:rFonts w:hint="eastAsia"/>
        </w:rPr>
        <w:t>源代码、</w:t>
      </w:r>
      <w:r>
        <w:rPr>
          <w:rFonts w:hint="eastAsia"/>
        </w:rPr>
        <w:t>Java</w:t>
      </w:r>
      <w:r>
        <w:rPr>
          <w:rFonts w:hint="eastAsia"/>
        </w:rPr>
        <w:t>字节码、</w:t>
      </w:r>
      <w:r>
        <w:rPr>
          <w:rFonts w:hint="eastAsia"/>
        </w:rPr>
        <w:t>JDK</w:t>
      </w:r>
      <w:r>
        <w:rPr>
          <w:rFonts w:hint="eastAsia"/>
        </w:rPr>
        <w:t>版本</w:t>
      </w:r>
    </w:p>
    <w:p w14:paraId="1E6A7DDB" w14:textId="77777777" w:rsidR="0023063E" w:rsidRDefault="0023063E" w:rsidP="0023063E">
      <w:r w:rsidRPr="00584B70">
        <w:t xml:space="preserve">Android build </w:t>
      </w:r>
      <w:r w:rsidRPr="00584B70">
        <w:t>中的</w:t>
      </w:r>
      <w:r w:rsidRPr="00584B70">
        <w:t xml:space="preserve"> Java </w:t>
      </w:r>
      <w:r w:rsidRPr="00584B70">
        <w:t>版本</w:t>
      </w:r>
      <w:r w:rsidRPr="00584B70">
        <w:t xml:space="preserve">  |  Android Studio  |  Android Developers (google.cn)</w:t>
      </w:r>
    </w:p>
    <w:p w14:paraId="766B033C" w14:textId="7801C9F3" w:rsidR="0023063E" w:rsidRDefault="00B3597E" w:rsidP="0023063E">
      <w:hyperlink r:id="rId321" w:anchor="toolchain" w:history="1">
        <w:r w:rsidR="0023063E" w:rsidRPr="00151FB3">
          <w:rPr>
            <w:rStyle w:val="ae"/>
          </w:rPr>
          <w:t>https://developer.android.google.cn/build/jdks?hl=bg#toolchain</w:t>
        </w:r>
      </w:hyperlink>
    </w:p>
    <w:p w14:paraId="02681C59" w14:textId="77777777" w:rsidR="0023063E" w:rsidRPr="00584B70" w:rsidRDefault="0023063E" w:rsidP="0023063E"/>
    <w:p w14:paraId="6F142612" w14:textId="77777777" w:rsidR="0023063E" w:rsidRDefault="0023063E" w:rsidP="0023063E">
      <w:r>
        <w:rPr>
          <w:rFonts w:hint="eastAsia"/>
        </w:rPr>
        <w:t>可以在</w:t>
      </w:r>
      <w:r>
        <w:rPr>
          <w:rFonts w:hint="eastAsia"/>
        </w:rPr>
        <w:t>build</w:t>
      </w:r>
      <w:r>
        <w:t>.gradle</w:t>
      </w:r>
      <w:r>
        <w:rPr>
          <w:rFonts w:hint="eastAsia"/>
        </w:rPr>
        <w:t>配置文件中指定</w:t>
      </w:r>
      <w:r>
        <w:rPr>
          <w:rFonts w:hint="eastAsia"/>
        </w:rPr>
        <w:t>java</w:t>
      </w:r>
      <w:r>
        <w:rPr>
          <w:rFonts w:hint="eastAsia"/>
        </w:rPr>
        <w:t>工具链版本（</w:t>
      </w:r>
      <w:r>
        <w:rPr>
          <w:rFonts w:hint="eastAsia"/>
        </w:rPr>
        <w:t>JDK</w:t>
      </w:r>
      <w:r>
        <w:rPr>
          <w:rFonts w:hint="eastAsia"/>
        </w:rPr>
        <w:t>的版本），如</w:t>
      </w:r>
    </w:p>
    <w:p w14:paraId="73057307" w14:textId="77777777" w:rsidR="0023063E" w:rsidRPr="001714F2" w:rsidRDefault="0023063E" w:rsidP="0023063E">
      <w:r w:rsidRPr="001714F2">
        <w:t>java {</w:t>
      </w:r>
    </w:p>
    <w:p w14:paraId="331AD971" w14:textId="77777777" w:rsidR="0023063E" w:rsidRPr="001714F2" w:rsidRDefault="0023063E" w:rsidP="0023063E">
      <w:r w:rsidRPr="001714F2">
        <w:t xml:space="preserve">    toolchain {</w:t>
      </w:r>
    </w:p>
    <w:p w14:paraId="28148E4E" w14:textId="77777777" w:rsidR="0023063E" w:rsidRPr="001714F2" w:rsidRDefault="0023063E" w:rsidP="0023063E">
      <w:r w:rsidRPr="001714F2">
        <w:t xml:space="preserve">        languageVersion = JavaLanguageVersion.of(17)</w:t>
      </w:r>
    </w:p>
    <w:p w14:paraId="37A42067" w14:textId="77777777" w:rsidR="0023063E" w:rsidRPr="001714F2" w:rsidRDefault="0023063E" w:rsidP="0023063E">
      <w:r w:rsidRPr="001714F2">
        <w:t xml:space="preserve">    }</w:t>
      </w:r>
    </w:p>
    <w:p w14:paraId="2E7BCFA2" w14:textId="77777777" w:rsidR="0023063E" w:rsidRPr="001714F2" w:rsidRDefault="0023063E" w:rsidP="0023063E">
      <w:r w:rsidRPr="001714F2">
        <w:t>}</w:t>
      </w:r>
    </w:p>
    <w:p w14:paraId="5ED946E0" w14:textId="77777777" w:rsidR="0023063E" w:rsidRDefault="0023063E" w:rsidP="0023063E"/>
    <w:p w14:paraId="5080F516" w14:textId="77777777" w:rsidR="0023063E" w:rsidRDefault="0023063E" w:rsidP="0023063E">
      <w:r>
        <w:rPr>
          <w:rFonts w:hint="eastAsia"/>
        </w:rPr>
        <w:t>可以在</w:t>
      </w:r>
      <w:r>
        <w:rPr>
          <w:rFonts w:hint="eastAsia"/>
        </w:rPr>
        <w:t>build</w:t>
      </w:r>
      <w:r>
        <w:t>.gradle</w:t>
      </w:r>
      <w:r>
        <w:rPr>
          <w:rFonts w:hint="eastAsia"/>
        </w:rPr>
        <w:t>配置文件中指定编译</w:t>
      </w:r>
      <w:r w:rsidRPr="007A5C4A">
        <w:rPr>
          <w:rFonts w:hint="eastAsia"/>
        </w:rPr>
        <w:t>Java</w:t>
      </w:r>
      <w:r>
        <w:rPr>
          <w:rFonts w:hint="eastAsia"/>
        </w:rPr>
        <w:t>源文件时的</w:t>
      </w:r>
      <w:r>
        <w:rPr>
          <w:rFonts w:hint="eastAsia"/>
        </w:rPr>
        <w:t>JDK</w:t>
      </w:r>
      <w:r>
        <w:rPr>
          <w:rFonts w:hint="eastAsia"/>
        </w:rPr>
        <w:t>版本（即</w:t>
      </w:r>
      <w:r w:rsidRPr="00CF6015">
        <w:rPr>
          <w:rFonts w:hint="eastAsia"/>
        </w:rPr>
        <w:t>哪些</w:t>
      </w:r>
      <w:r w:rsidRPr="00CF6015">
        <w:rPr>
          <w:rFonts w:hint="eastAsia"/>
        </w:rPr>
        <w:t xml:space="preserve"> Java </w:t>
      </w:r>
      <w:r w:rsidRPr="00CF6015">
        <w:rPr>
          <w:rFonts w:hint="eastAsia"/>
        </w:rPr>
        <w:t>语言功能</w:t>
      </w:r>
      <w:r w:rsidRPr="00CF6015">
        <w:rPr>
          <w:rFonts w:hint="eastAsia"/>
        </w:rPr>
        <w:t xml:space="preserve"> </w:t>
      </w:r>
      <w:r w:rsidRPr="00CF6015">
        <w:rPr>
          <w:rFonts w:hint="eastAsia"/>
        </w:rPr>
        <w:t>在编译</w:t>
      </w:r>
      <w:r w:rsidRPr="00CF6015">
        <w:rPr>
          <w:rFonts w:hint="eastAsia"/>
        </w:rPr>
        <w:t xml:space="preserve"> Java </w:t>
      </w:r>
      <w:r w:rsidRPr="00CF6015">
        <w:rPr>
          <w:rFonts w:hint="eastAsia"/>
        </w:rPr>
        <w:t>源代码期间可用</w:t>
      </w:r>
      <w:r>
        <w:rPr>
          <w:rFonts w:hint="eastAsia"/>
        </w:rPr>
        <w:t>），如</w:t>
      </w:r>
    </w:p>
    <w:p w14:paraId="7E47348A" w14:textId="77777777" w:rsidR="0023063E" w:rsidRDefault="0023063E" w:rsidP="0023063E">
      <w:r>
        <w:t>android {</w:t>
      </w:r>
    </w:p>
    <w:p w14:paraId="0CB79363" w14:textId="77777777" w:rsidR="0023063E" w:rsidRDefault="0023063E" w:rsidP="0023063E">
      <w:r>
        <w:t xml:space="preserve">    compileOptions {</w:t>
      </w:r>
    </w:p>
    <w:p w14:paraId="799DFD2D" w14:textId="77777777" w:rsidR="0023063E" w:rsidRDefault="0023063E" w:rsidP="0023063E">
      <w:r>
        <w:t xml:space="preserve">        </w:t>
      </w:r>
      <w:r w:rsidRPr="00CF6015">
        <w:rPr>
          <w:color w:val="C00000"/>
        </w:rPr>
        <w:t xml:space="preserve">sourceCompatibility </w:t>
      </w:r>
      <w:r>
        <w:t>JavaVersion.VERSION_17</w:t>
      </w:r>
    </w:p>
    <w:p w14:paraId="3D069ABD" w14:textId="77777777" w:rsidR="0023063E" w:rsidRDefault="0023063E" w:rsidP="0023063E">
      <w:r>
        <w:t xml:space="preserve">    }</w:t>
      </w:r>
    </w:p>
    <w:p w14:paraId="416B1402" w14:textId="77777777" w:rsidR="0023063E" w:rsidRDefault="0023063E" w:rsidP="0023063E">
      <w:r>
        <w:t>}</w:t>
      </w:r>
    </w:p>
    <w:p w14:paraId="43EB7847" w14:textId="77777777" w:rsidR="0023063E" w:rsidRPr="002B163F" w:rsidRDefault="0023063E" w:rsidP="0023063E"/>
    <w:p w14:paraId="3B7216AE" w14:textId="77777777" w:rsidR="0023063E" w:rsidRDefault="0023063E" w:rsidP="0023063E">
      <w:r>
        <w:rPr>
          <w:rFonts w:hint="eastAsia"/>
        </w:rPr>
        <w:t>可以在</w:t>
      </w:r>
      <w:r>
        <w:rPr>
          <w:rFonts w:hint="eastAsia"/>
        </w:rPr>
        <w:t>build</w:t>
      </w:r>
      <w:r>
        <w:t>.gradle</w:t>
      </w:r>
      <w:r>
        <w:rPr>
          <w:rFonts w:hint="eastAsia"/>
        </w:rPr>
        <w:t>配置文件中指定</w:t>
      </w:r>
      <w:r w:rsidRPr="007A5C4A">
        <w:rPr>
          <w:rFonts w:hint="eastAsia"/>
        </w:rPr>
        <w:t>为</w:t>
      </w:r>
      <w:r w:rsidRPr="007A5C4A">
        <w:rPr>
          <w:rFonts w:hint="eastAsia"/>
        </w:rPr>
        <w:t>Java</w:t>
      </w:r>
      <w:r>
        <w:rPr>
          <w:rFonts w:hint="eastAsia"/>
        </w:rPr>
        <w:t>或</w:t>
      </w:r>
      <w:r w:rsidRPr="007A5C4A">
        <w:rPr>
          <w:rFonts w:hint="eastAsia"/>
        </w:rPr>
        <w:t xml:space="preserve">Kotlin </w:t>
      </w:r>
      <w:r w:rsidRPr="007A5C4A">
        <w:rPr>
          <w:rFonts w:hint="eastAsia"/>
        </w:rPr>
        <w:t>生成字节码时使用的格式版本</w:t>
      </w:r>
      <w:r>
        <w:rPr>
          <w:rFonts w:hint="eastAsia"/>
        </w:rPr>
        <w:t>，如</w:t>
      </w:r>
    </w:p>
    <w:p w14:paraId="22DCF7B7" w14:textId="77777777" w:rsidR="0023063E" w:rsidRDefault="0023063E" w:rsidP="0023063E">
      <w:r>
        <w:t>android {</w:t>
      </w:r>
    </w:p>
    <w:p w14:paraId="1217ED8B" w14:textId="77777777" w:rsidR="0023063E" w:rsidRDefault="0023063E" w:rsidP="0023063E">
      <w:r>
        <w:t xml:space="preserve">    compileOptions {</w:t>
      </w:r>
    </w:p>
    <w:p w14:paraId="3B009A9B" w14:textId="77777777" w:rsidR="0023063E" w:rsidRDefault="0023063E" w:rsidP="0023063E">
      <w:r>
        <w:t xml:space="preserve">        </w:t>
      </w:r>
      <w:r w:rsidRPr="004259A4">
        <w:rPr>
          <w:color w:val="0000FF"/>
        </w:rPr>
        <w:t xml:space="preserve">targetCompatibility </w:t>
      </w:r>
      <w:r>
        <w:t>JavaVersion.VERSION_17</w:t>
      </w:r>
    </w:p>
    <w:p w14:paraId="2137ED20" w14:textId="77777777" w:rsidR="0023063E" w:rsidRDefault="0023063E" w:rsidP="0023063E">
      <w:r>
        <w:t xml:space="preserve">    }</w:t>
      </w:r>
    </w:p>
    <w:p w14:paraId="79909CAB" w14:textId="77777777" w:rsidR="0023063E" w:rsidRDefault="0023063E" w:rsidP="0023063E">
      <w:r>
        <w:t xml:space="preserve">    kotlinOptions {</w:t>
      </w:r>
    </w:p>
    <w:p w14:paraId="3BD7473B" w14:textId="77777777" w:rsidR="0023063E" w:rsidRDefault="0023063E" w:rsidP="0023063E">
      <w:r>
        <w:t xml:space="preserve">        </w:t>
      </w:r>
      <w:r w:rsidRPr="004259A4">
        <w:rPr>
          <w:color w:val="0000FF"/>
        </w:rPr>
        <w:t xml:space="preserve">jvmTarget </w:t>
      </w:r>
      <w:r>
        <w:t>'17'</w:t>
      </w:r>
    </w:p>
    <w:p w14:paraId="4CD466B1" w14:textId="77777777" w:rsidR="0023063E" w:rsidRDefault="0023063E" w:rsidP="0023063E">
      <w:r>
        <w:t xml:space="preserve">    }</w:t>
      </w:r>
    </w:p>
    <w:p w14:paraId="0B74805A" w14:textId="77777777" w:rsidR="0023063E" w:rsidRPr="004F50F7" w:rsidRDefault="0023063E" w:rsidP="0023063E">
      <w:r>
        <w:t>}</w:t>
      </w:r>
    </w:p>
    <w:p w14:paraId="0F6CAD54" w14:textId="77777777" w:rsidR="0023063E" w:rsidRPr="00383BD6" w:rsidRDefault="0023063E" w:rsidP="0023063E"/>
    <w:p w14:paraId="57421E92" w14:textId="77777777" w:rsidR="0023063E" w:rsidRDefault="0023063E" w:rsidP="00104895">
      <w:pPr>
        <w:pStyle w:val="4"/>
      </w:pPr>
      <w:r>
        <w:rPr>
          <w:rFonts w:hint="eastAsia"/>
        </w:rPr>
        <w:t>Gradle</w:t>
      </w:r>
      <w:r>
        <w:rPr>
          <w:rFonts w:hint="eastAsia"/>
        </w:rPr>
        <w:t>版本兼容性</w:t>
      </w:r>
    </w:p>
    <w:p w14:paraId="1E9BA394" w14:textId="77777777" w:rsidR="0023063E" w:rsidRDefault="0023063E" w:rsidP="0023063E">
      <w:pPr>
        <w:pStyle w:val="5"/>
      </w:pPr>
      <w:r>
        <w:rPr>
          <w:rFonts w:hint="eastAsia"/>
        </w:rPr>
        <w:t>G</w:t>
      </w:r>
      <w:r>
        <w:t>radle</w:t>
      </w:r>
      <w:r>
        <w:rPr>
          <w:rFonts w:hint="eastAsia"/>
        </w:rPr>
        <w:t>版本与</w:t>
      </w:r>
      <w:r>
        <w:rPr>
          <w:rFonts w:hint="eastAsia"/>
        </w:rPr>
        <w:t>JDK</w:t>
      </w:r>
      <w:r>
        <w:rPr>
          <w:rFonts w:hint="eastAsia"/>
        </w:rPr>
        <w:t>版本的兼容性</w:t>
      </w:r>
    </w:p>
    <w:p w14:paraId="53DF24C1" w14:textId="77777777" w:rsidR="0023063E" w:rsidRDefault="0023063E" w:rsidP="0023063E">
      <w:r w:rsidRPr="005C1D04">
        <w:t>Compatibility Matrix (gradle.org)</w:t>
      </w:r>
    </w:p>
    <w:p w14:paraId="3291DE99" w14:textId="77AD63F0" w:rsidR="0023063E" w:rsidRDefault="00B3597E" w:rsidP="0023063E">
      <w:hyperlink r:id="rId322" w:anchor=":~:text=Gradle%20plugins%20written%20in%20Groovy%20must%20use%20Groovy%203.x%20for" w:history="1">
        <w:r w:rsidR="0023063E" w:rsidRPr="00011A34">
          <w:rPr>
            <w:rStyle w:val="ae"/>
          </w:rPr>
          <w:t>https://docs.gradle.org/current/userguide/compatibility.html#:~:text=Gradle%20plugins%20written%20in%20Groovy%20must%20use%20Groovy%203.x%20for</w:t>
        </w:r>
      </w:hyperlink>
    </w:p>
    <w:p w14:paraId="21156F4C" w14:textId="7B13612D" w:rsidR="0023063E" w:rsidRDefault="0023063E" w:rsidP="0023063E">
      <w:pPr>
        <w:pStyle w:val="aa"/>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207A">
        <w:rPr>
          <w:noProof/>
        </w:rPr>
        <w:t>1</w:t>
      </w:r>
      <w:r>
        <w:fldChar w:fldCharType="end"/>
      </w:r>
      <w:r>
        <w:t xml:space="preserve"> </w:t>
      </w:r>
      <w:r>
        <w:rPr>
          <w:rFonts w:hint="eastAsia"/>
        </w:rPr>
        <w:t>JDK</w:t>
      </w:r>
      <w:r>
        <w:rPr>
          <w:rFonts w:hint="eastAsia"/>
        </w:rPr>
        <w:t>与</w:t>
      </w:r>
      <w:r>
        <w:rPr>
          <w:rFonts w:hint="eastAsia"/>
        </w:rPr>
        <w:t>Gradle</w:t>
      </w:r>
      <w:r>
        <w:rPr>
          <w:rFonts w:hint="eastAsia"/>
        </w:rPr>
        <w:t>版本的兼容性</w:t>
      </w:r>
    </w:p>
    <w:tbl>
      <w:tblPr>
        <w:tblStyle w:val="a9"/>
        <w:tblW w:w="0" w:type="auto"/>
        <w:jc w:val="center"/>
        <w:tblLook w:val="04A0" w:firstRow="1" w:lastRow="0" w:firstColumn="1" w:lastColumn="0" w:noHBand="0" w:noVBand="1"/>
      </w:tblPr>
      <w:tblGrid>
        <w:gridCol w:w="1211"/>
        <w:gridCol w:w="2005"/>
        <w:gridCol w:w="2399"/>
      </w:tblGrid>
      <w:tr w:rsidR="0023063E" w:rsidRPr="005C1D04" w14:paraId="6B0E2018" w14:textId="77777777" w:rsidTr="002E58A2">
        <w:trPr>
          <w:jc w:val="center"/>
        </w:trPr>
        <w:tc>
          <w:tcPr>
            <w:tcW w:w="0" w:type="auto"/>
            <w:hideMark/>
          </w:tcPr>
          <w:p w14:paraId="4E5B76AC" w14:textId="77777777" w:rsidR="0023063E" w:rsidRPr="005C1D04" w:rsidRDefault="0023063E" w:rsidP="002E58A2">
            <w:r w:rsidRPr="005C1D04">
              <w:t>Java version</w:t>
            </w:r>
          </w:p>
        </w:tc>
        <w:tc>
          <w:tcPr>
            <w:tcW w:w="0" w:type="auto"/>
            <w:hideMark/>
          </w:tcPr>
          <w:p w14:paraId="25E489F0" w14:textId="77777777" w:rsidR="0023063E" w:rsidRPr="005C1D04" w:rsidRDefault="0023063E" w:rsidP="002E58A2">
            <w:r w:rsidRPr="005C1D04">
              <w:t>Support for toolchains</w:t>
            </w:r>
          </w:p>
        </w:tc>
        <w:tc>
          <w:tcPr>
            <w:tcW w:w="0" w:type="auto"/>
            <w:hideMark/>
          </w:tcPr>
          <w:p w14:paraId="4B8C93C7" w14:textId="77777777" w:rsidR="0023063E" w:rsidRPr="005C1D04" w:rsidRDefault="0023063E" w:rsidP="002E58A2">
            <w:r w:rsidRPr="005C1D04">
              <w:t>Support for running Gradle</w:t>
            </w:r>
          </w:p>
        </w:tc>
      </w:tr>
      <w:tr w:rsidR="0023063E" w:rsidRPr="005C1D04" w14:paraId="3EBC902F" w14:textId="77777777" w:rsidTr="002E58A2">
        <w:trPr>
          <w:jc w:val="center"/>
        </w:trPr>
        <w:tc>
          <w:tcPr>
            <w:tcW w:w="0" w:type="auto"/>
            <w:hideMark/>
          </w:tcPr>
          <w:p w14:paraId="17F21AA7" w14:textId="77777777" w:rsidR="0023063E" w:rsidRPr="005C1D04" w:rsidRDefault="0023063E" w:rsidP="002E58A2">
            <w:r w:rsidRPr="005C1D04">
              <w:t>8</w:t>
            </w:r>
          </w:p>
        </w:tc>
        <w:tc>
          <w:tcPr>
            <w:tcW w:w="0" w:type="auto"/>
            <w:hideMark/>
          </w:tcPr>
          <w:p w14:paraId="3DF53BBB" w14:textId="77777777" w:rsidR="0023063E" w:rsidRPr="005C1D04" w:rsidRDefault="0023063E" w:rsidP="002E58A2">
            <w:r w:rsidRPr="005C1D04">
              <w:t>N/A</w:t>
            </w:r>
          </w:p>
        </w:tc>
        <w:tc>
          <w:tcPr>
            <w:tcW w:w="0" w:type="auto"/>
            <w:hideMark/>
          </w:tcPr>
          <w:p w14:paraId="04013E38" w14:textId="77777777" w:rsidR="0023063E" w:rsidRPr="005C1D04" w:rsidRDefault="0023063E" w:rsidP="002E58A2">
            <w:r w:rsidRPr="005C1D04">
              <w:t>2.0</w:t>
            </w:r>
          </w:p>
        </w:tc>
      </w:tr>
      <w:tr w:rsidR="0023063E" w:rsidRPr="005C1D04" w14:paraId="58B787FC" w14:textId="77777777" w:rsidTr="002E58A2">
        <w:trPr>
          <w:jc w:val="center"/>
        </w:trPr>
        <w:tc>
          <w:tcPr>
            <w:tcW w:w="0" w:type="auto"/>
            <w:hideMark/>
          </w:tcPr>
          <w:p w14:paraId="62F42A7F" w14:textId="77777777" w:rsidR="0023063E" w:rsidRPr="005C1D04" w:rsidRDefault="0023063E" w:rsidP="002E58A2">
            <w:r w:rsidRPr="005C1D04">
              <w:t>9</w:t>
            </w:r>
          </w:p>
        </w:tc>
        <w:tc>
          <w:tcPr>
            <w:tcW w:w="0" w:type="auto"/>
            <w:hideMark/>
          </w:tcPr>
          <w:p w14:paraId="4C0F38A8" w14:textId="77777777" w:rsidR="0023063E" w:rsidRPr="005C1D04" w:rsidRDefault="0023063E" w:rsidP="002E58A2">
            <w:r w:rsidRPr="005C1D04">
              <w:t>N/A</w:t>
            </w:r>
          </w:p>
        </w:tc>
        <w:tc>
          <w:tcPr>
            <w:tcW w:w="0" w:type="auto"/>
            <w:hideMark/>
          </w:tcPr>
          <w:p w14:paraId="7EFD5BCB" w14:textId="77777777" w:rsidR="0023063E" w:rsidRPr="005C1D04" w:rsidRDefault="0023063E" w:rsidP="002E58A2">
            <w:r w:rsidRPr="005C1D04">
              <w:t>4.3</w:t>
            </w:r>
          </w:p>
        </w:tc>
      </w:tr>
      <w:tr w:rsidR="0023063E" w:rsidRPr="005C1D04" w14:paraId="0516267F" w14:textId="77777777" w:rsidTr="002E58A2">
        <w:trPr>
          <w:jc w:val="center"/>
        </w:trPr>
        <w:tc>
          <w:tcPr>
            <w:tcW w:w="0" w:type="auto"/>
            <w:hideMark/>
          </w:tcPr>
          <w:p w14:paraId="13E8B786" w14:textId="77777777" w:rsidR="0023063E" w:rsidRPr="005C1D04" w:rsidRDefault="0023063E" w:rsidP="002E58A2">
            <w:r w:rsidRPr="005C1D04">
              <w:t>10</w:t>
            </w:r>
          </w:p>
        </w:tc>
        <w:tc>
          <w:tcPr>
            <w:tcW w:w="0" w:type="auto"/>
            <w:hideMark/>
          </w:tcPr>
          <w:p w14:paraId="61D55583" w14:textId="77777777" w:rsidR="0023063E" w:rsidRPr="005C1D04" w:rsidRDefault="0023063E" w:rsidP="002E58A2">
            <w:r w:rsidRPr="005C1D04">
              <w:t>N/A</w:t>
            </w:r>
          </w:p>
        </w:tc>
        <w:tc>
          <w:tcPr>
            <w:tcW w:w="0" w:type="auto"/>
            <w:hideMark/>
          </w:tcPr>
          <w:p w14:paraId="503E6785" w14:textId="77777777" w:rsidR="0023063E" w:rsidRPr="005C1D04" w:rsidRDefault="0023063E" w:rsidP="002E58A2">
            <w:r w:rsidRPr="005C1D04">
              <w:t>4.7</w:t>
            </w:r>
          </w:p>
        </w:tc>
      </w:tr>
      <w:tr w:rsidR="0023063E" w:rsidRPr="005C1D04" w14:paraId="0EDAFCFF" w14:textId="77777777" w:rsidTr="002E58A2">
        <w:trPr>
          <w:jc w:val="center"/>
        </w:trPr>
        <w:tc>
          <w:tcPr>
            <w:tcW w:w="0" w:type="auto"/>
            <w:hideMark/>
          </w:tcPr>
          <w:p w14:paraId="3DCF8D0F" w14:textId="77777777" w:rsidR="0023063E" w:rsidRPr="005C1D04" w:rsidRDefault="0023063E" w:rsidP="002E58A2">
            <w:r w:rsidRPr="005C1D04">
              <w:t>11</w:t>
            </w:r>
          </w:p>
        </w:tc>
        <w:tc>
          <w:tcPr>
            <w:tcW w:w="0" w:type="auto"/>
            <w:hideMark/>
          </w:tcPr>
          <w:p w14:paraId="5E6357C2" w14:textId="77777777" w:rsidR="0023063E" w:rsidRPr="005C1D04" w:rsidRDefault="0023063E" w:rsidP="002E58A2">
            <w:r w:rsidRPr="005C1D04">
              <w:t>N/A</w:t>
            </w:r>
          </w:p>
        </w:tc>
        <w:tc>
          <w:tcPr>
            <w:tcW w:w="0" w:type="auto"/>
            <w:hideMark/>
          </w:tcPr>
          <w:p w14:paraId="242A891E" w14:textId="77777777" w:rsidR="0023063E" w:rsidRPr="005C1D04" w:rsidRDefault="0023063E" w:rsidP="002E58A2">
            <w:r w:rsidRPr="005C1D04">
              <w:t>5.0</w:t>
            </w:r>
          </w:p>
        </w:tc>
      </w:tr>
      <w:tr w:rsidR="0023063E" w:rsidRPr="005C1D04" w14:paraId="67BF13C0" w14:textId="77777777" w:rsidTr="002E58A2">
        <w:trPr>
          <w:jc w:val="center"/>
        </w:trPr>
        <w:tc>
          <w:tcPr>
            <w:tcW w:w="0" w:type="auto"/>
            <w:hideMark/>
          </w:tcPr>
          <w:p w14:paraId="022885DA" w14:textId="77777777" w:rsidR="0023063E" w:rsidRPr="005C1D04" w:rsidRDefault="0023063E" w:rsidP="002E58A2">
            <w:r w:rsidRPr="005C1D04">
              <w:t>12</w:t>
            </w:r>
          </w:p>
        </w:tc>
        <w:tc>
          <w:tcPr>
            <w:tcW w:w="0" w:type="auto"/>
            <w:hideMark/>
          </w:tcPr>
          <w:p w14:paraId="67A3AD0C" w14:textId="77777777" w:rsidR="0023063E" w:rsidRPr="005C1D04" w:rsidRDefault="0023063E" w:rsidP="002E58A2">
            <w:r w:rsidRPr="005C1D04">
              <w:t>N/A</w:t>
            </w:r>
          </w:p>
        </w:tc>
        <w:tc>
          <w:tcPr>
            <w:tcW w:w="0" w:type="auto"/>
            <w:hideMark/>
          </w:tcPr>
          <w:p w14:paraId="0D328FB0" w14:textId="77777777" w:rsidR="0023063E" w:rsidRPr="005C1D04" w:rsidRDefault="0023063E" w:rsidP="002E58A2">
            <w:r w:rsidRPr="005C1D04">
              <w:t>5.4</w:t>
            </w:r>
          </w:p>
        </w:tc>
      </w:tr>
      <w:tr w:rsidR="0023063E" w:rsidRPr="005C1D04" w14:paraId="3CF2F0EB" w14:textId="77777777" w:rsidTr="002E58A2">
        <w:trPr>
          <w:jc w:val="center"/>
        </w:trPr>
        <w:tc>
          <w:tcPr>
            <w:tcW w:w="0" w:type="auto"/>
            <w:hideMark/>
          </w:tcPr>
          <w:p w14:paraId="28658B29" w14:textId="77777777" w:rsidR="0023063E" w:rsidRPr="005C1D04" w:rsidRDefault="0023063E" w:rsidP="002E58A2">
            <w:r w:rsidRPr="005C1D04">
              <w:t>13</w:t>
            </w:r>
          </w:p>
        </w:tc>
        <w:tc>
          <w:tcPr>
            <w:tcW w:w="0" w:type="auto"/>
            <w:hideMark/>
          </w:tcPr>
          <w:p w14:paraId="5A9878A3" w14:textId="77777777" w:rsidR="0023063E" w:rsidRPr="005C1D04" w:rsidRDefault="0023063E" w:rsidP="002E58A2">
            <w:r w:rsidRPr="005C1D04">
              <w:t>N/A</w:t>
            </w:r>
          </w:p>
        </w:tc>
        <w:tc>
          <w:tcPr>
            <w:tcW w:w="0" w:type="auto"/>
            <w:hideMark/>
          </w:tcPr>
          <w:p w14:paraId="2658EFC4" w14:textId="77777777" w:rsidR="0023063E" w:rsidRPr="005C1D04" w:rsidRDefault="0023063E" w:rsidP="002E58A2">
            <w:r w:rsidRPr="005C1D04">
              <w:t>6.0</w:t>
            </w:r>
          </w:p>
        </w:tc>
      </w:tr>
      <w:tr w:rsidR="0023063E" w:rsidRPr="005C1D04" w14:paraId="5C09051A" w14:textId="77777777" w:rsidTr="002E58A2">
        <w:trPr>
          <w:jc w:val="center"/>
        </w:trPr>
        <w:tc>
          <w:tcPr>
            <w:tcW w:w="0" w:type="auto"/>
            <w:hideMark/>
          </w:tcPr>
          <w:p w14:paraId="4F11427C" w14:textId="77777777" w:rsidR="0023063E" w:rsidRPr="005C1D04" w:rsidRDefault="0023063E" w:rsidP="002E58A2">
            <w:r w:rsidRPr="005C1D04">
              <w:t>14</w:t>
            </w:r>
          </w:p>
        </w:tc>
        <w:tc>
          <w:tcPr>
            <w:tcW w:w="0" w:type="auto"/>
            <w:hideMark/>
          </w:tcPr>
          <w:p w14:paraId="64306417" w14:textId="77777777" w:rsidR="0023063E" w:rsidRPr="005C1D04" w:rsidRDefault="0023063E" w:rsidP="002E58A2">
            <w:r w:rsidRPr="005C1D04">
              <w:t>N/A</w:t>
            </w:r>
          </w:p>
        </w:tc>
        <w:tc>
          <w:tcPr>
            <w:tcW w:w="0" w:type="auto"/>
            <w:hideMark/>
          </w:tcPr>
          <w:p w14:paraId="2F7CA66A" w14:textId="77777777" w:rsidR="0023063E" w:rsidRPr="005C1D04" w:rsidRDefault="0023063E" w:rsidP="002E58A2">
            <w:r w:rsidRPr="005C1D04">
              <w:t>6.3</w:t>
            </w:r>
          </w:p>
        </w:tc>
      </w:tr>
      <w:tr w:rsidR="0023063E" w:rsidRPr="005C1D04" w14:paraId="6684AC87" w14:textId="77777777" w:rsidTr="002E58A2">
        <w:trPr>
          <w:jc w:val="center"/>
        </w:trPr>
        <w:tc>
          <w:tcPr>
            <w:tcW w:w="0" w:type="auto"/>
            <w:hideMark/>
          </w:tcPr>
          <w:p w14:paraId="6115930E" w14:textId="77777777" w:rsidR="0023063E" w:rsidRPr="005C1D04" w:rsidRDefault="0023063E" w:rsidP="002E58A2">
            <w:r w:rsidRPr="005C1D04">
              <w:t>15</w:t>
            </w:r>
          </w:p>
        </w:tc>
        <w:tc>
          <w:tcPr>
            <w:tcW w:w="0" w:type="auto"/>
            <w:hideMark/>
          </w:tcPr>
          <w:p w14:paraId="13B76D69" w14:textId="77777777" w:rsidR="0023063E" w:rsidRPr="005C1D04" w:rsidRDefault="0023063E" w:rsidP="002E58A2">
            <w:r w:rsidRPr="005C1D04">
              <w:t>6.7</w:t>
            </w:r>
          </w:p>
        </w:tc>
        <w:tc>
          <w:tcPr>
            <w:tcW w:w="0" w:type="auto"/>
            <w:hideMark/>
          </w:tcPr>
          <w:p w14:paraId="7EED0924" w14:textId="77777777" w:rsidR="0023063E" w:rsidRPr="005C1D04" w:rsidRDefault="0023063E" w:rsidP="002E58A2">
            <w:r w:rsidRPr="005C1D04">
              <w:t>6.7</w:t>
            </w:r>
          </w:p>
        </w:tc>
      </w:tr>
      <w:tr w:rsidR="0023063E" w:rsidRPr="005C1D04" w14:paraId="2A4BD8C1" w14:textId="77777777" w:rsidTr="002E58A2">
        <w:trPr>
          <w:jc w:val="center"/>
        </w:trPr>
        <w:tc>
          <w:tcPr>
            <w:tcW w:w="0" w:type="auto"/>
            <w:hideMark/>
          </w:tcPr>
          <w:p w14:paraId="0ADB9A07" w14:textId="77777777" w:rsidR="0023063E" w:rsidRPr="005C1D04" w:rsidRDefault="0023063E" w:rsidP="002E58A2">
            <w:r w:rsidRPr="005C1D04">
              <w:t>16</w:t>
            </w:r>
          </w:p>
        </w:tc>
        <w:tc>
          <w:tcPr>
            <w:tcW w:w="0" w:type="auto"/>
            <w:hideMark/>
          </w:tcPr>
          <w:p w14:paraId="25B0AFFF" w14:textId="77777777" w:rsidR="0023063E" w:rsidRPr="005C1D04" w:rsidRDefault="0023063E" w:rsidP="002E58A2">
            <w:r w:rsidRPr="005C1D04">
              <w:t>7.0</w:t>
            </w:r>
          </w:p>
        </w:tc>
        <w:tc>
          <w:tcPr>
            <w:tcW w:w="0" w:type="auto"/>
            <w:hideMark/>
          </w:tcPr>
          <w:p w14:paraId="065C9EFC" w14:textId="77777777" w:rsidR="0023063E" w:rsidRPr="005C1D04" w:rsidRDefault="0023063E" w:rsidP="002E58A2">
            <w:r w:rsidRPr="005C1D04">
              <w:t>7.0</w:t>
            </w:r>
          </w:p>
        </w:tc>
      </w:tr>
      <w:tr w:rsidR="0023063E" w:rsidRPr="005C1D04" w14:paraId="68213690" w14:textId="77777777" w:rsidTr="002E58A2">
        <w:trPr>
          <w:jc w:val="center"/>
        </w:trPr>
        <w:tc>
          <w:tcPr>
            <w:tcW w:w="0" w:type="auto"/>
            <w:hideMark/>
          </w:tcPr>
          <w:p w14:paraId="3AC72839" w14:textId="77777777" w:rsidR="0023063E" w:rsidRPr="005C1D04" w:rsidRDefault="0023063E" w:rsidP="002E58A2">
            <w:r w:rsidRPr="005C1D04">
              <w:t>17</w:t>
            </w:r>
          </w:p>
        </w:tc>
        <w:tc>
          <w:tcPr>
            <w:tcW w:w="0" w:type="auto"/>
            <w:hideMark/>
          </w:tcPr>
          <w:p w14:paraId="055EF0D2" w14:textId="77777777" w:rsidR="0023063E" w:rsidRPr="005C1D04" w:rsidRDefault="0023063E" w:rsidP="002E58A2">
            <w:r w:rsidRPr="005C1D04">
              <w:t>7.3</w:t>
            </w:r>
          </w:p>
        </w:tc>
        <w:tc>
          <w:tcPr>
            <w:tcW w:w="0" w:type="auto"/>
            <w:hideMark/>
          </w:tcPr>
          <w:p w14:paraId="26496129" w14:textId="77777777" w:rsidR="0023063E" w:rsidRPr="005C1D04" w:rsidRDefault="0023063E" w:rsidP="002E58A2">
            <w:r w:rsidRPr="005C1D04">
              <w:t>7.3</w:t>
            </w:r>
          </w:p>
        </w:tc>
      </w:tr>
      <w:tr w:rsidR="0023063E" w:rsidRPr="005C1D04" w14:paraId="2EA4AAB9" w14:textId="77777777" w:rsidTr="002E58A2">
        <w:trPr>
          <w:jc w:val="center"/>
        </w:trPr>
        <w:tc>
          <w:tcPr>
            <w:tcW w:w="0" w:type="auto"/>
            <w:hideMark/>
          </w:tcPr>
          <w:p w14:paraId="5D3715E4" w14:textId="77777777" w:rsidR="0023063E" w:rsidRPr="005C1D04" w:rsidRDefault="0023063E" w:rsidP="002E58A2">
            <w:r w:rsidRPr="005C1D04">
              <w:t>18</w:t>
            </w:r>
          </w:p>
        </w:tc>
        <w:tc>
          <w:tcPr>
            <w:tcW w:w="0" w:type="auto"/>
            <w:hideMark/>
          </w:tcPr>
          <w:p w14:paraId="254FB508" w14:textId="77777777" w:rsidR="0023063E" w:rsidRPr="005C1D04" w:rsidRDefault="0023063E" w:rsidP="002E58A2">
            <w:r w:rsidRPr="005C1D04">
              <w:t>7.5</w:t>
            </w:r>
          </w:p>
        </w:tc>
        <w:tc>
          <w:tcPr>
            <w:tcW w:w="0" w:type="auto"/>
            <w:hideMark/>
          </w:tcPr>
          <w:p w14:paraId="7DE0A847" w14:textId="77777777" w:rsidR="0023063E" w:rsidRPr="005C1D04" w:rsidRDefault="0023063E" w:rsidP="002E58A2">
            <w:r w:rsidRPr="005C1D04">
              <w:t>7.5</w:t>
            </w:r>
          </w:p>
        </w:tc>
      </w:tr>
      <w:tr w:rsidR="0023063E" w:rsidRPr="005C1D04" w14:paraId="734865C1" w14:textId="77777777" w:rsidTr="002E58A2">
        <w:trPr>
          <w:jc w:val="center"/>
        </w:trPr>
        <w:tc>
          <w:tcPr>
            <w:tcW w:w="0" w:type="auto"/>
            <w:hideMark/>
          </w:tcPr>
          <w:p w14:paraId="7E3649A7" w14:textId="77777777" w:rsidR="0023063E" w:rsidRPr="005C1D04" w:rsidRDefault="0023063E" w:rsidP="002E58A2">
            <w:r w:rsidRPr="005C1D04">
              <w:t>19</w:t>
            </w:r>
          </w:p>
        </w:tc>
        <w:tc>
          <w:tcPr>
            <w:tcW w:w="0" w:type="auto"/>
            <w:hideMark/>
          </w:tcPr>
          <w:p w14:paraId="03B492B1" w14:textId="77777777" w:rsidR="0023063E" w:rsidRPr="005C1D04" w:rsidRDefault="0023063E" w:rsidP="002E58A2">
            <w:r w:rsidRPr="005C1D04">
              <w:t>7.6</w:t>
            </w:r>
          </w:p>
        </w:tc>
        <w:tc>
          <w:tcPr>
            <w:tcW w:w="0" w:type="auto"/>
            <w:hideMark/>
          </w:tcPr>
          <w:p w14:paraId="416C5011" w14:textId="77777777" w:rsidR="0023063E" w:rsidRPr="005C1D04" w:rsidRDefault="0023063E" w:rsidP="002E58A2">
            <w:r w:rsidRPr="005C1D04">
              <w:t>7.6</w:t>
            </w:r>
          </w:p>
        </w:tc>
      </w:tr>
      <w:tr w:rsidR="0023063E" w:rsidRPr="005C1D04" w14:paraId="58681EC8" w14:textId="77777777" w:rsidTr="002E58A2">
        <w:trPr>
          <w:jc w:val="center"/>
        </w:trPr>
        <w:tc>
          <w:tcPr>
            <w:tcW w:w="0" w:type="auto"/>
            <w:hideMark/>
          </w:tcPr>
          <w:p w14:paraId="3B748530" w14:textId="77777777" w:rsidR="0023063E" w:rsidRPr="005C1D04" w:rsidRDefault="0023063E" w:rsidP="002E58A2">
            <w:r w:rsidRPr="005C1D04">
              <w:t>20</w:t>
            </w:r>
          </w:p>
        </w:tc>
        <w:tc>
          <w:tcPr>
            <w:tcW w:w="0" w:type="auto"/>
            <w:hideMark/>
          </w:tcPr>
          <w:p w14:paraId="002667D2" w14:textId="77777777" w:rsidR="0023063E" w:rsidRPr="005C1D04" w:rsidRDefault="0023063E" w:rsidP="002E58A2">
            <w:r w:rsidRPr="005C1D04">
              <w:t>8.1</w:t>
            </w:r>
          </w:p>
        </w:tc>
        <w:tc>
          <w:tcPr>
            <w:tcW w:w="0" w:type="auto"/>
            <w:hideMark/>
          </w:tcPr>
          <w:p w14:paraId="5C698D8C" w14:textId="77777777" w:rsidR="0023063E" w:rsidRPr="005C1D04" w:rsidRDefault="0023063E" w:rsidP="002E58A2">
            <w:r w:rsidRPr="005C1D04">
              <w:t>8.3</w:t>
            </w:r>
          </w:p>
        </w:tc>
      </w:tr>
      <w:tr w:rsidR="0023063E" w:rsidRPr="005C1D04" w14:paraId="632679E6" w14:textId="77777777" w:rsidTr="002E58A2">
        <w:trPr>
          <w:jc w:val="center"/>
        </w:trPr>
        <w:tc>
          <w:tcPr>
            <w:tcW w:w="0" w:type="auto"/>
            <w:hideMark/>
          </w:tcPr>
          <w:p w14:paraId="2D71CE9A" w14:textId="77777777" w:rsidR="0023063E" w:rsidRPr="005C1D04" w:rsidRDefault="0023063E" w:rsidP="002E58A2">
            <w:r w:rsidRPr="005C1D04">
              <w:t>21</w:t>
            </w:r>
          </w:p>
        </w:tc>
        <w:tc>
          <w:tcPr>
            <w:tcW w:w="0" w:type="auto"/>
            <w:hideMark/>
          </w:tcPr>
          <w:p w14:paraId="020FABA9" w14:textId="77777777" w:rsidR="0023063E" w:rsidRPr="005C1D04" w:rsidRDefault="0023063E" w:rsidP="002E58A2">
            <w:r w:rsidRPr="005C1D04">
              <w:t>8.4</w:t>
            </w:r>
          </w:p>
        </w:tc>
        <w:tc>
          <w:tcPr>
            <w:tcW w:w="0" w:type="auto"/>
            <w:hideMark/>
          </w:tcPr>
          <w:p w14:paraId="2E393156" w14:textId="77777777" w:rsidR="0023063E" w:rsidRPr="005C1D04" w:rsidRDefault="0023063E" w:rsidP="002E58A2">
            <w:r w:rsidRPr="005C1D04">
              <w:t>8.5</w:t>
            </w:r>
          </w:p>
        </w:tc>
      </w:tr>
      <w:tr w:rsidR="0023063E" w:rsidRPr="005C1D04" w14:paraId="3647F364" w14:textId="77777777" w:rsidTr="002E58A2">
        <w:trPr>
          <w:jc w:val="center"/>
        </w:trPr>
        <w:tc>
          <w:tcPr>
            <w:tcW w:w="0" w:type="auto"/>
            <w:hideMark/>
          </w:tcPr>
          <w:p w14:paraId="561F4C3D" w14:textId="77777777" w:rsidR="0023063E" w:rsidRPr="005C1D04" w:rsidRDefault="0023063E" w:rsidP="002E58A2">
            <w:r w:rsidRPr="005C1D04">
              <w:t>22</w:t>
            </w:r>
          </w:p>
        </w:tc>
        <w:tc>
          <w:tcPr>
            <w:tcW w:w="0" w:type="auto"/>
            <w:hideMark/>
          </w:tcPr>
          <w:p w14:paraId="09BC9848" w14:textId="77777777" w:rsidR="0023063E" w:rsidRPr="005C1D04" w:rsidRDefault="0023063E" w:rsidP="002E58A2">
            <w:r w:rsidRPr="005C1D04">
              <w:t>8.7</w:t>
            </w:r>
          </w:p>
        </w:tc>
        <w:tc>
          <w:tcPr>
            <w:tcW w:w="0" w:type="auto"/>
            <w:hideMark/>
          </w:tcPr>
          <w:p w14:paraId="232AA6A6" w14:textId="77777777" w:rsidR="0023063E" w:rsidRPr="005C1D04" w:rsidRDefault="0023063E" w:rsidP="002E58A2">
            <w:r w:rsidRPr="005C1D04">
              <w:t>8.8</w:t>
            </w:r>
          </w:p>
        </w:tc>
      </w:tr>
      <w:tr w:rsidR="0023063E" w:rsidRPr="005C1D04" w14:paraId="4F80DA32" w14:textId="77777777" w:rsidTr="002E58A2">
        <w:trPr>
          <w:jc w:val="center"/>
        </w:trPr>
        <w:tc>
          <w:tcPr>
            <w:tcW w:w="0" w:type="auto"/>
            <w:hideMark/>
          </w:tcPr>
          <w:p w14:paraId="015108F1" w14:textId="77777777" w:rsidR="0023063E" w:rsidRPr="005C1D04" w:rsidRDefault="0023063E" w:rsidP="002E58A2">
            <w:r w:rsidRPr="005C1D04">
              <w:t>23</w:t>
            </w:r>
          </w:p>
        </w:tc>
        <w:tc>
          <w:tcPr>
            <w:tcW w:w="0" w:type="auto"/>
            <w:hideMark/>
          </w:tcPr>
          <w:p w14:paraId="1CD0AF37" w14:textId="77777777" w:rsidR="0023063E" w:rsidRPr="005C1D04" w:rsidRDefault="0023063E" w:rsidP="002E58A2">
            <w:r w:rsidRPr="005C1D04">
              <w:t>8.10</w:t>
            </w:r>
          </w:p>
        </w:tc>
        <w:tc>
          <w:tcPr>
            <w:tcW w:w="0" w:type="auto"/>
            <w:hideMark/>
          </w:tcPr>
          <w:p w14:paraId="0CDE8429" w14:textId="77777777" w:rsidR="0023063E" w:rsidRPr="005C1D04" w:rsidRDefault="0023063E" w:rsidP="002E58A2">
            <w:r w:rsidRPr="005C1D04">
              <w:t>8.10</w:t>
            </w:r>
          </w:p>
        </w:tc>
      </w:tr>
      <w:tr w:rsidR="0023063E" w:rsidRPr="005C1D04" w14:paraId="7C23CDC7" w14:textId="77777777" w:rsidTr="002E58A2">
        <w:trPr>
          <w:jc w:val="center"/>
        </w:trPr>
        <w:tc>
          <w:tcPr>
            <w:tcW w:w="0" w:type="auto"/>
            <w:hideMark/>
          </w:tcPr>
          <w:p w14:paraId="1D3F8253" w14:textId="77777777" w:rsidR="0023063E" w:rsidRPr="005C1D04" w:rsidRDefault="0023063E" w:rsidP="002E58A2">
            <w:r w:rsidRPr="005C1D04">
              <w:t>24</w:t>
            </w:r>
          </w:p>
        </w:tc>
        <w:tc>
          <w:tcPr>
            <w:tcW w:w="0" w:type="auto"/>
            <w:hideMark/>
          </w:tcPr>
          <w:p w14:paraId="28777755" w14:textId="77777777" w:rsidR="0023063E" w:rsidRPr="005C1D04" w:rsidRDefault="0023063E" w:rsidP="002E58A2">
            <w:r w:rsidRPr="005C1D04">
              <w:t>N/A</w:t>
            </w:r>
          </w:p>
        </w:tc>
        <w:tc>
          <w:tcPr>
            <w:tcW w:w="0" w:type="auto"/>
            <w:hideMark/>
          </w:tcPr>
          <w:p w14:paraId="0A29AECE" w14:textId="77777777" w:rsidR="0023063E" w:rsidRPr="005C1D04" w:rsidRDefault="0023063E" w:rsidP="002E58A2">
            <w:r w:rsidRPr="005C1D04">
              <w:t>N/A</w:t>
            </w:r>
          </w:p>
        </w:tc>
      </w:tr>
    </w:tbl>
    <w:p w14:paraId="049A4D4C" w14:textId="77777777" w:rsidR="0023063E" w:rsidRDefault="0023063E" w:rsidP="0023063E"/>
    <w:p w14:paraId="2E9415C8" w14:textId="77777777" w:rsidR="0023063E" w:rsidRDefault="0023063E" w:rsidP="0023063E">
      <w:pPr>
        <w:pStyle w:val="5"/>
      </w:pPr>
      <w:r>
        <w:rPr>
          <w:rFonts w:hint="eastAsia"/>
        </w:rPr>
        <w:t>G</w:t>
      </w:r>
      <w:r>
        <w:t>radle</w:t>
      </w:r>
      <w:r>
        <w:rPr>
          <w:rFonts w:hint="eastAsia"/>
        </w:rPr>
        <w:t>版本与</w:t>
      </w:r>
      <w:r>
        <w:rPr>
          <w:rFonts w:hint="eastAsia"/>
        </w:rPr>
        <w:t>K</w:t>
      </w:r>
      <w:r>
        <w:t>otlin</w:t>
      </w:r>
      <w:r>
        <w:rPr>
          <w:rFonts w:hint="eastAsia"/>
        </w:rPr>
        <w:t>版本的兼容性</w:t>
      </w:r>
    </w:p>
    <w:p w14:paraId="6346DBD6" w14:textId="77777777" w:rsidR="0023063E" w:rsidRDefault="0023063E" w:rsidP="0023063E">
      <w:r w:rsidRPr="005C1D04">
        <w:t>Compatibility Matrix (gradle.org)</w:t>
      </w:r>
    </w:p>
    <w:p w14:paraId="306C8B72" w14:textId="3D1E4466" w:rsidR="0023063E" w:rsidRDefault="00B3597E" w:rsidP="0023063E">
      <w:hyperlink r:id="rId323" w:anchor=":~:text=Gradle%20plugins%20written%20in%20Groovy%20must%20use%20Groovy%203.x%20for" w:history="1">
        <w:r w:rsidR="0023063E" w:rsidRPr="00011A34">
          <w:rPr>
            <w:rStyle w:val="ae"/>
          </w:rPr>
          <w:t>https://docs.gradle.org/current/userguide/compatibility.html#:~:text=Gradle%20plugins%20written%20in%20Groovy%20must%20use%20Groovy%203.x%20for</w:t>
        </w:r>
      </w:hyperlink>
    </w:p>
    <w:p w14:paraId="4F2E51B4" w14:textId="77777777" w:rsidR="0023063E" w:rsidRDefault="0023063E" w:rsidP="0023063E"/>
    <w:p w14:paraId="3F01568F" w14:textId="6EF5B14D" w:rsidR="0023063E" w:rsidRDefault="0023063E" w:rsidP="0023063E">
      <w:pPr>
        <w:pStyle w:val="aa"/>
        <w:jc w:val="cente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207A">
        <w:rPr>
          <w:noProof/>
        </w:rPr>
        <w:t>2</w:t>
      </w:r>
      <w:r>
        <w:fldChar w:fldCharType="end"/>
      </w:r>
      <w:r>
        <w:t xml:space="preserve"> Kotlin</w:t>
      </w:r>
      <w:r>
        <w:rPr>
          <w:rFonts w:hint="eastAsia"/>
        </w:rPr>
        <w:t>与</w:t>
      </w:r>
      <w:r>
        <w:rPr>
          <w:rFonts w:hint="eastAsia"/>
        </w:rPr>
        <w:t>Gradle</w:t>
      </w:r>
      <w:r>
        <w:rPr>
          <w:rFonts w:hint="eastAsia"/>
        </w:rPr>
        <w:t>版本的兼容性</w:t>
      </w:r>
    </w:p>
    <w:tbl>
      <w:tblPr>
        <w:tblStyle w:val="a9"/>
        <w:tblW w:w="0" w:type="auto"/>
        <w:jc w:val="center"/>
        <w:tblLook w:val="04A0" w:firstRow="1" w:lastRow="0" w:firstColumn="1" w:lastColumn="0" w:noHBand="0" w:noVBand="1"/>
      </w:tblPr>
      <w:tblGrid>
        <w:gridCol w:w="2272"/>
        <w:gridCol w:w="2250"/>
        <w:gridCol w:w="2205"/>
      </w:tblGrid>
      <w:tr w:rsidR="0023063E" w:rsidRPr="00707B8E" w14:paraId="754C2FD3" w14:textId="77777777" w:rsidTr="002E58A2">
        <w:trPr>
          <w:jc w:val="center"/>
        </w:trPr>
        <w:tc>
          <w:tcPr>
            <w:tcW w:w="0" w:type="auto"/>
            <w:hideMark/>
          </w:tcPr>
          <w:p w14:paraId="31628291" w14:textId="77777777" w:rsidR="0023063E" w:rsidRPr="00707B8E" w:rsidRDefault="0023063E" w:rsidP="002E58A2">
            <w:r w:rsidRPr="00707B8E">
              <w:t>Embedded Kotlin version</w:t>
            </w:r>
          </w:p>
        </w:tc>
        <w:tc>
          <w:tcPr>
            <w:tcW w:w="0" w:type="auto"/>
            <w:hideMark/>
          </w:tcPr>
          <w:p w14:paraId="2B37CD9E" w14:textId="77777777" w:rsidR="0023063E" w:rsidRPr="00707B8E" w:rsidRDefault="0023063E" w:rsidP="002E58A2">
            <w:r w:rsidRPr="00707B8E">
              <w:t>Minimum Gradle version</w:t>
            </w:r>
          </w:p>
        </w:tc>
        <w:tc>
          <w:tcPr>
            <w:tcW w:w="0" w:type="auto"/>
            <w:hideMark/>
          </w:tcPr>
          <w:p w14:paraId="16D7F12E" w14:textId="77777777" w:rsidR="0023063E" w:rsidRPr="00707B8E" w:rsidRDefault="0023063E" w:rsidP="002E58A2">
            <w:r w:rsidRPr="00707B8E">
              <w:t>Kotlin Language version</w:t>
            </w:r>
          </w:p>
        </w:tc>
      </w:tr>
      <w:tr w:rsidR="0023063E" w:rsidRPr="00707B8E" w14:paraId="71AC716E" w14:textId="77777777" w:rsidTr="002E58A2">
        <w:trPr>
          <w:jc w:val="center"/>
        </w:trPr>
        <w:tc>
          <w:tcPr>
            <w:tcW w:w="0" w:type="auto"/>
            <w:hideMark/>
          </w:tcPr>
          <w:p w14:paraId="06D3A1C0" w14:textId="77777777" w:rsidR="0023063E" w:rsidRPr="00707B8E" w:rsidRDefault="0023063E" w:rsidP="002E58A2">
            <w:r w:rsidRPr="00707B8E">
              <w:t>1.3.10</w:t>
            </w:r>
          </w:p>
        </w:tc>
        <w:tc>
          <w:tcPr>
            <w:tcW w:w="0" w:type="auto"/>
            <w:hideMark/>
          </w:tcPr>
          <w:p w14:paraId="7FF0EC08" w14:textId="77777777" w:rsidR="0023063E" w:rsidRPr="00707B8E" w:rsidRDefault="0023063E" w:rsidP="002E58A2">
            <w:r w:rsidRPr="00707B8E">
              <w:t>5.0</w:t>
            </w:r>
          </w:p>
        </w:tc>
        <w:tc>
          <w:tcPr>
            <w:tcW w:w="0" w:type="auto"/>
            <w:hideMark/>
          </w:tcPr>
          <w:p w14:paraId="589BF254" w14:textId="77777777" w:rsidR="0023063E" w:rsidRPr="00707B8E" w:rsidRDefault="0023063E" w:rsidP="002E58A2">
            <w:r w:rsidRPr="00707B8E">
              <w:t>1.3</w:t>
            </w:r>
          </w:p>
        </w:tc>
      </w:tr>
      <w:tr w:rsidR="0023063E" w:rsidRPr="00707B8E" w14:paraId="1D57814C" w14:textId="77777777" w:rsidTr="002E58A2">
        <w:trPr>
          <w:jc w:val="center"/>
        </w:trPr>
        <w:tc>
          <w:tcPr>
            <w:tcW w:w="0" w:type="auto"/>
            <w:hideMark/>
          </w:tcPr>
          <w:p w14:paraId="7F887EE5" w14:textId="77777777" w:rsidR="0023063E" w:rsidRPr="00707B8E" w:rsidRDefault="0023063E" w:rsidP="002E58A2">
            <w:r w:rsidRPr="00707B8E">
              <w:t>1.3.11</w:t>
            </w:r>
          </w:p>
        </w:tc>
        <w:tc>
          <w:tcPr>
            <w:tcW w:w="0" w:type="auto"/>
            <w:hideMark/>
          </w:tcPr>
          <w:p w14:paraId="327913CC" w14:textId="77777777" w:rsidR="0023063E" w:rsidRPr="00707B8E" w:rsidRDefault="0023063E" w:rsidP="002E58A2">
            <w:r w:rsidRPr="00707B8E">
              <w:t>5.1</w:t>
            </w:r>
          </w:p>
        </w:tc>
        <w:tc>
          <w:tcPr>
            <w:tcW w:w="0" w:type="auto"/>
            <w:hideMark/>
          </w:tcPr>
          <w:p w14:paraId="69F955A5" w14:textId="77777777" w:rsidR="0023063E" w:rsidRPr="00707B8E" w:rsidRDefault="0023063E" w:rsidP="002E58A2">
            <w:r w:rsidRPr="00707B8E">
              <w:t>1.3</w:t>
            </w:r>
          </w:p>
        </w:tc>
      </w:tr>
      <w:tr w:rsidR="0023063E" w:rsidRPr="00707B8E" w14:paraId="54A39C9A" w14:textId="77777777" w:rsidTr="002E58A2">
        <w:trPr>
          <w:jc w:val="center"/>
        </w:trPr>
        <w:tc>
          <w:tcPr>
            <w:tcW w:w="0" w:type="auto"/>
            <w:hideMark/>
          </w:tcPr>
          <w:p w14:paraId="4107F8BB" w14:textId="77777777" w:rsidR="0023063E" w:rsidRPr="00707B8E" w:rsidRDefault="0023063E" w:rsidP="002E58A2">
            <w:r w:rsidRPr="00707B8E">
              <w:t>1.3.20</w:t>
            </w:r>
          </w:p>
        </w:tc>
        <w:tc>
          <w:tcPr>
            <w:tcW w:w="0" w:type="auto"/>
            <w:hideMark/>
          </w:tcPr>
          <w:p w14:paraId="69DDF9A5" w14:textId="77777777" w:rsidR="0023063E" w:rsidRPr="00707B8E" w:rsidRDefault="0023063E" w:rsidP="002E58A2">
            <w:r w:rsidRPr="00707B8E">
              <w:t>5.2</w:t>
            </w:r>
          </w:p>
        </w:tc>
        <w:tc>
          <w:tcPr>
            <w:tcW w:w="0" w:type="auto"/>
            <w:hideMark/>
          </w:tcPr>
          <w:p w14:paraId="03BF155F" w14:textId="77777777" w:rsidR="0023063E" w:rsidRPr="00707B8E" w:rsidRDefault="0023063E" w:rsidP="002E58A2">
            <w:r w:rsidRPr="00707B8E">
              <w:t>1.3</w:t>
            </w:r>
          </w:p>
        </w:tc>
      </w:tr>
      <w:tr w:rsidR="0023063E" w:rsidRPr="00707B8E" w14:paraId="62B5DE84" w14:textId="77777777" w:rsidTr="002E58A2">
        <w:trPr>
          <w:jc w:val="center"/>
        </w:trPr>
        <w:tc>
          <w:tcPr>
            <w:tcW w:w="0" w:type="auto"/>
            <w:hideMark/>
          </w:tcPr>
          <w:p w14:paraId="23BB978A" w14:textId="77777777" w:rsidR="0023063E" w:rsidRPr="00707B8E" w:rsidRDefault="0023063E" w:rsidP="002E58A2">
            <w:r w:rsidRPr="00707B8E">
              <w:t>1.3.21</w:t>
            </w:r>
          </w:p>
        </w:tc>
        <w:tc>
          <w:tcPr>
            <w:tcW w:w="0" w:type="auto"/>
            <w:hideMark/>
          </w:tcPr>
          <w:p w14:paraId="6EB14992" w14:textId="77777777" w:rsidR="0023063E" w:rsidRPr="00707B8E" w:rsidRDefault="0023063E" w:rsidP="002E58A2">
            <w:r w:rsidRPr="00707B8E">
              <w:t>5.3</w:t>
            </w:r>
          </w:p>
        </w:tc>
        <w:tc>
          <w:tcPr>
            <w:tcW w:w="0" w:type="auto"/>
            <w:hideMark/>
          </w:tcPr>
          <w:p w14:paraId="226047F9" w14:textId="77777777" w:rsidR="0023063E" w:rsidRPr="00707B8E" w:rsidRDefault="0023063E" w:rsidP="002E58A2">
            <w:r w:rsidRPr="00707B8E">
              <w:t>1.3</w:t>
            </w:r>
          </w:p>
        </w:tc>
      </w:tr>
      <w:tr w:rsidR="0023063E" w:rsidRPr="00707B8E" w14:paraId="7D164570" w14:textId="77777777" w:rsidTr="002E58A2">
        <w:trPr>
          <w:jc w:val="center"/>
        </w:trPr>
        <w:tc>
          <w:tcPr>
            <w:tcW w:w="0" w:type="auto"/>
            <w:hideMark/>
          </w:tcPr>
          <w:p w14:paraId="76265D98" w14:textId="77777777" w:rsidR="0023063E" w:rsidRPr="00707B8E" w:rsidRDefault="0023063E" w:rsidP="002E58A2">
            <w:r w:rsidRPr="00707B8E">
              <w:t>1.3.31</w:t>
            </w:r>
          </w:p>
        </w:tc>
        <w:tc>
          <w:tcPr>
            <w:tcW w:w="0" w:type="auto"/>
            <w:hideMark/>
          </w:tcPr>
          <w:p w14:paraId="38E182C9" w14:textId="77777777" w:rsidR="0023063E" w:rsidRPr="00707B8E" w:rsidRDefault="0023063E" w:rsidP="002E58A2">
            <w:r w:rsidRPr="00707B8E">
              <w:t>5.5</w:t>
            </w:r>
          </w:p>
        </w:tc>
        <w:tc>
          <w:tcPr>
            <w:tcW w:w="0" w:type="auto"/>
            <w:hideMark/>
          </w:tcPr>
          <w:p w14:paraId="3E632885" w14:textId="77777777" w:rsidR="0023063E" w:rsidRPr="00707B8E" w:rsidRDefault="0023063E" w:rsidP="002E58A2">
            <w:r w:rsidRPr="00707B8E">
              <w:t>1.3</w:t>
            </w:r>
          </w:p>
        </w:tc>
      </w:tr>
      <w:tr w:rsidR="0023063E" w:rsidRPr="00707B8E" w14:paraId="4D39F37B" w14:textId="77777777" w:rsidTr="002E58A2">
        <w:trPr>
          <w:jc w:val="center"/>
        </w:trPr>
        <w:tc>
          <w:tcPr>
            <w:tcW w:w="0" w:type="auto"/>
            <w:hideMark/>
          </w:tcPr>
          <w:p w14:paraId="5A72D2B2" w14:textId="77777777" w:rsidR="0023063E" w:rsidRPr="00707B8E" w:rsidRDefault="0023063E" w:rsidP="002E58A2">
            <w:r w:rsidRPr="00707B8E">
              <w:t>1.3.41</w:t>
            </w:r>
          </w:p>
        </w:tc>
        <w:tc>
          <w:tcPr>
            <w:tcW w:w="0" w:type="auto"/>
            <w:hideMark/>
          </w:tcPr>
          <w:p w14:paraId="0209DDFF" w14:textId="77777777" w:rsidR="0023063E" w:rsidRPr="00707B8E" w:rsidRDefault="0023063E" w:rsidP="002E58A2">
            <w:r w:rsidRPr="00707B8E">
              <w:t>5.6</w:t>
            </w:r>
          </w:p>
        </w:tc>
        <w:tc>
          <w:tcPr>
            <w:tcW w:w="0" w:type="auto"/>
            <w:hideMark/>
          </w:tcPr>
          <w:p w14:paraId="4F961F41" w14:textId="77777777" w:rsidR="0023063E" w:rsidRPr="00707B8E" w:rsidRDefault="0023063E" w:rsidP="002E58A2">
            <w:r w:rsidRPr="00707B8E">
              <w:t>1.3</w:t>
            </w:r>
          </w:p>
        </w:tc>
      </w:tr>
      <w:tr w:rsidR="0023063E" w:rsidRPr="00707B8E" w14:paraId="76517EE4" w14:textId="77777777" w:rsidTr="002E58A2">
        <w:trPr>
          <w:jc w:val="center"/>
        </w:trPr>
        <w:tc>
          <w:tcPr>
            <w:tcW w:w="0" w:type="auto"/>
            <w:hideMark/>
          </w:tcPr>
          <w:p w14:paraId="433E919F" w14:textId="77777777" w:rsidR="0023063E" w:rsidRPr="00707B8E" w:rsidRDefault="0023063E" w:rsidP="002E58A2">
            <w:r w:rsidRPr="00707B8E">
              <w:t>1.3.50</w:t>
            </w:r>
          </w:p>
        </w:tc>
        <w:tc>
          <w:tcPr>
            <w:tcW w:w="0" w:type="auto"/>
            <w:hideMark/>
          </w:tcPr>
          <w:p w14:paraId="526555BB" w14:textId="77777777" w:rsidR="0023063E" w:rsidRPr="00707B8E" w:rsidRDefault="0023063E" w:rsidP="002E58A2">
            <w:r w:rsidRPr="00707B8E">
              <w:t>6.0</w:t>
            </w:r>
          </w:p>
        </w:tc>
        <w:tc>
          <w:tcPr>
            <w:tcW w:w="0" w:type="auto"/>
            <w:hideMark/>
          </w:tcPr>
          <w:p w14:paraId="1496C007" w14:textId="77777777" w:rsidR="0023063E" w:rsidRPr="00707B8E" w:rsidRDefault="0023063E" w:rsidP="002E58A2">
            <w:r w:rsidRPr="00707B8E">
              <w:t>1.3</w:t>
            </w:r>
          </w:p>
        </w:tc>
      </w:tr>
      <w:tr w:rsidR="0023063E" w:rsidRPr="00707B8E" w14:paraId="0959A124" w14:textId="77777777" w:rsidTr="002E58A2">
        <w:trPr>
          <w:jc w:val="center"/>
        </w:trPr>
        <w:tc>
          <w:tcPr>
            <w:tcW w:w="0" w:type="auto"/>
            <w:hideMark/>
          </w:tcPr>
          <w:p w14:paraId="2F7DF36E" w14:textId="77777777" w:rsidR="0023063E" w:rsidRPr="00707B8E" w:rsidRDefault="0023063E" w:rsidP="002E58A2">
            <w:r w:rsidRPr="00707B8E">
              <w:t>1.3.61</w:t>
            </w:r>
          </w:p>
        </w:tc>
        <w:tc>
          <w:tcPr>
            <w:tcW w:w="0" w:type="auto"/>
            <w:hideMark/>
          </w:tcPr>
          <w:p w14:paraId="0DF08D85" w14:textId="77777777" w:rsidR="0023063E" w:rsidRPr="00707B8E" w:rsidRDefault="0023063E" w:rsidP="002E58A2">
            <w:r w:rsidRPr="00707B8E">
              <w:t>6.1</w:t>
            </w:r>
          </w:p>
        </w:tc>
        <w:tc>
          <w:tcPr>
            <w:tcW w:w="0" w:type="auto"/>
            <w:hideMark/>
          </w:tcPr>
          <w:p w14:paraId="6071D086" w14:textId="77777777" w:rsidR="0023063E" w:rsidRPr="00707B8E" w:rsidRDefault="0023063E" w:rsidP="002E58A2">
            <w:r w:rsidRPr="00707B8E">
              <w:t>1.3</w:t>
            </w:r>
          </w:p>
        </w:tc>
      </w:tr>
      <w:tr w:rsidR="0023063E" w:rsidRPr="00707B8E" w14:paraId="45B0C8C1" w14:textId="77777777" w:rsidTr="002E58A2">
        <w:trPr>
          <w:jc w:val="center"/>
        </w:trPr>
        <w:tc>
          <w:tcPr>
            <w:tcW w:w="0" w:type="auto"/>
            <w:hideMark/>
          </w:tcPr>
          <w:p w14:paraId="4E878A3D" w14:textId="77777777" w:rsidR="0023063E" w:rsidRPr="00707B8E" w:rsidRDefault="0023063E" w:rsidP="002E58A2">
            <w:r w:rsidRPr="00707B8E">
              <w:t>1.3.70</w:t>
            </w:r>
          </w:p>
        </w:tc>
        <w:tc>
          <w:tcPr>
            <w:tcW w:w="0" w:type="auto"/>
            <w:hideMark/>
          </w:tcPr>
          <w:p w14:paraId="40CF2DC9" w14:textId="77777777" w:rsidR="0023063E" w:rsidRPr="00707B8E" w:rsidRDefault="0023063E" w:rsidP="002E58A2">
            <w:r w:rsidRPr="00707B8E">
              <w:t>6.3</w:t>
            </w:r>
          </w:p>
        </w:tc>
        <w:tc>
          <w:tcPr>
            <w:tcW w:w="0" w:type="auto"/>
            <w:hideMark/>
          </w:tcPr>
          <w:p w14:paraId="671C59E0" w14:textId="77777777" w:rsidR="0023063E" w:rsidRPr="00707B8E" w:rsidRDefault="0023063E" w:rsidP="002E58A2">
            <w:r w:rsidRPr="00707B8E">
              <w:t>1.3</w:t>
            </w:r>
          </w:p>
        </w:tc>
      </w:tr>
      <w:tr w:rsidR="0023063E" w:rsidRPr="00707B8E" w14:paraId="60F744AA" w14:textId="77777777" w:rsidTr="002E58A2">
        <w:trPr>
          <w:jc w:val="center"/>
        </w:trPr>
        <w:tc>
          <w:tcPr>
            <w:tcW w:w="0" w:type="auto"/>
            <w:hideMark/>
          </w:tcPr>
          <w:p w14:paraId="2A1280E9" w14:textId="77777777" w:rsidR="0023063E" w:rsidRPr="00707B8E" w:rsidRDefault="0023063E" w:rsidP="002E58A2">
            <w:r w:rsidRPr="00707B8E">
              <w:t>1.3.71</w:t>
            </w:r>
          </w:p>
        </w:tc>
        <w:tc>
          <w:tcPr>
            <w:tcW w:w="0" w:type="auto"/>
            <w:hideMark/>
          </w:tcPr>
          <w:p w14:paraId="22E83A98" w14:textId="77777777" w:rsidR="0023063E" w:rsidRPr="00707B8E" w:rsidRDefault="0023063E" w:rsidP="002E58A2">
            <w:r w:rsidRPr="00707B8E">
              <w:t>6.4</w:t>
            </w:r>
          </w:p>
        </w:tc>
        <w:tc>
          <w:tcPr>
            <w:tcW w:w="0" w:type="auto"/>
            <w:hideMark/>
          </w:tcPr>
          <w:p w14:paraId="421CABCA" w14:textId="77777777" w:rsidR="0023063E" w:rsidRPr="00707B8E" w:rsidRDefault="0023063E" w:rsidP="002E58A2">
            <w:r w:rsidRPr="00707B8E">
              <w:t>1.3</w:t>
            </w:r>
          </w:p>
        </w:tc>
      </w:tr>
      <w:tr w:rsidR="0023063E" w:rsidRPr="00707B8E" w14:paraId="39DF63F8" w14:textId="77777777" w:rsidTr="002E58A2">
        <w:trPr>
          <w:jc w:val="center"/>
        </w:trPr>
        <w:tc>
          <w:tcPr>
            <w:tcW w:w="0" w:type="auto"/>
            <w:hideMark/>
          </w:tcPr>
          <w:p w14:paraId="09121743" w14:textId="77777777" w:rsidR="0023063E" w:rsidRPr="00707B8E" w:rsidRDefault="0023063E" w:rsidP="002E58A2">
            <w:r w:rsidRPr="00707B8E">
              <w:t>1.3.72</w:t>
            </w:r>
          </w:p>
        </w:tc>
        <w:tc>
          <w:tcPr>
            <w:tcW w:w="0" w:type="auto"/>
            <w:hideMark/>
          </w:tcPr>
          <w:p w14:paraId="16130F3A" w14:textId="77777777" w:rsidR="0023063E" w:rsidRPr="00707B8E" w:rsidRDefault="0023063E" w:rsidP="002E58A2">
            <w:r w:rsidRPr="00707B8E">
              <w:t>6.5</w:t>
            </w:r>
          </w:p>
        </w:tc>
        <w:tc>
          <w:tcPr>
            <w:tcW w:w="0" w:type="auto"/>
            <w:hideMark/>
          </w:tcPr>
          <w:p w14:paraId="743BEC26" w14:textId="77777777" w:rsidR="0023063E" w:rsidRPr="00707B8E" w:rsidRDefault="0023063E" w:rsidP="002E58A2">
            <w:r w:rsidRPr="00707B8E">
              <w:t>1.3</w:t>
            </w:r>
          </w:p>
        </w:tc>
      </w:tr>
      <w:tr w:rsidR="0023063E" w:rsidRPr="00707B8E" w14:paraId="415B8117" w14:textId="77777777" w:rsidTr="002E58A2">
        <w:trPr>
          <w:jc w:val="center"/>
        </w:trPr>
        <w:tc>
          <w:tcPr>
            <w:tcW w:w="0" w:type="auto"/>
            <w:hideMark/>
          </w:tcPr>
          <w:p w14:paraId="4A0AE5CD" w14:textId="77777777" w:rsidR="0023063E" w:rsidRPr="00707B8E" w:rsidRDefault="0023063E" w:rsidP="002E58A2">
            <w:r w:rsidRPr="00707B8E">
              <w:t>1.4.20</w:t>
            </w:r>
          </w:p>
        </w:tc>
        <w:tc>
          <w:tcPr>
            <w:tcW w:w="0" w:type="auto"/>
            <w:hideMark/>
          </w:tcPr>
          <w:p w14:paraId="1F1ED8F8" w14:textId="77777777" w:rsidR="0023063E" w:rsidRPr="00707B8E" w:rsidRDefault="0023063E" w:rsidP="002E58A2">
            <w:r w:rsidRPr="00707B8E">
              <w:t>6.8</w:t>
            </w:r>
          </w:p>
        </w:tc>
        <w:tc>
          <w:tcPr>
            <w:tcW w:w="0" w:type="auto"/>
            <w:hideMark/>
          </w:tcPr>
          <w:p w14:paraId="7D76605B" w14:textId="77777777" w:rsidR="0023063E" w:rsidRPr="00707B8E" w:rsidRDefault="0023063E" w:rsidP="002E58A2">
            <w:r w:rsidRPr="00707B8E">
              <w:t>1.3</w:t>
            </w:r>
          </w:p>
        </w:tc>
      </w:tr>
      <w:tr w:rsidR="0023063E" w:rsidRPr="00707B8E" w14:paraId="662067EA" w14:textId="77777777" w:rsidTr="002E58A2">
        <w:trPr>
          <w:jc w:val="center"/>
        </w:trPr>
        <w:tc>
          <w:tcPr>
            <w:tcW w:w="0" w:type="auto"/>
            <w:hideMark/>
          </w:tcPr>
          <w:p w14:paraId="6E7416E9" w14:textId="77777777" w:rsidR="0023063E" w:rsidRPr="00707B8E" w:rsidRDefault="0023063E" w:rsidP="002E58A2">
            <w:r w:rsidRPr="00707B8E">
              <w:t>1.4.31</w:t>
            </w:r>
          </w:p>
        </w:tc>
        <w:tc>
          <w:tcPr>
            <w:tcW w:w="0" w:type="auto"/>
            <w:hideMark/>
          </w:tcPr>
          <w:p w14:paraId="769FD463" w14:textId="77777777" w:rsidR="0023063E" w:rsidRPr="00707B8E" w:rsidRDefault="0023063E" w:rsidP="002E58A2">
            <w:r w:rsidRPr="00707B8E">
              <w:t>7.0</w:t>
            </w:r>
          </w:p>
        </w:tc>
        <w:tc>
          <w:tcPr>
            <w:tcW w:w="0" w:type="auto"/>
            <w:hideMark/>
          </w:tcPr>
          <w:p w14:paraId="6CA3E1F5" w14:textId="77777777" w:rsidR="0023063E" w:rsidRPr="00707B8E" w:rsidRDefault="0023063E" w:rsidP="002E58A2">
            <w:r w:rsidRPr="00707B8E">
              <w:t>1.4</w:t>
            </w:r>
          </w:p>
        </w:tc>
      </w:tr>
      <w:tr w:rsidR="0023063E" w:rsidRPr="00707B8E" w14:paraId="6CF6D8A7" w14:textId="77777777" w:rsidTr="002E58A2">
        <w:trPr>
          <w:jc w:val="center"/>
        </w:trPr>
        <w:tc>
          <w:tcPr>
            <w:tcW w:w="0" w:type="auto"/>
            <w:hideMark/>
          </w:tcPr>
          <w:p w14:paraId="043F7C37" w14:textId="77777777" w:rsidR="0023063E" w:rsidRPr="00707B8E" w:rsidRDefault="0023063E" w:rsidP="002E58A2">
            <w:r w:rsidRPr="00707B8E">
              <w:t>1.5.21</w:t>
            </w:r>
          </w:p>
        </w:tc>
        <w:tc>
          <w:tcPr>
            <w:tcW w:w="0" w:type="auto"/>
            <w:hideMark/>
          </w:tcPr>
          <w:p w14:paraId="128CF54B" w14:textId="77777777" w:rsidR="0023063E" w:rsidRPr="00707B8E" w:rsidRDefault="0023063E" w:rsidP="002E58A2">
            <w:r w:rsidRPr="00707B8E">
              <w:t>7.2</w:t>
            </w:r>
          </w:p>
        </w:tc>
        <w:tc>
          <w:tcPr>
            <w:tcW w:w="0" w:type="auto"/>
            <w:hideMark/>
          </w:tcPr>
          <w:p w14:paraId="44AAF146" w14:textId="77777777" w:rsidR="0023063E" w:rsidRPr="00707B8E" w:rsidRDefault="0023063E" w:rsidP="002E58A2">
            <w:r w:rsidRPr="00707B8E">
              <w:t>1.4</w:t>
            </w:r>
          </w:p>
        </w:tc>
      </w:tr>
      <w:tr w:rsidR="0023063E" w:rsidRPr="00707B8E" w14:paraId="79C071B9" w14:textId="77777777" w:rsidTr="002E58A2">
        <w:trPr>
          <w:jc w:val="center"/>
        </w:trPr>
        <w:tc>
          <w:tcPr>
            <w:tcW w:w="0" w:type="auto"/>
            <w:hideMark/>
          </w:tcPr>
          <w:p w14:paraId="54E270C8" w14:textId="77777777" w:rsidR="0023063E" w:rsidRPr="00707B8E" w:rsidRDefault="0023063E" w:rsidP="002E58A2">
            <w:r w:rsidRPr="00707B8E">
              <w:t>1.5.31</w:t>
            </w:r>
          </w:p>
        </w:tc>
        <w:tc>
          <w:tcPr>
            <w:tcW w:w="0" w:type="auto"/>
            <w:hideMark/>
          </w:tcPr>
          <w:p w14:paraId="0E0D9B13" w14:textId="77777777" w:rsidR="0023063E" w:rsidRPr="00707B8E" w:rsidRDefault="0023063E" w:rsidP="002E58A2">
            <w:r w:rsidRPr="00707B8E">
              <w:t>7.3</w:t>
            </w:r>
          </w:p>
        </w:tc>
        <w:tc>
          <w:tcPr>
            <w:tcW w:w="0" w:type="auto"/>
            <w:hideMark/>
          </w:tcPr>
          <w:p w14:paraId="3B02E964" w14:textId="77777777" w:rsidR="0023063E" w:rsidRPr="00707B8E" w:rsidRDefault="0023063E" w:rsidP="002E58A2">
            <w:r w:rsidRPr="00707B8E">
              <w:t>1.4</w:t>
            </w:r>
          </w:p>
        </w:tc>
      </w:tr>
      <w:tr w:rsidR="0023063E" w:rsidRPr="00707B8E" w14:paraId="37BD2976" w14:textId="77777777" w:rsidTr="002E58A2">
        <w:trPr>
          <w:jc w:val="center"/>
        </w:trPr>
        <w:tc>
          <w:tcPr>
            <w:tcW w:w="0" w:type="auto"/>
            <w:hideMark/>
          </w:tcPr>
          <w:p w14:paraId="66D7C296" w14:textId="77777777" w:rsidR="0023063E" w:rsidRPr="00707B8E" w:rsidRDefault="0023063E" w:rsidP="002E58A2">
            <w:r w:rsidRPr="00707B8E">
              <w:t>1.6.21</w:t>
            </w:r>
          </w:p>
        </w:tc>
        <w:tc>
          <w:tcPr>
            <w:tcW w:w="0" w:type="auto"/>
            <w:hideMark/>
          </w:tcPr>
          <w:p w14:paraId="7E50E269" w14:textId="77777777" w:rsidR="0023063E" w:rsidRPr="00707B8E" w:rsidRDefault="0023063E" w:rsidP="002E58A2">
            <w:r w:rsidRPr="00707B8E">
              <w:t>7.5</w:t>
            </w:r>
          </w:p>
        </w:tc>
        <w:tc>
          <w:tcPr>
            <w:tcW w:w="0" w:type="auto"/>
            <w:hideMark/>
          </w:tcPr>
          <w:p w14:paraId="000AC1E5" w14:textId="77777777" w:rsidR="0023063E" w:rsidRPr="00707B8E" w:rsidRDefault="0023063E" w:rsidP="002E58A2">
            <w:r w:rsidRPr="00707B8E">
              <w:t>1.4</w:t>
            </w:r>
          </w:p>
        </w:tc>
      </w:tr>
      <w:tr w:rsidR="0023063E" w:rsidRPr="00707B8E" w14:paraId="64923EB9" w14:textId="77777777" w:rsidTr="002E58A2">
        <w:trPr>
          <w:jc w:val="center"/>
        </w:trPr>
        <w:tc>
          <w:tcPr>
            <w:tcW w:w="0" w:type="auto"/>
            <w:hideMark/>
          </w:tcPr>
          <w:p w14:paraId="6EEC6158" w14:textId="77777777" w:rsidR="0023063E" w:rsidRPr="00707B8E" w:rsidRDefault="0023063E" w:rsidP="002E58A2">
            <w:r w:rsidRPr="00707B8E">
              <w:t>1.7.10</w:t>
            </w:r>
          </w:p>
        </w:tc>
        <w:tc>
          <w:tcPr>
            <w:tcW w:w="0" w:type="auto"/>
            <w:hideMark/>
          </w:tcPr>
          <w:p w14:paraId="7D5F4D66" w14:textId="77777777" w:rsidR="0023063E" w:rsidRPr="00707B8E" w:rsidRDefault="0023063E" w:rsidP="002E58A2">
            <w:r w:rsidRPr="00707B8E">
              <w:t>7.6</w:t>
            </w:r>
          </w:p>
        </w:tc>
        <w:tc>
          <w:tcPr>
            <w:tcW w:w="0" w:type="auto"/>
            <w:hideMark/>
          </w:tcPr>
          <w:p w14:paraId="4C293991" w14:textId="77777777" w:rsidR="0023063E" w:rsidRPr="00707B8E" w:rsidRDefault="0023063E" w:rsidP="002E58A2">
            <w:r w:rsidRPr="00707B8E">
              <w:t>1.4</w:t>
            </w:r>
          </w:p>
        </w:tc>
      </w:tr>
      <w:tr w:rsidR="0023063E" w:rsidRPr="00707B8E" w14:paraId="2F5D4A54" w14:textId="77777777" w:rsidTr="002E58A2">
        <w:trPr>
          <w:jc w:val="center"/>
        </w:trPr>
        <w:tc>
          <w:tcPr>
            <w:tcW w:w="0" w:type="auto"/>
            <w:hideMark/>
          </w:tcPr>
          <w:p w14:paraId="597D313F" w14:textId="77777777" w:rsidR="0023063E" w:rsidRPr="00707B8E" w:rsidRDefault="0023063E" w:rsidP="002E58A2">
            <w:r w:rsidRPr="00707B8E">
              <w:t>1.8.10</w:t>
            </w:r>
          </w:p>
        </w:tc>
        <w:tc>
          <w:tcPr>
            <w:tcW w:w="0" w:type="auto"/>
            <w:hideMark/>
          </w:tcPr>
          <w:p w14:paraId="32D72943" w14:textId="77777777" w:rsidR="0023063E" w:rsidRPr="00707B8E" w:rsidRDefault="0023063E" w:rsidP="002E58A2">
            <w:r w:rsidRPr="00707B8E">
              <w:t>8.0</w:t>
            </w:r>
          </w:p>
        </w:tc>
        <w:tc>
          <w:tcPr>
            <w:tcW w:w="0" w:type="auto"/>
            <w:hideMark/>
          </w:tcPr>
          <w:p w14:paraId="0356ADFC" w14:textId="77777777" w:rsidR="0023063E" w:rsidRPr="00707B8E" w:rsidRDefault="0023063E" w:rsidP="002E58A2">
            <w:r w:rsidRPr="00707B8E">
              <w:t>1.8</w:t>
            </w:r>
          </w:p>
        </w:tc>
      </w:tr>
      <w:tr w:rsidR="0023063E" w:rsidRPr="00707B8E" w14:paraId="72B51D8D" w14:textId="77777777" w:rsidTr="002E58A2">
        <w:trPr>
          <w:jc w:val="center"/>
        </w:trPr>
        <w:tc>
          <w:tcPr>
            <w:tcW w:w="0" w:type="auto"/>
            <w:hideMark/>
          </w:tcPr>
          <w:p w14:paraId="28F951AF" w14:textId="77777777" w:rsidR="0023063E" w:rsidRPr="00707B8E" w:rsidRDefault="0023063E" w:rsidP="002E58A2">
            <w:r w:rsidRPr="00707B8E">
              <w:t>1.8.20</w:t>
            </w:r>
          </w:p>
        </w:tc>
        <w:tc>
          <w:tcPr>
            <w:tcW w:w="0" w:type="auto"/>
            <w:hideMark/>
          </w:tcPr>
          <w:p w14:paraId="7FBF5FE4" w14:textId="77777777" w:rsidR="0023063E" w:rsidRPr="00707B8E" w:rsidRDefault="0023063E" w:rsidP="002E58A2">
            <w:r w:rsidRPr="00707B8E">
              <w:t>8.2</w:t>
            </w:r>
          </w:p>
        </w:tc>
        <w:tc>
          <w:tcPr>
            <w:tcW w:w="0" w:type="auto"/>
            <w:hideMark/>
          </w:tcPr>
          <w:p w14:paraId="6BCEAC4E" w14:textId="77777777" w:rsidR="0023063E" w:rsidRPr="00707B8E" w:rsidRDefault="0023063E" w:rsidP="002E58A2">
            <w:r w:rsidRPr="00707B8E">
              <w:t>1.8</w:t>
            </w:r>
          </w:p>
        </w:tc>
      </w:tr>
      <w:tr w:rsidR="0023063E" w:rsidRPr="00707B8E" w14:paraId="3553A9CF" w14:textId="77777777" w:rsidTr="002E58A2">
        <w:trPr>
          <w:jc w:val="center"/>
        </w:trPr>
        <w:tc>
          <w:tcPr>
            <w:tcW w:w="0" w:type="auto"/>
            <w:hideMark/>
          </w:tcPr>
          <w:p w14:paraId="293B95BF" w14:textId="77777777" w:rsidR="0023063E" w:rsidRPr="00707B8E" w:rsidRDefault="0023063E" w:rsidP="002E58A2">
            <w:r w:rsidRPr="00707B8E">
              <w:t>1.9.0</w:t>
            </w:r>
          </w:p>
        </w:tc>
        <w:tc>
          <w:tcPr>
            <w:tcW w:w="0" w:type="auto"/>
            <w:hideMark/>
          </w:tcPr>
          <w:p w14:paraId="6DEC8D09" w14:textId="77777777" w:rsidR="0023063E" w:rsidRPr="00707B8E" w:rsidRDefault="0023063E" w:rsidP="002E58A2">
            <w:r w:rsidRPr="00707B8E">
              <w:t>8.3</w:t>
            </w:r>
          </w:p>
        </w:tc>
        <w:tc>
          <w:tcPr>
            <w:tcW w:w="0" w:type="auto"/>
            <w:hideMark/>
          </w:tcPr>
          <w:p w14:paraId="26EB8B81" w14:textId="77777777" w:rsidR="0023063E" w:rsidRPr="00707B8E" w:rsidRDefault="0023063E" w:rsidP="002E58A2">
            <w:r w:rsidRPr="00707B8E">
              <w:t>1.8</w:t>
            </w:r>
          </w:p>
        </w:tc>
      </w:tr>
      <w:tr w:rsidR="0023063E" w:rsidRPr="00707B8E" w14:paraId="6C5CCB76" w14:textId="77777777" w:rsidTr="002E58A2">
        <w:trPr>
          <w:jc w:val="center"/>
        </w:trPr>
        <w:tc>
          <w:tcPr>
            <w:tcW w:w="0" w:type="auto"/>
            <w:hideMark/>
          </w:tcPr>
          <w:p w14:paraId="65A62AC9" w14:textId="77777777" w:rsidR="0023063E" w:rsidRPr="00707B8E" w:rsidRDefault="0023063E" w:rsidP="002E58A2">
            <w:r w:rsidRPr="00707B8E">
              <w:t>1.9.10</w:t>
            </w:r>
          </w:p>
        </w:tc>
        <w:tc>
          <w:tcPr>
            <w:tcW w:w="0" w:type="auto"/>
            <w:hideMark/>
          </w:tcPr>
          <w:p w14:paraId="32C450E3" w14:textId="77777777" w:rsidR="0023063E" w:rsidRPr="00707B8E" w:rsidRDefault="0023063E" w:rsidP="002E58A2">
            <w:r w:rsidRPr="00707B8E">
              <w:t>8.4</w:t>
            </w:r>
          </w:p>
        </w:tc>
        <w:tc>
          <w:tcPr>
            <w:tcW w:w="0" w:type="auto"/>
            <w:hideMark/>
          </w:tcPr>
          <w:p w14:paraId="305FF593" w14:textId="77777777" w:rsidR="0023063E" w:rsidRPr="00707B8E" w:rsidRDefault="0023063E" w:rsidP="002E58A2">
            <w:r w:rsidRPr="00707B8E">
              <w:t>1.8</w:t>
            </w:r>
          </w:p>
        </w:tc>
      </w:tr>
      <w:tr w:rsidR="0023063E" w:rsidRPr="00707B8E" w14:paraId="2B7D08EC" w14:textId="77777777" w:rsidTr="002E58A2">
        <w:trPr>
          <w:jc w:val="center"/>
        </w:trPr>
        <w:tc>
          <w:tcPr>
            <w:tcW w:w="0" w:type="auto"/>
            <w:hideMark/>
          </w:tcPr>
          <w:p w14:paraId="3EF65D83" w14:textId="77777777" w:rsidR="0023063E" w:rsidRPr="00707B8E" w:rsidRDefault="0023063E" w:rsidP="002E58A2">
            <w:r w:rsidRPr="00707B8E">
              <w:t>1.9.20</w:t>
            </w:r>
          </w:p>
        </w:tc>
        <w:tc>
          <w:tcPr>
            <w:tcW w:w="0" w:type="auto"/>
            <w:hideMark/>
          </w:tcPr>
          <w:p w14:paraId="0C6E36F2" w14:textId="77777777" w:rsidR="0023063E" w:rsidRPr="00707B8E" w:rsidRDefault="0023063E" w:rsidP="002E58A2">
            <w:r w:rsidRPr="00707B8E">
              <w:t>8.5</w:t>
            </w:r>
          </w:p>
        </w:tc>
        <w:tc>
          <w:tcPr>
            <w:tcW w:w="0" w:type="auto"/>
            <w:hideMark/>
          </w:tcPr>
          <w:p w14:paraId="7B3E98E8" w14:textId="77777777" w:rsidR="0023063E" w:rsidRPr="00707B8E" w:rsidRDefault="0023063E" w:rsidP="002E58A2">
            <w:r w:rsidRPr="00707B8E">
              <w:t>1.8</w:t>
            </w:r>
          </w:p>
        </w:tc>
      </w:tr>
      <w:tr w:rsidR="0023063E" w:rsidRPr="00707B8E" w14:paraId="280C4B64" w14:textId="77777777" w:rsidTr="002E58A2">
        <w:trPr>
          <w:jc w:val="center"/>
        </w:trPr>
        <w:tc>
          <w:tcPr>
            <w:tcW w:w="0" w:type="auto"/>
            <w:hideMark/>
          </w:tcPr>
          <w:p w14:paraId="76CC1D53" w14:textId="77777777" w:rsidR="0023063E" w:rsidRPr="00707B8E" w:rsidRDefault="0023063E" w:rsidP="002E58A2">
            <w:r w:rsidRPr="00707B8E">
              <w:t>1.9.22</w:t>
            </w:r>
          </w:p>
        </w:tc>
        <w:tc>
          <w:tcPr>
            <w:tcW w:w="0" w:type="auto"/>
            <w:hideMark/>
          </w:tcPr>
          <w:p w14:paraId="0F8DDFF5" w14:textId="77777777" w:rsidR="0023063E" w:rsidRPr="00707B8E" w:rsidRDefault="0023063E" w:rsidP="002E58A2">
            <w:r w:rsidRPr="00707B8E">
              <w:t>8.7</w:t>
            </w:r>
          </w:p>
        </w:tc>
        <w:tc>
          <w:tcPr>
            <w:tcW w:w="0" w:type="auto"/>
            <w:hideMark/>
          </w:tcPr>
          <w:p w14:paraId="50D57592" w14:textId="77777777" w:rsidR="0023063E" w:rsidRPr="00707B8E" w:rsidRDefault="0023063E" w:rsidP="002E58A2">
            <w:r w:rsidRPr="00707B8E">
              <w:t>1.8</w:t>
            </w:r>
          </w:p>
        </w:tc>
      </w:tr>
      <w:tr w:rsidR="0023063E" w:rsidRPr="00707B8E" w14:paraId="1F16DDC6" w14:textId="77777777" w:rsidTr="002E58A2">
        <w:trPr>
          <w:jc w:val="center"/>
        </w:trPr>
        <w:tc>
          <w:tcPr>
            <w:tcW w:w="0" w:type="auto"/>
            <w:hideMark/>
          </w:tcPr>
          <w:p w14:paraId="7AB4FDA3" w14:textId="77777777" w:rsidR="0023063E" w:rsidRPr="00707B8E" w:rsidRDefault="0023063E" w:rsidP="002E58A2">
            <w:r w:rsidRPr="00707B8E">
              <w:t>1.9.23</w:t>
            </w:r>
          </w:p>
        </w:tc>
        <w:tc>
          <w:tcPr>
            <w:tcW w:w="0" w:type="auto"/>
            <w:hideMark/>
          </w:tcPr>
          <w:p w14:paraId="0C734CE8" w14:textId="77777777" w:rsidR="0023063E" w:rsidRPr="00707B8E" w:rsidRDefault="0023063E" w:rsidP="002E58A2">
            <w:r w:rsidRPr="00707B8E">
              <w:t>8.9</w:t>
            </w:r>
          </w:p>
        </w:tc>
        <w:tc>
          <w:tcPr>
            <w:tcW w:w="0" w:type="auto"/>
            <w:hideMark/>
          </w:tcPr>
          <w:p w14:paraId="3E5A08F8" w14:textId="77777777" w:rsidR="0023063E" w:rsidRPr="00707B8E" w:rsidRDefault="0023063E" w:rsidP="002E58A2">
            <w:r w:rsidRPr="00707B8E">
              <w:t>1.8</w:t>
            </w:r>
          </w:p>
        </w:tc>
      </w:tr>
      <w:tr w:rsidR="0023063E" w:rsidRPr="00707B8E" w14:paraId="33991528" w14:textId="77777777" w:rsidTr="002E58A2">
        <w:trPr>
          <w:jc w:val="center"/>
        </w:trPr>
        <w:tc>
          <w:tcPr>
            <w:tcW w:w="0" w:type="auto"/>
            <w:hideMark/>
          </w:tcPr>
          <w:p w14:paraId="4B46B9F0" w14:textId="77777777" w:rsidR="0023063E" w:rsidRPr="00707B8E" w:rsidRDefault="0023063E" w:rsidP="002E58A2">
            <w:r w:rsidRPr="00707B8E">
              <w:t>1.9.24</w:t>
            </w:r>
          </w:p>
        </w:tc>
        <w:tc>
          <w:tcPr>
            <w:tcW w:w="0" w:type="auto"/>
            <w:hideMark/>
          </w:tcPr>
          <w:p w14:paraId="73581130" w14:textId="77777777" w:rsidR="0023063E" w:rsidRPr="00707B8E" w:rsidRDefault="0023063E" w:rsidP="002E58A2">
            <w:r w:rsidRPr="00707B8E">
              <w:t>8.10</w:t>
            </w:r>
          </w:p>
        </w:tc>
        <w:tc>
          <w:tcPr>
            <w:tcW w:w="0" w:type="auto"/>
            <w:hideMark/>
          </w:tcPr>
          <w:p w14:paraId="149858F3" w14:textId="77777777" w:rsidR="0023063E" w:rsidRPr="00707B8E" w:rsidRDefault="0023063E" w:rsidP="002E58A2">
            <w:r w:rsidRPr="00707B8E">
              <w:t>1.8</w:t>
            </w:r>
          </w:p>
        </w:tc>
      </w:tr>
    </w:tbl>
    <w:p w14:paraId="6BE1CF48" w14:textId="77777777" w:rsidR="0023063E" w:rsidRDefault="0023063E" w:rsidP="0023063E">
      <w:pPr>
        <w:pStyle w:val="5"/>
      </w:pPr>
      <w:r>
        <w:rPr>
          <w:rFonts w:hint="eastAsia"/>
        </w:rPr>
        <w:t>G</w:t>
      </w:r>
      <w:r>
        <w:t>radle</w:t>
      </w:r>
      <w:r>
        <w:rPr>
          <w:rFonts w:hint="eastAsia"/>
        </w:rPr>
        <w:t>版本与</w:t>
      </w:r>
      <w:r>
        <w:rPr>
          <w:rFonts w:hint="eastAsia"/>
        </w:rPr>
        <w:t>AGP</w:t>
      </w:r>
      <w:r>
        <w:t>(</w:t>
      </w:r>
      <w:r w:rsidRPr="00C07EBF">
        <w:t>Android Gradle plugin</w:t>
      </w:r>
      <w:r>
        <w:t>)</w:t>
      </w:r>
      <w:r>
        <w:rPr>
          <w:rFonts w:hint="eastAsia"/>
        </w:rPr>
        <w:t>版本的兼容性</w:t>
      </w:r>
    </w:p>
    <w:p w14:paraId="53A8FD50" w14:textId="77777777" w:rsidR="0023063E" w:rsidRDefault="0023063E" w:rsidP="0023063E">
      <w:r w:rsidRPr="00700110">
        <w:t>Gradle</w:t>
      </w:r>
      <w:r w:rsidRPr="00700110">
        <w:t>、</w:t>
      </w:r>
      <w:r w:rsidRPr="00700110">
        <w:t xml:space="preserve">Gradle plugin </w:t>
      </w:r>
      <w:r w:rsidRPr="00700110">
        <w:t>基础认知</w:t>
      </w:r>
      <w:r w:rsidRPr="00700110">
        <w:t>_android gradle plugin-CSDN</w:t>
      </w:r>
      <w:r w:rsidRPr="00700110">
        <w:t>博客</w:t>
      </w:r>
    </w:p>
    <w:p w14:paraId="150ABD6F" w14:textId="1BA218F0" w:rsidR="0023063E" w:rsidRDefault="00B3597E" w:rsidP="0023063E">
      <w:hyperlink r:id="rId324" w:history="1">
        <w:r w:rsidR="0023063E" w:rsidRPr="00151FB3">
          <w:rPr>
            <w:rStyle w:val="ae"/>
          </w:rPr>
          <w:t>https://blog.csdn.net/qq_20451879/article/details/85138675</w:t>
        </w:r>
      </w:hyperlink>
    </w:p>
    <w:p w14:paraId="5811F6DB" w14:textId="77777777" w:rsidR="0023063E" w:rsidRDefault="0023063E" w:rsidP="0023063E"/>
    <w:p w14:paraId="44381DDA" w14:textId="7CBEB28A" w:rsidR="0023063E" w:rsidRDefault="0023063E" w:rsidP="0023063E">
      <w:pPr>
        <w:pStyle w:val="aa"/>
        <w:jc w:val="center"/>
      </w:pPr>
      <w:bookmarkStart w:id="249" w:name="_Ref17933251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207A">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5207A">
        <w:rPr>
          <w:noProof/>
        </w:rPr>
        <w:t>3</w:t>
      </w:r>
      <w:r>
        <w:fldChar w:fldCharType="end"/>
      </w:r>
      <w:bookmarkEnd w:id="249"/>
      <w:r>
        <w:t xml:space="preserve"> </w:t>
      </w:r>
      <w:r>
        <w:rPr>
          <w:rFonts w:hint="eastAsia"/>
        </w:rPr>
        <w:t>AGP</w:t>
      </w:r>
      <w:r>
        <w:t>(</w:t>
      </w:r>
      <w:r w:rsidRPr="00C07EBF">
        <w:t>Android Gradle plugin</w:t>
      </w:r>
      <w:r>
        <w:t>)</w:t>
      </w:r>
      <w:r>
        <w:rPr>
          <w:rFonts w:hint="eastAsia"/>
        </w:rPr>
        <w:t>与</w:t>
      </w:r>
      <w:r>
        <w:rPr>
          <w:rFonts w:hint="eastAsia"/>
        </w:rPr>
        <w:t>Gradle</w:t>
      </w:r>
      <w:r>
        <w:rPr>
          <w:rFonts w:hint="eastAsia"/>
        </w:rPr>
        <w:t>版本的兼容性</w:t>
      </w:r>
    </w:p>
    <w:tbl>
      <w:tblPr>
        <w:tblStyle w:val="a9"/>
        <w:tblW w:w="0" w:type="auto"/>
        <w:jc w:val="center"/>
        <w:tblLook w:val="04A0" w:firstRow="1" w:lastRow="0" w:firstColumn="1" w:lastColumn="0" w:noHBand="0" w:noVBand="1"/>
      </w:tblPr>
      <w:tblGrid>
        <w:gridCol w:w="1016"/>
        <w:gridCol w:w="2361"/>
      </w:tblGrid>
      <w:tr w:rsidR="0023063E" w:rsidRPr="00700110" w14:paraId="7E10A1F2" w14:textId="77777777" w:rsidTr="002E58A2">
        <w:trPr>
          <w:jc w:val="center"/>
        </w:trPr>
        <w:tc>
          <w:tcPr>
            <w:tcW w:w="0" w:type="auto"/>
            <w:hideMark/>
          </w:tcPr>
          <w:p w14:paraId="37DE1C6C" w14:textId="77777777" w:rsidR="0023063E" w:rsidRPr="00700110" w:rsidRDefault="0023063E" w:rsidP="002E58A2">
            <w:r w:rsidRPr="00700110">
              <w:t>插件版本</w:t>
            </w:r>
          </w:p>
        </w:tc>
        <w:tc>
          <w:tcPr>
            <w:tcW w:w="0" w:type="auto"/>
            <w:hideMark/>
          </w:tcPr>
          <w:p w14:paraId="5EF5281C" w14:textId="77777777" w:rsidR="0023063E" w:rsidRPr="00700110" w:rsidRDefault="0023063E" w:rsidP="002E58A2">
            <w:r w:rsidRPr="00700110">
              <w:t>所需的最低</w:t>
            </w:r>
            <w:r w:rsidRPr="00700110">
              <w:t xml:space="preserve"> Gradle </w:t>
            </w:r>
            <w:r w:rsidRPr="00700110">
              <w:t>版本</w:t>
            </w:r>
          </w:p>
        </w:tc>
      </w:tr>
      <w:tr w:rsidR="0023063E" w:rsidRPr="00700110" w14:paraId="480DBD60" w14:textId="77777777" w:rsidTr="002E58A2">
        <w:trPr>
          <w:jc w:val="center"/>
        </w:trPr>
        <w:tc>
          <w:tcPr>
            <w:tcW w:w="0" w:type="auto"/>
            <w:hideMark/>
          </w:tcPr>
          <w:p w14:paraId="5F21B0B5" w14:textId="77777777" w:rsidR="0023063E" w:rsidRPr="00700110" w:rsidRDefault="0023063E" w:rsidP="002E58A2">
            <w:r w:rsidRPr="00700110">
              <w:t>8.0</w:t>
            </w:r>
          </w:p>
        </w:tc>
        <w:tc>
          <w:tcPr>
            <w:tcW w:w="0" w:type="auto"/>
            <w:hideMark/>
          </w:tcPr>
          <w:p w14:paraId="2A84E9E5" w14:textId="77777777" w:rsidR="0023063E" w:rsidRPr="00700110" w:rsidRDefault="0023063E" w:rsidP="002E58A2">
            <w:r w:rsidRPr="00700110">
              <w:t>8.0</w:t>
            </w:r>
          </w:p>
        </w:tc>
      </w:tr>
      <w:tr w:rsidR="0023063E" w:rsidRPr="00700110" w14:paraId="2A568945" w14:textId="77777777" w:rsidTr="002E58A2">
        <w:trPr>
          <w:jc w:val="center"/>
        </w:trPr>
        <w:tc>
          <w:tcPr>
            <w:tcW w:w="0" w:type="auto"/>
            <w:hideMark/>
          </w:tcPr>
          <w:p w14:paraId="5226D4C8" w14:textId="77777777" w:rsidR="0023063E" w:rsidRPr="00700110" w:rsidRDefault="0023063E" w:rsidP="002E58A2">
            <w:r w:rsidRPr="00700110">
              <w:t>7.4</w:t>
            </w:r>
          </w:p>
        </w:tc>
        <w:tc>
          <w:tcPr>
            <w:tcW w:w="0" w:type="auto"/>
            <w:hideMark/>
          </w:tcPr>
          <w:p w14:paraId="36BDCC61" w14:textId="77777777" w:rsidR="0023063E" w:rsidRPr="00700110" w:rsidRDefault="0023063E" w:rsidP="002E58A2">
            <w:r w:rsidRPr="00700110">
              <w:t>7.5</w:t>
            </w:r>
          </w:p>
        </w:tc>
      </w:tr>
      <w:tr w:rsidR="0023063E" w:rsidRPr="00700110" w14:paraId="2B2BF292" w14:textId="77777777" w:rsidTr="002E58A2">
        <w:trPr>
          <w:jc w:val="center"/>
        </w:trPr>
        <w:tc>
          <w:tcPr>
            <w:tcW w:w="0" w:type="auto"/>
            <w:hideMark/>
          </w:tcPr>
          <w:p w14:paraId="54DCE259" w14:textId="77777777" w:rsidR="0023063E" w:rsidRPr="00700110" w:rsidRDefault="0023063E" w:rsidP="002E58A2">
            <w:r w:rsidRPr="00700110">
              <w:t>7.3</w:t>
            </w:r>
          </w:p>
        </w:tc>
        <w:tc>
          <w:tcPr>
            <w:tcW w:w="0" w:type="auto"/>
            <w:hideMark/>
          </w:tcPr>
          <w:p w14:paraId="38E458B5" w14:textId="77777777" w:rsidR="0023063E" w:rsidRPr="00700110" w:rsidRDefault="0023063E" w:rsidP="002E58A2">
            <w:r w:rsidRPr="00700110">
              <w:t>7.4</w:t>
            </w:r>
          </w:p>
        </w:tc>
      </w:tr>
      <w:tr w:rsidR="0023063E" w:rsidRPr="00700110" w14:paraId="6DEFC634" w14:textId="77777777" w:rsidTr="002E58A2">
        <w:trPr>
          <w:jc w:val="center"/>
        </w:trPr>
        <w:tc>
          <w:tcPr>
            <w:tcW w:w="0" w:type="auto"/>
            <w:hideMark/>
          </w:tcPr>
          <w:p w14:paraId="50058435" w14:textId="77777777" w:rsidR="0023063E" w:rsidRPr="00700110" w:rsidRDefault="0023063E" w:rsidP="002E58A2">
            <w:r w:rsidRPr="00700110">
              <w:t>7.2</w:t>
            </w:r>
          </w:p>
        </w:tc>
        <w:tc>
          <w:tcPr>
            <w:tcW w:w="0" w:type="auto"/>
            <w:hideMark/>
          </w:tcPr>
          <w:p w14:paraId="7EADD5CB" w14:textId="77777777" w:rsidR="0023063E" w:rsidRPr="00700110" w:rsidRDefault="0023063E" w:rsidP="002E58A2">
            <w:r w:rsidRPr="00700110">
              <w:t>7.3.3</w:t>
            </w:r>
          </w:p>
        </w:tc>
      </w:tr>
      <w:tr w:rsidR="0023063E" w:rsidRPr="00700110" w14:paraId="69B82BDB" w14:textId="77777777" w:rsidTr="002E58A2">
        <w:trPr>
          <w:jc w:val="center"/>
        </w:trPr>
        <w:tc>
          <w:tcPr>
            <w:tcW w:w="0" w:type="auto"/>
            <w:hideMark/>
          </w:tcPr>
          <w:p w14:paraId="2293A3AA" w14:textId="77777777" w:rsidR="0023063E" w:rsidRPr="00700110" w:rsidRDefault="0023063E" w:rsidP="002E58A2">
            <w:r w:rsidRPr="00700110">
              <w:t>7.1</w:t>
            </w:r>
          </w:p>
        </w:tc>
        <w:tc>
          <w:tcPr>
            <w:tcW w:w="0" w:type="auto"/>
            <w:hideMark/>
          </w:tcPr>
          <w:p w14:paraId="14FA8475" w14:textId="77777777" w:rsidR="0023063E" w:rsidRPr="00700110" w:rsidRDefault="0023063E" w:rsidP="002E58A2">
            <w:r w:rsidRPr="00700110">
              <w:t>7.2</w:t>
            </w:r>
          </w:p>
        </w:tc>
      </w:tr>
      <w:tr w:rsidR="0023063E" w:rsidRPr="00700110" w14:paraId="66BE0859" w14:textId="77777777" w:rsidTr="002E58A2">
        <w:trPr>
          <w:jc w:val="center"/>
        </w:trPr>
        <w:tc>
          <w:tcPr>
            <w:tcW w:w="0" w:type="auto"/>
            <w:hideMark/>
          </w:tcPr>
          <w:p w14:paraId="597768F8" w14:textId="77777777" w:rsidR="0023063E" w:rsidRPr="00700110" w:rsidRDefault="0023063E" w:rsidP="002E58A2">
            <w:r w:rsidRPr="00700110">
              <w:t>7.0</w:t>
            </w:r>
          </w:p>
        </w:tc>
        <w:tc>
          <w:tcPr>
            <w:tcW w:w="0" w:type="auto"/>
            <w:hideMark/>
          </w:tcPr>
          <w:p w14:paraId="5502C7F6" w14:textId="77777777" w:rsidR="0023063E" w:rsidRPr="00700110" w:rsidRDefault="0023063E" w:rsidP="002E58A2">
            <w:r w:rsidRPr="00700110">
              <w:t>7.0</w:t>
            </w:r>
          </w:p>
        </w:tc>
      </w:tr>
      <w:tr w:rsidR="0023063E" w:rsidRPr="00700110" w14:paraId="25BD5F44" w14:textId="77777777" w:rsidTr="002E58A2">
        <w:trPr>
          <w:jc w:val="center"/>
        </w:trPr>
        <w:tc>
          <w:tcPr>
            <w:tcW w:w="0" w:type="auto"/>
            <w:hideMark/>
          </w:tcPr>
          <w:p w14:paraId="23533253" w14:textId="77777777" w:rsidR="0023063E" w:rsidRPr="00700110" w:rsidRDefault="0023063E" w:rsidP="002E58A2">
            <w:r w:rsidRPr="00700110">
              <w:t>4.2.0+</w:t>
            </w:r>
          </w:p>
        </w:tc>
        <w:tc>
          <w:tcPr>
            <w:tcW w:w="0" w:type="auto"/>
            <w:hideMark/>
          </w:tcPr>
          <w:p w14:paraId="49BE5485" w14:textId="77777777" w:rsidR="0023063E" w:rsidRPr="00700110" w:rsidRDefault="0023063E" w:rsidP="002E58A2">
            <w:r w:rsidRPr="00700110">
              <w:t>6.7.1</w:t>
            </w:r>
          </w:p>
        </w:tc>
      </w:tr>
    </w:tbl>
    <w:p w14:paraId="6CFC6B39" w14:textId="77777777" w:rsidR="0023063E" w:rsidRDefault="0023063E" w:rsidP="0023063E"/>
    <w:p w14:paraId="2AAA5A67" w14:textId="77777777" w:rsidR="0023063E" w:rsidRDefault="0023063E" w:rsidP="0023063E">
      <w:r>
        <w:rPr>
          <w:rFonts w:hint="eastAsia"/>
        </w:rPr>
        <w:t>A</w:t>
      </w:r>
      <w:r>
        <w:t>ndroid</w:t>
      </w:r>
      <w:r>
        <w:rPr>
          <w:rFonts w:hint="eastAsia"/>
        </w:rPr>
        <w:t xml:space="preserve"> </w:t>
      </w:r>
      <w:r>
        <w:t>Studio</w:t>
      </w:r>
      <w:r>
        <w:rPr>
          <w:rFonts w:hint="eastAsia"/>
        </w:rPr>
        <w:t>中可以通过“</w:t>
      </w:r>
      <w:r>
        <w:rPr>
          <w:rFonts w:hint="eastAsia"/>
        </w:rPr>
        <w:t>Project</w:t>
      </w:r>
      <w:r>
        <w:t xml:space="preserve"> </w:t>
      </w:r>
      <w:r>
        <w:rPr>
          <w:rFonts w:hint="eastAsia"/>
        </w:rPr>
        <w:t>Structure</w:t>
      </w:r>
      <w:r>
        <w:rPr>
          <w:rFonts w:hint="eastAsia"/>
        </w:rPr>
        <w:t>”查看</w:t>
      </w:r>
      <w:r>
        <w:rPr>
          <w:rFonts w:hint="eastAsia"/>
        </w:rPr>
        <w:t>Plugin</w:t>
      </w:r>
      <w:r>
        <w:rPr>
          <w:rFonts w:hint="eastAsia"/>
        </w:rPr>
        <w:t>版本和</w:t>
      </w:r>
      <w:r>
        <w:rPr>
          <w:rFonts w:hint="eastAsia"/>
        </w:rPr>
        <w:t>Gradle</w:t>
      </w:r>
      <w:r>
        <w:rPr>
          <w:rFonts w:hint="eastAsia"/>
        </w:rPr>
        <w:t>版本</w:t>
      </w:r>
    </w:p>
    <w:p w14:paraId="34FBB66C" w14:textId="33DEAB9F" w:rsidR="0005723C" w:rsidRDefault="0023063E" w:rsidP="00104895">
      <w:pPr>
        <w:jc w:val="center"/>
      </w:pPr>
      <w:r>
        <w:rPr>
          <w:noProof/>
        </w:rPr>
        <w:drawing>
          <wp:inline distT="0" distB="0" distL="0" distR="0" wp14:anchorId="15028CFC" wp14:editId="7DB2BFDA">
            <wp:extent cx="2898775" cy="152546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08707" cy="1530696"/>
                    </a:xfrm>
                    <a:prstGeom prst="rect">
                      <a:avLst/>
                    </a:prstGeom>
                  </pic:spPr>
                </pic:pic>
              </a:graphicData>
            </a:graphic>
          </wp:inline>
        </w:drawing>
      </w:r>
    </w:p>
    <w:p w14:paraId="1A544C28" w14:textId="77777777" w:rsidR="0005723C" w:rsidRDefault="0005723C" w:rsidP="0005723C">
      <w:pPr>
        <w:sectPr w:rsidR="0005723C" w:rsidSect="00DB070C">
          <w:pgSz w:w="11906" w:h="16838"/>
          <w:pgMar w:top="1440" w:right="1800" w:bottom="1440" w:left="1800" w:header="851" w:footer="992" w:gutter="0"/>
          <w:cols w:space="425"/>
          <w:titlePg/>
          <w:docGrid w:type="lines" w:linePitch="312"/>
        </w:sectPr>
      </w:pPr>
    </w:p>
    <w:p w14:paraId="7C569C8E" w14:textId="011EEC1A" w:rsidR="0005723C" w:rsidRPr="0005723C" w:rsidRDefault="0005723C" w:rsidP="0005723C"/>
    <w:p w14:paraId="29B9A474" w14:textId="468E7275" w:rsidR="007B630F" w:rsidRDefault="00140210" w:rsidP="00140210">
      <w:pPr>
        <w:pStyle w:val="1"/>
      </w:pPr>
      <w:bookmarkStart w:id="250" w:name="_Toc179417852"/>
      <w:r>
        <w:rPr>
          <w:rFonts w:hint="eastAsia"/>
        </w:rPr>
        <w:t>附录：</w:t>
      </w:r>
      <w:r w:rsidR="0058152F">
        <w:rPr>
          <w:rFonts w:hint="eastAsia"/>
        </w:rPr>
        <w:t>历史上</w:t>
      </w:r>
      <w:r w:rsidR="0096462F">
        <w:rPr>
          <w:rFonts w:hint="eastAsia"/>
        </w:rPr>
        <w:t>开设</w:t>
      </w:r>
      <w:r w:rsidR="00600EEA">
        <w:rPr>
          <w:rFonts w:hint="eastAsia"/>
        </w:rPr>
        <w:t>过的实验项目</w:t>
      </w:r>
      <w:bookmarkEnd w:id="250"/>
    </w:p>
    <w:p w14:paraId="0DA3E7E6" w14:textId="57B3AA5F" w:rsidR="001E37B2" w:rsidRDefault="001E37B2" w:rsidP="001E37B2"/>
    <w:p w14:paraId="229BD342" w14:textId="01FAA592" w:rsidR="00600EEA" w:rsidRDefault="00B3597E" w:rsidP="001E37B2">
      <w:hyperlink r:id="rId326" w:history="1">
        <w:r w:rsidR="00600EEA" w:rsidRPr="003D6865">
          <w:rPr>
            <w:rStyle w:val="ae"/>
          </w:rPr>
          <w:t>http://staff.ustc.edu.cn/~network/mmt/</w:t>
        </w:r>
      </w:hyperlink>
    </w:p>
    <w:p w14:paraId="66A0A98B" w14:textId="77777777" w:rsidR="00600EEA" w:rsidRPr="00600EEA" w:rsidRDefault="00600EEA" w:rsidP="001E37B2"/>
    <w:tbl>
      <w:tblPr>
        <w:tblW w:w="0" w:type="auto"/>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45"/>
        <w:gridCol w:w="2951"/>
        <w:gridCol w:w="512"/>
        <w:gridCol w:w="1560"/>
        <w:gridCol w:w="949"/>
      </w:tblGrid>
      <w:tr w:rsidR="001E37B2" w:rsidRPr="00D15048" w14:paraId="135D9DC6"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7534A20" w14:textId="77777777" w:rsidR="001E37B2" w:rsidRPr="00D15048" w:rsidRDefault="001E37B2">
            <w:pPr>
              <w:widowControl/>
              <w:adjustRightInd/>
              <w:snapToGrid/>
              <w:jc w:val="center"/>
              <w:rPr>
                <w:rFonts w:cs="Times New Roman"/>
              </w:rPr>
            </w:pPr>
            <w:r w:rsidRPr="00D15048">
              <w:rPr>
                <w:rFonts w:cs="Times New Roman"/>
                <w:b/>
                <w:bCs/>
              </w:rPr>
              <w:t>序号</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4F648D" w14:textId="77777777" w:rsidR="001E37B2" w:rsidRPr="00D15048" w:rsidRDefault="001E37B2">
            <w:pPr>
              <w:jc w:val="center"/>
              <w:rPr>
                <w:rFonts w:cs="Times New Roman"/>
              </w:rPr>
            </w:pPr>
            <w:r w:rsidRPr="00D15048">
              <w:rPr>
                <w:rFonts w:cs="Times New Roman"/>
                <w:b/>
                <w:bCs/>
              </w:rPr>
              <w:t>实验名称</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DD12E2A" w14:textId="77777777" w:rsidR="001E37B2" w:rsidRPr="00D15048" w:rsidRDefault="001E37B2">
            <w:pPr>
              <w:jc w:val="center"/>
              <w:rPr>
                <w:rFonts w:cs="Times New Roman"/>
              </w:rPr>
            </w:pPr>
            <w:r w:rsidRPr="00D15048">
              <w:rPr>
                <w:rFonts w:cs="Times New Roman"/>
                <w:b/>
                <w:bCs/>
              </w:rPr>
              <w:t>范例</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E50342" w14:textId="77777777" w:rsidR="001E37B2" w:rsidRPr="00D15048" w:rsidRDefault="001E37B2">
            <w:pPr>
              <w:jc w:val="center"/>
              <w:rPr>
                <w:rFonts w:cs="Times New Roman"/>
              </w:rPr>
            </w:pPr>
            <w:r w:rsidRPr="00D15048">
              <w:rPr>
                <w:rFonts w:cs="Times New Roman"/>
                <w:b/>
                <w:bCs/>
              </w:rPr>
              <w:t>内容分类</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8BADA82" w14:textId="77777777" w:rsidR="001E37B2" w:rsidRPr="00D15048" w:rsidRDefault="001E37B2">
            <w:pPr>
              <w:jc w:val="center"/>
              <w:rPr>
                <w:rFonts w:cs="Times New Roman"/>
              </w:rPr>
            </w:pPr>
            <w:r w:rsidRPr="00D15048">
              <w:rPr>
                <w:rFonts w:cs="Times New Roman"/>
                <w:b/>
                <w:bCs/>
              </w:rPr>
              <w:t>实验类别</w:t>
            </w:r>
          </w:p>
        </w:tc>
      </w:tr>
      <w:tr w:rsidR="001E37B2" w:rsidRPr="00D15048" w14:paraId="731777C7"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97A61AA" w14:textId="77777777" w:rsidR="001E37B2" w:rsidRPr="00D15048" w:rsidRDefault="001E37B2">
            <w:pPr>
              <w:jc w:val="left"/>
              <w:rPr>
                <w:rFonts w:cs="Times New Roman"/>
              </w:rPr>
            </w:pPr>
            <w:r w:rsidRPr="00D15048">
              <w:rPr>
                <w:rFonts w:cs="Times New Roman"/>
              </w:rPr>
              <w:t>实验一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017B18" w14:textId="07AE758F" w:rsidR="001E37B2" w:rsidRPr="00D15048" w:rsidRDefault="00B3597E">
            <w:pPr>
              <w:rPr>
                <w:rFonts w:cs="Times New Roman"/>
              </w:rPr>
            </w:pPr>
            <w:hyperlink r:id="rId327" w:history="1">
              <w:r w:rsidR="001E37B2" w:rsidRPr="00D15048">
                <w:rPr>
                  <w:rStyle w:val="ae"/>
                  <w:rFonts w:cs="Times New Roman"/>
                </w:rPr>
                <w:t>MCAI1.0</w:t>
              </w:r>
              <w:r w:rsidR="001E37B2" w:rsidRPr="00D15048">
                <w:rPr>
                  <w:rStyle w:val="ae"/>
                  <w:rFonts w:cs="Times New Roman"/>
                </w:rPr>
                <w:t>演示</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EDC145F" w14:textId="77777777" w:rsidR="001E37B2" w:rsidRPr="00D15048" w:rsidRDefault="001E37B2">
            <w:pPr>
              <w:jc w:val="center"/>
              <w:rPr>
                <w:rFonts w:cs="Times New Roman"/>
              </w:rPr>
            </w:pPr>
            <w:r w:rsidRPr="00D15048">
              <w:rPr>
                <w:rFonts w:cs="Times New Roman"/>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C065361" w14:textId="77777777" w:rsidR="001E37B2" w:rsidRPr="00D15048" w:rsidRDefault="001E37B2">
            <w:pPr>
              <w:jc w:val="left"/>
              <w:rPr>
                <w:rFonts w:cs="Times New Roman"/>
              </w:rPr>
            </w:pPr>
            <w:r w:rsidRPr="00D15048">
              <w:rPr>
                <w:rFonts w:cs="Times New Roman"/>
                <w:color w:val="008000"/>
              </w:rPr>
              <w:t>多媒体素材操作</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9B9AC65" w14:textId="77777777" w:rsidR="001E37B2" w:rsidRPr="00D15048" w:rsidRDefault="001E37B2">
            <w:pPr>
              <w:jc w:val="center"/>
              <w:rPr>
                <w:rFonts w:cs="Times New Roman"/>
              </w:rPr>
            </w:pPr>
            <w:r w:rsidRPr="00D15048">
              <w:rPr>
                <w:rFonts w:cs="Times New Roman"/>
                <w:color w:val="808080"/>
              </w:rPr>
              <w:t>演示型</w:t>
            </w:r>
          </w:p>
        </w:tc>
      </w:tr>
      <w:tr w:rsidR="001E37B2" w:rsidRPr="00D15048" w14:paraId="2AE4E2FD"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5B0C5F" w14:textId="77777777" w:rsidR="001E37B2" w:rsidRPr="00D15048" w:rsidRDefault="001E37B2">
            <w:pPr>
              <w:jc w:val="left"/>
              <w:rPr>
                <w:rFonts w:cs="Times New Roman"/>
              </w:rPr>
            </w:pPr>
            <w:r w:rsidRPr="00D15048">
              <w:rPr>
                <w:rFonts w:cs="Times New Roman"/>
              </w:rPr>
              <w:t>实验二</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DF674BF" w14:textId="4AE0A62C" w:rsidR="001E37B2" w:rsidRPr="00D15048" w:rsidRDefault="00B3597E">
            <w:pPr>
              <w:rPr>
                <w:rFonts w:cs="Times New Roman"/>
              </w:rPr>
            </w:pPr>
            <w:hyperlink r:id="rId328" w:history="1">
              <w:r w:rsidR="001E37B2" w:rsidRPr="00D15048">
                <w:rPr>
                  <w:rStyle w:val="ae"/>
                  <w:rFonts w:cs="Times New Roman"/>
                </w:rPr>
                <w:t>动画制作</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2E9B43C" w14:textId="77777777" w:rsidR="001E37B2" w:rsidRPr="00D15048" w:rsidRDefault="001E37B2">
            <w:pPr>
              <w:jc w:val="center"/>
              <w:rPr>
                <w:rFonts w:cs="Times New Roman"/>
              </w:rPr>
            </w:pPr>
            <w:r w:rsidRPr="00D15048">
              <w:rPr>
                <w:rFonts w:cs="Times New Roman"/>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B4040A" w14:textId="77777777" w:rsidR="001E37B2" w:rsidRPr="00D15048" w:rsidRDefault="001E37B2">
            <w:pPr>
              <w:jc w:val="left"/>
              <w:rPr>
                <w:rFonts w:cs="Times New Roman"/>
              </w:rPr>
            </w:pPr>
            <w:r w:rsidRPr="00D15048">
              <w:rPr>
                <w:rFonts w:cs="Times New Roman"/>
                <w:color w:val="008000"/>
              </w:rPr>
              <w:t>多媒体素材制作</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0BCDD9"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01012F5F"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9E4BFA1" w14:textId="77777777" w:rsidR="001E37B2" w:rsidRPr="00D15048" w:rsidRDefault="001E37B2">
            <w:pPr>
              <w:jc w:val="left"/>
              <w:rPr>
                <w:rFonts w:cs="Times New Roman"/>
              </w:rPr>
            </w:pPr>
            <w:r w:rsidRPr="00D15048">
              <w:rPr>
                <w:rFonts w:cs="Times New Roman"/>
              </w:rPr>
              <w:t>实验三</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985469" w14:textId="2753D1CC" w:rsidR="001E37B2" w:rsidRPr="00D15048" w:rsidRDefault="00B3597E">
            <w:pPr>
              <w:rPr>
                <w:rFonts w:cs="Times New Roman"/>
              </w:rPr>
            </w:pPr>
            <w:hyperlink r:id="rId329" w:history="1">
              <w:r w:rsidR="001E37B2" w:rsidRPr="00D15048">
                <w:rPr>
                  <w:rStyle w:val="ae"/>
                  <w:rFonts w:cs="Times New Roman"/>
                </w:rPr>
                <w:t>视频编辑</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9EB2094" w14:textId="55A45846" w:rsidR="001E37B2" w:rsidRPr="00D15048" w:rsidRDefault="00B3597E">
            <w:pPr>
              <w:jc w:val="center"/>
              <w:rPr>
                <w:rFonts w:cs="Times New Roman"/>
              </w:rPr>
            </w:pPr>
            <w:hyperlink r:id="rId330"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C4D9ED7" w14:textId="77777777" w:rsidR="001E37B2" w:rsidRPr="00D15048" w:rsidRDefault="001E37B2">
            <w:pPr>
              <w:jc w:val="left"/>
              <w:rPr>
                <w:rFonts w:cs="Times New Roman"/>
              </w:rPr>
            </w:pPr>
            <w:r w:rsidRPr="00D15048">
              <w:rPr>
                <w:rFonts w:cs="Times New Roman"/>
                <w:color w:val="008000"/>
              </w:rPr>
              <w:t>多媒体素材制作</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D3661D"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51FD759E"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582F1E8" w14:textId="77777777" w:rsidR="001E37B2" w:rsidRPr="00D15048" w:rsidRDefault="001E37B2">
            <w:pPr>
              <w:jc w:val="left"/>
              <w:rPr>
                <w:rFonts w:cs="Times New Roman"/>
              </w:rPr>
            </w:pPr>
            <w:r w:rsidRPr="00D15048">
              <w:rPr>
                <w:rFonts w:cs="Times New Roman"/>
              </w:rPr>
              <w:t>实验四</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B871312" w14:textId="1CDB551E" w:rsidR="001E37B2" w:rsidRPr="00D15048" w:rsidRDefault="00B3597E">
            <w:pPr>
              <w:rPr>
                <w:rFonts w:cs="Times New Roman"/>
              </w:rPr>
            </w:pPr>
            <w:hyperlink r:id="rId331" w:history="1">
              <w:r w:rsidR="001E37B2" w:rsidRPr="00D15048">
                <w:rPr>
                  <w:rStyle w:val="ae"/>
                  <w:rFonts w:cs="Times New Roman"/>
                </w:rPr>
                <w:t>MCI</w:t>
              </w:r>
              <w:r w:rsidR="001E37B2" w:rsidRPr="00D15048">
                <w:rPr>
                  <w:rStyle w:val="ae"/>
                  <w:rFonts w:cs="Times New Roman"/>
                </w:rPr>
                <w:t>接口编程</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F36AF2" w14:textId="255D11A7" w:rsidR="001E37B2" w:rsidRPr="00D15048" w:rsidRDefault="00B3597E">
            <w:pPr>
              <w:jc w:val="center"/>
              <w:rPr>
                <w:rFonts w:cs="Times New Roman"/>
              </w:rPr>
            </w:pPr>
            <w:hyperlink r:id="rId332"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5AC075" w14:textId="77777777" w:rsidR="001E37B2" w:rsidRPr="00D15048" w:rsidRDefault="001E37B2">
            <w:pPr>
              <w:jc w:val="left"/>
              <w:rPr>
                <w:rFonts w:cs="Times New Roman"/>
              </w:rPr>
            </w:pPr>
            <w:r w:rsidRPr="00D15048">
              <w:rPr>
                <w:rFonts w:cs="Times New Roman"/>
                <w:color w:val="FF0000"/>
              </w:rPr>
              <w:t>多媒体编程基础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496385F"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46DABE18"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39617D4" w14:textId="77777777" w:rsidR="001E37B2" w:rsidRPr="00D15048" w:rsidRDefault="001E37B2">
            <w:pPr>
              <w:jc w:val="left"/>
              <w:rPr>
                <w:rFonts w:cs="Times New Roman"/>
              </w:rPr>
            </w:pPr>
            <w:r w:rsidRPr="00D15048">
              <w:rPr>
                <w:rFonts w:cs="Times New Roman"/>
              </w:rPr>
              <w:t>实验五</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01CC2EF" w14:textId="7E7AFE85" w:rsidR="001E37B2" w:rsidRPr="00D15048" w:rsidRDefault="00B3597E">
            <w:pPr>
              <w:rPr>
                <w:rFonts w:cs="Times New Roman"/>
              </w:rPr>
            </w:pPr>
            <w:hyperlink r:id="rId333" w:history="1">
              <w:r w:rsidR="001E37B2" w:rsidRPr="00D15048">
                <w:rPr>
                  <w:rStyle w:val="ae"/>
                  <w:rFonts w:cs="Times New Roman"/>
                </w:rPr>
                <w:t>WAVE</w:t>
              </w:r>
              <w:r w:rsidR="001E37B2" w:rsidRPr="00D15048">
                <w:rPr>
                  <w:rStyle w:val="ae"/>
                  <w:rFonts w:cs="Times New Roman"/>
                </w:rPr>
                <w:t>文件格式分析</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6F1706" w14:textId="4F831FC3" w:rsidR="001E37B2" w:rsidRPr="00D15048" w:rsidRDefault="00B3597E">
            <w:pPr>
              <w:jc w:val="center"/>
              <w:rPr>
                <w:rFonts w:cs="Times New Roman"/>
              </w:rPr>
            </w:pPr>
            <w:hyperlink r:id="rId334"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2D336F7" w14:textId="77777777" w:rsidR="001E37B2" w:rsidRPr="00D15048" w:rsidRDefault="001E37B2">
            <w:pPr>
              <w:jc w:val="left"/>
              <w:rPr>
                <w:rFonts w:cs="Times New Roman"/>
              </w:rPr>
            </w:pPr>
            <w:r w:rsidRPr="00D15048">
              <w:rPr>
                <w:rFonts w:cs="Times New Roman"/>
                <w:color w:val="FF0000"/>
              </w:rPr>
              <w:t>多媒体编程基础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BF09040"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3DC78D50"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BB6633" w14:textId="77777777" w:rsidR="001E37B2" w:rsidRPr="00D15048" w:rsidRDefault="001E37B2">
            <w:pPr>
              <w:jc w:val="left"/>
              <w:rPr>
                <w:rFonts w:cs="Times New Roman"/>
              </w:rPr>
            </w:pPr>
            <w:r w:rsidRPr="00D15048">
              <w:rPr>
                <w:rFonts w:cs="Times New Roman"/>
              </w:rPr>
              <w:t>实验六</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4C974E" w14:textId="746667F5" w:rsidR="001E37B2" w:rsidRPr="00D15048" w:rsidRDefault="00B3597E">
            <w:pPr>
              <w:rPr>
                <w:rFonts w:cs="Times New Roman"/>
              </w:rPr>
            </w:pPr>
            <w:hyperlink r:id="rId335" w:history="1">
              <w:r w:rsidR="001E37B2" w:rsidRPr="00D15048">
                <w:rPr>
                  <w:rStyle w:val="ae"/>
                  <w:rFonts w:cs="Times New Roman"/>
                </w:rPr>
                <w:t>基于</w:t>
              </w:r>
              <w:r w:rsidR="001E37B2" w:rsidRPr="00D15048">
                <w:rPr>
                  <w:rStyle w:val="ae"/>
                  <w:rFonts w:cs="Times New Roman"/>
                </w:rPr>
                <w:t>API</w:t>
              </w:r>
              <w:r w:rsidR="001E37B2" w:rsidRPr="00D15048">
                <w:rPr>
                  <w:rStyle w:val="ae"/>
                  <w:rFonts w:cs="Times New Roman"/>
                </w:rPr>
                <w:t>的视频卡编程</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55570F0" w14:textId="17AF2654" w:rsidR="001E37B2" w:rsidRPr="00D15048" w:rsidRDefault="00B3597E">
            <w:pPr>
              <w:jc w:val="center"/>
              <w:rPr>
                <w:rFonts w:cs="Times New Roman"/>
              </w:rPr>
            </w:pPr>
            <w:hyperlink r:id="rId336"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9DA8CB7" w14:textId="77777777" w:rsidR="001E37B2" w:rsidRPr="00D15048" w:rsidRDefault="001E37B2">
            <w:pPr>
              <w:jc w:val="left"/>
              <w:rPr>
                <w:rFonts w:cs="Times New Roman"/>
              </w:rPr>
            </w:pPr>
            <w:r w:rsidRPr="00D15048">
              <w:rPr>
                <w:rFonts w:cs="Times New Roman"/>
                <w:color w:val="FF0000"/>
              </w:rPr>
              <w:t>多媒体编程基础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055270A"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4A5EDA4A"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B85185F" w14:textId="77777777" w:rsidR="001E37B2" w:rsidRPr="00D15048" w:rsidRDefault="001E37B2">
            <w:pPr>
              <w:jc w:val="left"/>
              <w:rPr>
                <w:rFonts w:cs="Times New Roman"/>
              </w:rPr>
            </w:pPr>
            <w:r w:rsidRPr="00D15048">
              <w:rPr>
                <w:rFonts w:cs="Times New Roman"/>
              </w:rPr>
              <w:t>实验七</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04B3FA" w14:textId="355E35F7" w:rsidR="001E37B2" w:rsidRPr="00D15048" w:rsidRDefault="00B3597E">
            <w:pPr>
              <w:rPr>
                <w:rFonts w:cs="Times New Roman"/>
              </w:rPr>
            </w:pPr>
            <w:hyperlink r:id="rId337" w:history="1">
              <w:r w:rsidR="001E37B2" w:rsidRPr="00D15048">
                <w:rPr>
                  <w:rStyle w:val="ae"/>
                  <w:rFonts w:cs="Times New Roman"/>
                </w:rPr>
                <w:t>基于</w:t>
              </w:r>
              <w:r w:rsidR="001E37B2" w:rsidRPr="00D15048">
                <w:rPr>
                  <w:rStyle w:val="ae"/>
                  <w:rFonts w:cs="Times New Roman"/>
                </w:rPr>
                <w:t>SDK</w:t>
              </w:r>
              <w:r w:rsidR="001E37B2" w:rsidRPr="00D15048">
                <w:rPr>
                  <w:rStyle w:val="ae"/>
                  <w:rFonts w:cs="Times New Roman"/>
                </w:rPr>
                <w:t>的视频卡编程</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7951E4" w14:textId="7A490936" w:rsidR="001E37B2" w:rsidRPr="00D15048" w:rsidRDefault="00B3597E">
            <w:pPr>
              <w:jc w:val="center"/>
              <w:rPr>
                <w:rFonts w:cs="Times New Roman"/>
              </w:rPr>
            </w:pPr>
            <w:hyperlink r:id="rId338"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8476A07" w14:textId="77777777" w:rsidR="001E37B2" w:rsidRPr="00D15048" w:rsidRDefault="001E37B2">
            <w:pPr>
              <w:jc w:val="left"/>
              <w:rPr>
                <w:rFonts w:cs="Times New Roman"/>
              </w:rPr>
            </w:pPr>
            <w:r w:rsidRPr="00D15048">
              <w:rPr>
                <w:rFonts w:cs="Times New Roman"/>
                <w:color w:val="FF0000"/>
              </w:rPr>
              <w:t>多媒体编程基础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6BB4BFC"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6F50F996"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3E91742" w14:textId="77777777" w:rsidR="001E37B2" w:rsidRPr="00D15048" w:rsidRDefault="001E37B2">
            <w:pPr>
              <w:jc w:val="left"/>
              <w:rPr>
                <w:rFonts w:cs="Times New Roman"/>
              </w:rPr>
            </w:pPr>
            <w:r w:rsidRPr="00D15048">
              <w:rPr>
                <w:rFonts w:cs="Times New Roman"/>
              </w:rPr>
              <w:t>实验八</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02E18AB" w14:textId="5EF35D91" w:rsidR="001E37B2" w:rsidRPr="00D15048" w:rsidRDefault="00B3597E">
            <w:pPr>
              <w:rPr>
                <w:rFonts w:cs="Times New Roman"/>
              </w:rPr>
            </w:pPr>
            <w:hyperlink r:id="rId339" w:history="1">
              <w:r w:rsidR="001E37B2" w:rsidRPr="00D15048">
                <w:rPr>
                  <w:rStyle w:val="ae"/>
                  <w:rFonts w:cs="Times New Roman"/>
                </w:rPr>
                <w:t>基于</w:t>
              </w:r>
              <w:r w:rsidR="001E37B2" w:rsidRPr="00D15048">
                <w:rPr>
                  <w:rStyle w:val="ae"/>
                  <w:rFonts w:cs="Times New Roman"/>
                </w:rPr>
                <w:t>DirectX</w:t>
              </w:r>
              <w:r w:rsidR="001E37B2" w:rsidRPr="00D15048">
                <w:rPr>
                  <w:rStyle w:val="ae"/>
                  <w:rFonts w:cs="Times New Roman"/>
                </w:rPr>
                <w:t>的编程</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751BDB" w14:textId="395974BE" w:rsidR="001E37B2" w:rsidRPr="00D15048" w:rsidRDefault="00B3597E">
            <w:pPr>
              <w:jc w:val="center"/>
              <w:rPr>
                <w:rFonts w:cs="Times New Roman"/>
              </w:rPr>
            </w:pPr>
            <w:hyperlink r:id="rId340"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EBA8231" w14:textId="77777777" w:rsidR="001E37B2" w:rsidRPr="00D15048" w:rsidRDefault="001E37B2">
            <w:pPr>
              <w:jc w:val="left"/>
              <w:rPr>
                <w:rFonts w:cs="Times New Roman"/>
              </w:rPr>
            </w:pPr>
            <w:r w:rsidRPr="00D15048">
              <w:rPr>
                <w:rFonts w:cs="Times New Roman"/>
                <w:color w:val="FF0000"/>
              </w:rPr>
              <w:t>多媒体编程基础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215F46"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15CB298D"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083E4AF" w14:textId="77777777" w:rsidR="001E37B2" w:rsidRPr="00D15048" w:rsidRDefault="001E37B2">
            <w:pPr>
              <w:jc w:val="left"/>
              <w:rPr>
                <w:rFonts w:cs="Times New Roman"/>
              </w:rPr>
            </w:pPr>
            <w:r w:rsidRPr="00D15048">
              <w:rPr>
                <w:rFonts w:cs="Times New Roman"/>
              </w:rPr>
              <w:t>实验九</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E8C459" w14:textId="37E07A89" w:rsidR="001E37B2" w:rsidRPr="00D15048" w:rsidRDefault="00B3597E">
            <w:pPr>
              <w:rPr>
                <w:rFonts w:cs="Times New Roman"/>
              </w:rPr>
            </w:pPr>
            <w:hyperlink r:id="rId341" w:history="1">
              <w:r w:rsidR="001E37B2" w:rsidRPr="00D15048">
                <w:rPr>
                  <w:rStyle w:val="ae"/>
                  <w:rFonts w:cs="Times New Roman"/>
                </w:rPr>
                <w:t>JPEG</w:t>
              </w:r>
              <w:r w:rsidR="001E37B2" w:rsidRPr="00D15048">
                <w:rPr>
                  <w:rStyle w:val="ae"/>
                  <w:rFonts w:cs="Times New Roman"/>
                </w:rPr>
                <w:t>静图像压缩</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2C15BB5" w14:textId="39C9A79F" w:rsidR="001E37B2" w:rsidRPr="00D15048" w:rsidRDefault="00B3597E">
            <w:pPr>
              <w:jc w:val="center"/>
              <w:rPr>
                <w:rFonts w:cs="Times New Roman"/>
              </w:rPr>
            </w:pPr>
            <w:hyperlink r:id="rId342"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EE7EC45" w14:textId="77777777" w:rsidR="001E37B2" w:rsidRPr="00D15048" w:rsidRDefault="001E37B2">
            <w:pPr>
              <w:jc w:val="left"/>
              <w:rPr>
                <w:rFonts w:cs="Times New Roman"/>
              </w:rPr>
            </w:pPr>
            <w:r w:rsidRPr="00D15048">
              <w:rPr>
                <w:rFonts w:cs="Times New Roman"/>
                <w:color w:val="008080"/>
              </w:rPr>
              <w:t>媒体编解码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5FF1C6"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30E51C71"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05B9ED" w14:textId="77777777" w:rsidR="001E37B2" w:rsidRPr="00D15048" w:rsidRDefault="001E37B2">
            <w:pPr>
              <w:jc w:val="left"/>
              <w:rPr>
                <w:rFonts w:cs="Times New Roman"/>
              </w:rPr>
            </w:pPr>
            <w:r w:rsidRPr="00D15048">
              <w:rPr>
                <w:rFonts w:cs="Times New Roman"/>
              </w:rPr>
              <w:t>实验十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BA7950" w14:textId="08304E0A" w:rsidR="001E37B2" w:rsidRPr="00D15048" w:rsidRDefault="00B3597E">
            <w:pPr>
              <w:rPr>
                <w:rFonts w:cs="Times New Roman"/>
              </w:rPr>
            </w:pPr>
            <w:hyperlink r:id="rId343" w:history="1">
              <w:r w:rsidR="001E37B2" w:rsidRPr="00D15048">
                <w:rPr>
                  <w:rStyle w:val="ae"/>
                  <w:rFonts w:cs="Times New Roman"/>
                </w:rPr>
                <w:t>mp3</w:t>
              </w:r>
              <w:r w:rsidR="001E37B2" w:rsidRPr="00D15048">
                <w:rPr>
                  <w:rStyle w:val="ae"/>
                  <w:rFonts w:cs="Times New Roman"/>
                </w:rPr>
                <w:t>音乐文件播放</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8CCBF18" w14:textId="402E8FDA" w:rsidR="001E37B2" w:rsidRPr="00D15048" w:rsidRDefault="00B3597E">
            <w:pPr>
              <w:jc w:val="center"/>
              <w:rPr>
                <w:rFonts w:cs="Times New Roman"/>
              </w:rPr>
            </w:pPr>
            <w:hyperlink r:id="rId344"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1CBA4B5" w14:textId="77777777" w:rsidR="001E37B2" w:rsidRPr="00D15048" w:rsidRDefault="001E37B2">
            <w:pPr>
              <w:jc w:val="left"/>
              <w:rPr>
                <w:rFonts w:cs="Times New Roman"/>
              </w:rPr>
            </w:pPr>
            <w:r w:rsidRPr="00D15048">
              <w:rPr>
                <w:rFonts w:cs="Times New Roman"/>
                <w:color w:val="008080"/>
              </w:rPr>
              <w:t>媒体编解码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C7A74F0"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06F0BA15"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080DB43" w14:textId="77777777" w:rsidR="001E37B2" w:rsidRPr="00D15048" w:rsidRDefault="001E37B2">
            <w:pPr>
              <w:jc w:val="left"/>
              <w:rPr>
                <w:rFonts w:cs="Times New Roman"/>
              </w:rPr>
            </w:pPr>
            <w:r w:rsidRPr="00D15048">
              <w:rPr>
                <w:rFonts w:cs="Times New Roman"/>
              </w:rPr>
              <w:t>实验十一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688CBB" w14:textId="55517D34" w:rsidR="001E37B2" w:rsidRPr="00D15048" w:rsidRDefault="00B3597E">
            <w:pPr>
              <w:rPr>
                <w:rFonts w:cs="Times New Roman"/>
              </w:rPr>
            </w:pPr>
            <w:hyperlink r:id="rId345" w:history="1">
              <w:r w:rsidR="001E37B2" w:rsidRPr="00D15048">
                <w:rPr>
                  <w:rStyle w:val="ae"/>
                  <w:rFonts w:cs="Times New Roman"/>
                </w:rPr>
                <w:t>动图像传输</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EBB149" w14:textId="77777777" w:rsidR="001E37B2" w:rsidRPr="00D15048" w:rsidRDefault="001E37B2">
            <w:pPr>
              <w:jc w:val="center"/>
              <w:rPr>
                <w:rFonts w:cs="Times New Roman"/>
              </w:rPr>
            </w:pPr>
            <w:r w:rsidRPr="00D15048">
              <w:rPr>
                <w:rFonts w:cs="Times New Roman"/>
              </w:rPr>
              <w:t>下载</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7FCFEB6" w14:textId="77777777" w:rsidR="001E37B2" w:rsidRPr="00D15048" w:rsidRDefault="001E37B2">
            <w:pPr>
              <w:jc w:val="left"/>
              <w:rPr>
                <w:rFonts w:cs="Times New Roman"/>
              </w:rPr>
            </w:pPr>
            <w:r w:rsidRPr="00D15048">
              <w:rPr>
                <w:rFonts w:cs="Times New Roman"/>
                <w:color w:val="800000"/>
              </w:rPr>
              <w:t>多媒体通信</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C440A4"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0384C1E1"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1F7DAF" w14:textId="77777777" w:rsidR="001E37B2" w:rsidRPr="00D15048" w:rsidRDefault="001E37B2">
            <w:pPr>
              <w:jc w:val="left"/>
              <w:rPr>
                <w:rFonts w:cs="Times New Roman"/>
              </w:rPr>
            </w:pPr>
            <w:r w:rsidRPr="00D15048">
              <w:rPr>
                <w:rFonts w:cs="Times New Roman"/>
              </w:rPr>
              <w:t>实验十二</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259C68" w14:textId="323D1A05" w:rsidR="001E37B2" w:rsidRPr="00D15048" w:rsidRDefault="00B3597E">
            <w:pPr>
              <w:rPr>
                <w:rFonts w:cs="Times New Roman"/>
              </w:rPr>
            </w:pPr>
            <w:hyperlink r:id="rId346" w:history="1">
              <w:r w:rsidR="001E37B2" w:rsidRPr="00D15048">
                <w:rPr>
                  <w:rStyle w:val="ae"/>
                  <w:rFonts w:cs="Times New Roman"/>
                </w:rPr>
                <w:t>多媒体电子邮件传输</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0EE28F6" w14:textId="6D1BFB65" w:rsidR="001E37B2" w:rsidRPr="00D15048" w:rsidRDefault="00B3597E">
            <w:pPr>
              <w:jc w:val="center"/>
              <w:rPr>
                <w:rFonts w:cs="Times New Roman"/>
              </w:rPr>
            </w:pPr>
            <w:hyperlink r:id="rId347"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A61D69" w14:textId="77777777" w:rsidR="001E37B2" w:rsidRPr="00D15048" w:rsidRDefault="001E37B2">
            <w:pPr>
              <w:jc w:val="left"/>
              <w:rPr>
                <w:rFonts w:cs="Times New Roman"/>
              </w:rPr>
            </w:pPr>
            <w:r w:rsidRPr="00D15048">
              <w:rPr>
                <w:rFonts w:cs="Times New Roman"/>
                <w:color w:val="800000"/>
              </w:rPr>
              <w:t>多媒体通信</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C34040"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5AC905F6"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70E7410" w14:textId="77777777" w:rsidR="001E37B2" w:rsidRPr="00D15048" w:rsidRDefault="001E37B2">
            <w:pPr>
              <w:jc w:val="left"/>
              <w:rPr>
                <w:rFonts w:cs="Times New Roman"/>
              </w:rPr>
            </w:pPr>
            <w:r w:rsidRPr="00D15048">
              <w:rPr>
                <w:rFonts w:cs="Times New Roman"/>
              </w:rPr>
              <w:t>实验十三</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0873A71" w14:textId="658839C4" w:rsidR="001E37B2" w:rsidRPr="00D15048" w:rsidRDefault="00B3597E">
            <w:pPr>
              <w:rPr>
                <w:rFonts w:cs="Times New Roman"/>
              </w:rPr>
            </w:pPr>
            <w:hyperlink r:id="rId348" w:history="1">
              <w:r w:rsidR="001E37B2" w:rsidRPr="00D15048">
                <w:rPr>
                  <w:rStyle w:val="ae"/>
                  <w:rFonts w:cs="Times New Roman"/>
                </w:rPr>
                <w:t>IP</w:t>
              </w:r>
              <w:r w:rsidR="001E37B2" w:rsidRPr="00D15048">
                <w:rPr>
                  <w:rStyle w:val="ae"/>
                  <w:rFonts w:cs="Times New Roman"/>
                </w:rPr>
                <w:t>电话简易模型</w:t>
              </w:r>
            </w:hyperlink>
            <w:r w:rsidR="001E37B2" w:rsidRPr="00D15048">
              <w:rPr>
                <w:rFonts w:cs="Times New Roman"/>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D9D677" w14:textId="77777777" w:rsidR="001E37B2" w:rsidRPr="00D15048" w:rsidRDefault="001E37B2">
            <w:pPr>
              <w:jc w:val="center"/>
              <w:rPr>
                <w:rFonts w:cs="Times New Roman"/>
              </w:rPr>
            </w:pPr>
            <w:r w:rsidRPr="00D15048">
              <w:rPr>
                <w:rFonts w:cs="Times New Roman"/>
              </w:rPr>
              <w:t>下载</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6059622" w14:textId="77777777" w:rsidR="001E37B2" w:rsidRPr="00D15048" w:rsidRDefault="001E37B2">
            <w:pPr>
              <w:jc w:val="left"/>
              <w:rPr>
                <w:rFonts w:cs="Times New Roman"/>
              </w:rPr>
            </w:pPr>
            <w:r w:rsidRPr="00D15048">
              <w:rPr>
                <w:rFonts w:cs="Times New Roman"/>
                <w:color w:val="800000"/>
              </w:rPr>
              <w:t>多媒体通信</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F5D566B"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56A922F4"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CF685F5" w14:textId="77777777" w:rsidR="001E37B2" w:rsidRPr="00D15048" w:rsidRDefault="001E37B2">
            <w:pPr>
              <w:jc w:val="left"/>
              <w:rPr>
                <w:rFonts w:cs="Times New Roman"/>
              </w:rPr>
            </w:pPr>
            <w:r w:rsidRPr="00D15048">
              <w:rPr>
                <w:rFonts w:cs="Times New Roman"/>
              </w:rPr>
              <w:t>实验十四</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7DEECE" w14:textId="361CF995" w:rsidR="001E37B2" w:rsidRPr="00D15048" w:rsidRDefault="00B3597E">
            <w:pPr>
              <w:rPr>
                <w:rFonts w:cs="Times New Roman"/>
              </w:rPr>
            </w:pPr>
            <w:hyperlink r:id="rId349" w:history="1">
              <w:r w:rsidR="001E37B2" w:rsidRPr="00D15048">
                <w:rPr>
                  <w:rStyle w:val="ae"/>
                  <w:rFonts w:cs="Times New Roman"/>
                </w:rPr>
                <w:t>交互式视频点播</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23F36C5" w14:textId="77777777" w:rsidR="001E37B2" w:rsidRPr="00D15048" w:rsidRDefault="001E37B2">
            <w:pPr>
              <w:jc w:val="center"/>
              <w:rPr>
                <w:rFonts w:cs="Times New Roman"/>
              </w:rPr>
            </w:pPr>
            <w:r w:rsidRPr="00D15048">
              <w:rPr>
                <w:rFonts w:cs="Times New Roman"/>
              </w:rPr>
              <w:t>下载</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24E68D" w14:textId="77777777" w:rsidR="001E37B2" w:rsidRPr="00D15048" w:rsidRDefault="001E37B2">
            <w:pPr>
              <w:jc w:val="left"/>
              <w:rPr>
                <w:rFonts w:cs="Times New Roman"/>
              </w:rPr>
            </w:pPr>
            <w:r w:rsidRPr="00D15048">
              <w:rPr>
                <w:rFonts w:cs="Times New Roman"/>
                <w:color w:val="800000"/>
              </w:rPr>
              <w:t>多媒体通信</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AD97E6" w14:textId="77777777" w:rsidR="001E37B2" w:rsidRPr="00D15048" w:rsidRDefault="001E37B2">
            <w:pPr>
              <w:jc w:val="center"/>
              <w:rPr>
                <w:rFonts w:cs="Times New Roman"/>
              </w:rPr>
            </w:pPr>
            <w:r w:rsidRPr="00D15048">
              <w:rPr>
                <w:rFonts w:cs="Times New Roman"/>
                <w:color w:val="808080"/>
              </w:rPr>
              <w:t>演示型</w:t>
            </w:r>
          </w:p>
        </w:tc>
      </w:tr>
      <w:tr w:rsidR="001E37B2" w:rsidRPr="00D15048" w14:paraId="0EACDAA7"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1AEC0A9" w14:textId="77777777" w:rsidR="001E37B2" w:rsidRPr="00D15048" w:rsidRDefault="001E37B2">
            <w:pPr>
              <w:jc w:val="left"/>
              <w:rPr>
                <w:rFonts w:cs="Times New Roman"/>
              </w:rPr>
            </w:pPr>
            <w:r w:rsidRPr="00D15048">
              <w:rPr>
                <w:rFonts w:cs="Times New Roman"/>
              </w:rPr>
              <w:t>实验十五</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21DAF4" w14:textId="109F99C1" w:rsidR="001E37B2" w:rsidRPr="00D15048" w:rsidRDefault="00B3597E">
            <w:pPr>
              <w:rPr>
                <w:rFonts w:cs="Times New Roman"/>
              </w:rPr>
            </w:pPr>
            <w:hyperlink r:id="rId350" w:history="1">
              <w:r w:rsidR="001E37B2" w:rsidRPr="00D15048">
                <w:rPr>
                  <w:rStyle w:val="ae"/>
                  <w:rFonts w:cs="Times New Roman"/>
                </w:rPr>
                <w:t>RTP/RTCP</w:t>
              </w:r>
              <w:r w:rsidR="001E37B2" w:rsidRPr="00D15048">
                <w:rPr>
                  <w:rStyle w:val="ae"/>
                  <w:rFonts w:cs="Times New Roman"/>
                </w:rPr>
                <w:t>协议基础</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D98806" w14:textId="77777777" w:rsidR="001E37B2" w:rsidRPr="00D15048" w:rsidRDefault="001E37B2">
            <w:pPr>
              <w:jc w:val="center"/>
              <w:rPr>
                <w:rFonts w:cs="Times New Roman"/>
              </w:rPr>
            </w:pPr>
            <w:r w:rsidRPr="00D15048">
              <w:rPr>
                <w:rFonts w:cs="Times New Roman"/>
              </w:rPr>
              <w:t>下载</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442FA9" w14:textId="77777777" w:rsidR="001E37B2" w:rsidRPr="00D15048" w:rsidRDefault="001E37B2">
            <w:pPr>
              <w:jc w:val="left"/>
              <w:rPr>
                <w:rFonts w:cs="Times New Roman"/>
              </w:rPr>
            </w:pPr>
            <w:r w:rsidRPr="00D15048">
              <w:rPr>
                <w:rFonts w:cs="Times New Roman"/>
                <w:color w:val="800000"/>
              </w:rPr>
              <w:t>多媒体通信</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3E54C4D"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596F96D1"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4CE062" w14:textId="77777777" w:rsidR="001E37B2" w:rsidRPr="00D15048" w:rsidRDefault="001E37B2">
            <w:pPr>
              <w:jc w:val="left"/>
              <w:rPr>
                <w:rFonts w:cs="Times New Roman"/>
              </w:rPr>
            </w:pPr>
            <w:r w:rsidRPr="00D15048">
              <w:rPr>
                <w:rFonts w:cs="Times New Roman"/>
              </w:rPr>
              <w:t>实验十六</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848CD6B" w14:textId="55DA45AC" w:rsidR="001E37B2" w:rsidRPr="00D15048" w:rsidRDefault="00B3597E">
            <w:pPr>
              <w:rPr>
                <w:rFonts w:cs="Times New Roman"/>
              </w:rPr>
            </w:pPr>
            <w:hyperlink r:id="rId351" w:history="1">
              <w:r w:rsidR="001E37B2" w:rsidRPr="00D15048">
                <w:rPr>
                  <w:rStyle w:val="ae"/>
                  <w:rFonts w:cs="Times New Roman"/>
                </w:rPr>
                <w:t>Android</w:t>
              </w:r>
              <w:r w:rsidR="001E37B2" w:rsidRPr="00D15048">
                <w:rPr>
                  <w:rStyle w:val="ae"/>
                  <w:rFonts w:cs="Times New Roman"/>
                </w:rPr>
                <w:t>下的音频编程</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FD5616" w14:textId="31AFB90B" w:rsidR="001E37B2" w:rsidRPr="00D15048" w:rsidRDefault="00B3597E">
            <w:pPr>
              <w:jc w:val="center"/>
              <w:rPr>
                <w:rFonts w:cs="Times New Roman"/>
              </w:rPr>
            </w:pPr>
            <w:hyperlink r:id="rId352"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DC907D" w14:textId="77777777" w:rsidR="001E37B2" w:rsidRPr="00D15048" w:rsidRDefault="001E37B2">
            <w:pPr>
              <w:jc w:val="left"/>
              <w:rPr>
                <w:rFonts w:cs="Times New Roman"/>
              </w:rPr>
            </w:pPr>
            <w:r w:rsidRPr="00D15048">
              <w:rPr>
                <w:rFonts w:cs="Times New Roman"/>
                <w:color w:val="800000"/>
              </w:rPr>
              <w:t>手机多媒体</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9FE70C"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3044F1D0"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8F9B980" w14:textId="77777777" w:rsidR="001E37B2" w:rsidRPr="00D15048" w:rsidRDefault="001E37B2">
            <w:pPr>
              <w:jc w:val="left"/>
              <w:rPr>
                <w:rFonts w:cs="Times New Roman"/>
              </w:rPr>
            </w:pPr>
            <w:r w:rsidRPr="00D15048">
              <w:rPr>
                <w:rFonts w:cs="Times New Roman"/>
              </w:rPr>
              <w:t>实验十七</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4E3AB8" w14:textId="3D5AA181" w:rsidR="001E37B2" w:rsidRPr="00D15048" w:rsidRDefault="00B3597E">
            <w:pPr>
              <w:rPr>
                <w:rFonts w:cs="Times New Roman"/>
              </w:rPr>
            </w:pPr>
            <w:hyperlink r:id="rId353" w:history="1">
              <w:r w:rsidR="001E37B2" w:rsidRPr="00D15048">
                <w:rPr>
                  <w:rStyle w:val="ae"/>
                  <w:rFonts w:cs="Times New Roman"/>
                </w:rPr>
                <w:t>Android</w:t>
              </w:r>
              <w:r w:rsidR="001E37B2" w:rsidRPr="00D15048">
                <w:rPr>
                  <w:rStyle w:val="ae"/>
                  <w:rFonts w:cs="Times New Roman"/>
                </w:rPr>
                <w:t>下的摄像头编程</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2F68CE" w14:textId="58F2A8C7" w:rsidR="001E37B2" w:rsidRPr="00D15048" w:rsidRDefault="00B3597E">
            <w:pPr>
              <w:jc w:val="center"/>
              <w:rPr>
                <w:rFonts w:cs="Times New Roman"/>
              </w:rPr>
            </w:pPr>
            <w:hyperlink r:id="rId354"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D47703" w14:textId="77777777" w:rsidR="001E37B2" w:rsidRPr="00D15048" w:rsidRDefault="001E37B2">
            <w:pPr>
              <w:jc w:val="left"/>
              <w:rPr>
                <w:rFonts w:cs="Times New Roman"/>
              </w:rPr>
            </w:pPr>
            <w:r w:rsidRPr="00D15048">
              <w:rPr>
                <w:rFonts w:cs="Times New Roman"/>
                <w:color w:val="800000"/>
              </w:rPr>
              <w:t>手机多媒体</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E66F33"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3620DCA4"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FD885C" w14:textId="77777777" w:rsidR="001E37B2" w:rsidRPr="00D15048" w:rsidRDefault="001E37B2">
            <w:pPr>
              <w:jc w:val="left"/>
              <w:rPr>
                <w:rFonts w:cs="Times New Roman"/>
              </w:rPr>
            </w:pPr>
            <w:r w:rsidRPr="00D15048">
              <w:rPr>
                <w:rFonts w:cs="Times New Roman"/>
              </w:rPr>
              <w:t>实验十八</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C651C6C" w14:textId="7041CF1B" w:rsidR="001E37B2" w:rsidRPr="00D15048" w:rsidRDefault="00B3597E">
            <w:pPr>
              <w:rPr>
                <w:rFonts w:cs="Times New Roman"/>
              </w:rPr>
            </w:pPr>
            <w:hyperlink r:id="rId355" w:history="1">
              <w:r w:rsidR="001E37B2" w:rsidRPr="00D15048">
                <w:rPr>
                  <w:rStyle w:val="ae"/>
                  <w:rFonts w:cs="Times New Roman"/>
                </w:rPr>
                <w:t>Android</w:t>
              </w:r>
              <w:r w:rsidR="001E37B2" w:rsidRPr="00D15048">
                <w:rPr>
                  <w:rStyle w:val="ae"/>
                  <w:rFonts w:cs="Times New Roman"/>
                </w:rPr>
                <w:t>下使用</w:t>
              </w:r>
              <w:r w:rsidR="001E37B2" w:rsidRPr="00D15048">
                <w:rPr>
                  <w:rStyle w:val="ae"/>
                  <w:rFonts w:cs="Times New Roman"/>
                </w:rPr>
                <w:t>Tensorflow</w:t>
              </w:r>
              <w:r w:rsidR="001E37B2" w:rsidRPr="00D15048">
                <w:rPr>
                  <w:rStyle w:val="ae"/>
                  <w:rFonts w:cs="Times New Roman"/>
                </w:rPr>
                <w:t>模型</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001D65" w14:textId="27B31F78" w:rsidR="001E37B2" w:rsidRPr="00D15048" w:rsidRDefault="00B3597E">
            <w:pPr>
              <w:jc w:val="center"/>
              <w:rPr>
                <w:rFonts w:cs="Times New Roman"/>
              </w:rPr>
            </w:pPr>
            <w:hyperlink r:id="rId356"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5749472" w14:textId="77777777" w:rsidR="001E37B2" w:rsidRPr="00D15048" w:rsidRDefault="001E37B2">
            <w:pPr>
              <w:jc w:val="left"/>
              <w:rPr>
                <w:rFonts w:cs="Times New Roman"/>
              </w:rPr>
            </w:pPr>
            <w:r w:rsidRPr="00D15048">
              <w:rPr>
                <w:rFonts w:cs="Times New Roman"/>
                <w:color w:val="800000"/>
              </w:rPr>
              <w:t>手机多媒体</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46F8A7E" w14:textId="77777777" w:rsidR="001E37B2" w:rsidRPr="00D15048" w:rsidRDefault="001E37B2">
            <w:pPr>
              <w:jc w:val="center"/>
              <w:rPr>
                <w:rFonts w:cs="Times New Roman"/>
              </w:rPr>
            </w:pPr>
            <w:r w:rsidRPr="00D15048">
              <w:rPr>
                <w:rFonts w:cs="Times New Roman"/>
                <w:color w:val="800000"/>
              </w:rPr>
              <w:t>设计型</w:t>
            </w:r>
          </w:p>
        </w:tc>
      </w:tr>
      <w:tr w:rsidR="001E37B2" w:rsidRPr="00D15048" w14:paraId="27A13A63" w14:textId="77777777" w:rsidTr="001E37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5BD4364" w14:textId="77777777" w:rsidR="001E37B2" w:rsidRPr="00D15048" w:rsidRDefault="001E37B2">
            <w:pPr>
              <w:jc w:val="left"/>
              <w:rPr>
                <w:rFonts w:cs="Times New Roman"/>
              </w:rPr>
            </w:pPr>
            <w:r w:rsidRPr="00D15048">
              <w:rPr>
                <w:rFonts w:cs="Times New Roman"/>
              </w:rPr>
              <w:t>实验十九</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CF1590" w14:textId="1DCAFE5C" w:rsidR="001E37B2" w:rsidRPr="00D15048" w:rsidRDefault="00B3597E">
            <w:pPr>
              <w:rPr>
                <w:rFonts w:cs="Times New Roman"/>
              </w:rPr>
            </w:pPr>
            <w:hyperlink r:id="rId357" w:history="1">
              <w:r w:rsidR="001E37B2" w:rsidRPr="00D15048">
                <w:rPr>
                  <w:rStyle w:val="ae"/>
                  <w:rFonts w:cs="Times New Roman"/>
                </w:rPr>
                <w:t>SDL+ffmpeg</w:t>
              </w:r>
              <w:r w:rsidR="001E37B2" w:rsidRPr="00D15048">
                <w:rPr>
                  <w:rStyle w:val="ae"/>
                  <w:rFonts w:cs="Times New Roman"/>
                </w:rPr>
                <w:t>播放</w:t>
              </w:r>
              <w:r w:rsidR="001E37B2" w:rsidRPr="00D15048">
                <w:rPr>
                  <w:rStyle w:val="ae"/>
                  <w:rFonts w:cs="Times New Roman"/>
                </w:rPr>
                <w:t>mp4</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7B2507" w14:textId="0F8CD901" w:rsidR="001E37B2" w:rsidRPr="00D15048" w:rsidRDefault="00B3597E">
            <w:pPr>
              <w:jc w:val="center"/>
              <w:rPr>
                <w:rFonts w:cs="Times New Roman"/>
              </w:rPr>
            </w:pPr>
            <w:hyperlink r:id="rId358" w:history="1">
              <w:r w:rsidR="001E37B2" w:rsidRPr="00D15048">
                <w:rPr>
                  <w:rStyle w:val="ae"/>
                  <w:rFonts w:cs="Times New Roman"/>
                </w:rPr>
                <w:t>下载</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487713" w14:textId="77777777" w:rsidR="001E37B2" w:rsidRPr="00D15048" w:rsidRDefault="001E37B2">
            <w:pPr>
              <w:jc w:val="left"/>
              <w:rPr>
                <w:rFonts w:cs="Times New Roman"/>
              </w:rPr>
            </w:pPr>
            <w:r w:rsidRPr="00D15048">
              <w:rPr>
                <w:rFonts w:cs="Times New Roman"/>
                <w:color w:val="800000"/>
              </w:rPr>
              <w:t>视频解码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D0D05B7" w14:textId="77777777" w:rsidR="001E37B2" w:rsidRPr="00D15048" w:rsidRDefault="001E37B2">
            <w:pPr>
              <w:jc w:val="center"/>
              <w:rPr>
                <w:rFonts w:cs="Times New Roman"/>
              </w:rPr>
            </w:pPr>
            <w:r w:rsidRPr="00D15048">
              <w:rPr>
                <w:rFonts w:cs="Times New Roman"/>
                <w:color w:val="800000"/>
              </w:rPr>
              <w:t>设计型</w:t>
            </w:r>
          </w:p>
        </w:tc>
      </w:tr>
    </w:tbl>
    <w:p w14:paraId="0BA004A7" w14:textId="699D069F" w:rsidR="001E37B2" w:rsidRPr="001E37B2" w:rsidRDefault="001E37B2" w:rsidP="001E37B2"/>
    <w:sectPr w:rsidR="001E37B2" w:rsidRPr="001E37B2" w:rsidSect="00DB070C">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5C33C" w14:textId="77777777" w:rsidR="00B3597E" w:rsidRDefault="00B3597E" w:rsidP="007B630F">
      <w:r>
        <w:separator/>
      </w:r>
    </w:p>
  </w:endnote>
  <w:endnote w:type="continuationSeparator" w:id="0">
    <w:p w14:paraId="60FB6A7B" w14:textId="77777777" w:rsidR="00B3597E" w:rsidRDefault="00B3597E" w:rsidP="007B63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C4897" w14:textId="77777777" w:rsidR="007B630F" w:rsidRDefault="007B630F" w:rsidP="00561C7D">
    <w:pPr>
      <w:pStyle w:val="a7"/>
      <w:framePr w:wrap="around" w:vAnchor="text" w:hAnchor="margin" w:xAlign="right" w:y="1"/>
      <w:rPr>
        <w:rStyle w:val="af3"/>
      </w:rPr>
    </w:pPr>
    <w:r>
      <w:rPr>
        <w:rStyle w:val="af3"/>
      </w:rPr>
      <w:fldChar w:fldCharType="begin"/>
    </w:r>
    <w:r>
      <w:rPr>
        <w:rStyle w:val="af3"/>
      </w:rPr>
      <w:instrText xml:space="preserve">PAGE  </w:instrText>
    </w:r>
    <w:r>
      <w:rPr>
        <w:rStyle w:val="af3"/>
      </w:rPr>
      <w:fldChar w:fldCharType="separate"/>
    </w:r>
    <w:r>
      <w:rPr>
        <w:rStyle w:val="af3"/>
        <w:noProof/>
      </w:rPr>
      <w:t>1</w:t>
    </w:r>
    <w:r>
      <w:rPr>
        <w:rStyle w:val="af3"/>
      </w:rPr>
      <w:fldChar w:fldCharType="end"/>
    </w:r>
  </w:p>
  <w:p w14:paraId="04898BC5" w14:textId="77777777" w:rsidR="007B630F" w:rsidRDefault="007B630F">
    <w:pPr>
      <w:pStyle w:val="a7"/>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62218" w14:textId="77777777" w:rsidR="007B630F" w:rsidRDefault="007B630F" w:rsidP="00561C7D">
    <w:pPr>
      <w:pStyle w:val="a7"/>
      <w:framePr w:wrap="around" w:vAnchor="text" w:hAnchor="margin" w:xAlign="right" w:y="1"/>
      <w:rPr>
        <w:rStyle w:val="af3"/>
      </w:rPr>
    </w:pPr>
    <w:r>
      <w:rPr>
        <w:rStyle w:val="af3"/>
      </w:rPr>
      <w:fldChar w:fldCharType="begin"/>
    </w:r>
    <w:r>
      <w:rPr>
        <w:rStyle w:val="af3"/>
      </w:rPr>
      <w:instrText xml:space="preserve">PAGE  </w:instrText>
    </w:r>
    <w:r>
      <w:rPr>
        <w:rStyle w:val="af3"/>
      </w:rPr>
      <w:fldChar w:fldCharType="separate"/>
    </w:r>
    <w:r>
      <w:rPr>
        <w:rStyle w:val="af3"/>
        <w:noProof/>
      </w:rPr>
      <w:t>3</w:t>
    </w:r>
    <w:r>
      <w:rPr>
        <w:rStyle w:val="af3"/>
      </w:rPr>
      <w:fldChar w:fldCharType="end"/>
    </w:r>
  </w:p>
  <w:p w14:paraId="73769B07" w14:textId="77777777" w:rsidR="007B630F" w:rsidRDefault="007B630F" w:rsidP="00D6622D">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954319"/>
      <w:docPartObj>
        <w:docPartGallery w:val="Page Numbers (Bottom of Page)"/>
        <w:docPartUnique/>
      </w:docPartObj>
    </w:sdtPr>
    <w:sdtEndPr/>
    <w:sdtContent>
      <w:p w14:paraId="786EF4D1" w14:textId="1020E9C6" w:rsidR="007E261A" w:rsidRDefault="007E261A">
        <w:pPr>
          <w:pStyle w:val="a7"/>
          <w:jc w:val="center"/>
        </w:pPr>
        <w:r>
          <w:fldChar w:fldCharType="begin"/>
        </w:r>
        <w:r>
          <w:instrText>PAGE   \* MERGEFORMAT</w:instrText>
        </w:r>
        <w:r>
          <w:fldChar w:fldCharType="separate"/>
        </w:r>
        <w:r>
          <w:rPr>
            <w:lang w:val="zh-CN"/>
          </w:rPr>
          <w:t>2</w:t>
        </w:r>
        <w:r>
          <w:fldChar w:fldCharType="end"/>
        </w:r>
      </w:p>
    </w:sdtContent>
  </w:sdt>
  <w:p w14:paraId="4B92707E" w14:textId="77777777" w:rsidR="001C68CB" w:rsidRDefault="001C68CB" w:rsidP="001C68CB">
    <w:pPr>
      <w:pStyle w:val="a7"/>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985119"/>
      <w:docPartObj>
        <w:docPartGallery w:val="Page Numbers (Bottom of Page)"/>
        <w:docPartUnique/>
      </w:docPartObj>
    </w:sdtPr>
    <w:sdtEndPr/>
    <w:sdtContent>
      <w:p w14:paraId="79A35515" w14:textId="54C98AAE" w:rsidR="0022511B" w:rsidRDefault="0022511B">
        <w:pPr>
          <w:pStyle w:val="a7"/>
          <w:jc w:val="center"/>
        </w:pPr>
        <w:r>
          <w:fldChar w:fldCharType="begin"/>
        </w:r>
        <w:r>
          <w:instrText>PAGE   \* MERGEFORMAT</w:instrText>
        </w:r>
        <w:r>
          <w:fldChar w:fldCharType="separate"/>
        </w:r>
        <w:r>
          <w:rPr>
            <w:lang w:val="zh-CN"/>
          </w:rPr>
          <w:t>2</w:t>
        </w:r>
        <w:r>
          <w:fldChar w:fldCharType="end"/>
        </w:r>
      </w:p>
    </w:sdtContent>
  </w:sdt>
  <w:p w14:paraId="2BEA69B2" w14:textId="77777777" w:rsidR="0022511B" w:rsidRDefault="0022511B">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232868"/>
      <w:docPartObj>
        <w:docPartGallery w:val="Page Numbers (Bottom of Page)"/>
        <w:docPartUnique/>
      </w:docPartObj>
    </w:sdtPr>
    <w:sdtEndPr/>
    <w:sdtContent>
      <w:p w14:paraId="44972734" w14:textId="0B54034F" w:rsidR="007E261A" w:rsidRDefault="007E261A">
        <w:pPr>
          <w:pStyle w:val="a7"/>
          <w:jc w:val="center"/>
        </w:pPr>
        <w:r>
          <w:fldChar w:fldCharType="begin"/>
        </w:r>
        <w:r>
          <w:instrText>PAGE   \* MERGEFORMAT</w:instrText>
        </w:r>
        <w:r>
          <w:fldChar w:fldCharType="separate"/>
        </w:r>
        <w:r>
          <w:rPr>
            <w:lang w:val="zh-CN"/>
          </w:rPr>
          <w:t>2</w:t>
        </w:r>
        <w:r>
          <w:fldChar w:fldCharType="end"/>
        </w:r>
      </w:p>
    </w:sdtContent>
  </w:sdt>
  <w:p w14:paraId="03BE1CA7" w14:textId="77777777" w:rsidR="001C68CB" w:rsidRDefault="001C68CB">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2527F" w14:textId="77777777" w:rsidR="009340A7" w:rsidRDefault="00B61915">
    <w:pPr>
      <w:pStyle w:val="a7"/>
      <w:framePr w:wrap="around" w:vAnchor="text" w:hAnchor="margin" w:xAlign="right" w:y="1"/>
      <w:rPr>
        <w:rStyle w:val="af3"/>
      </w:rPr>
    </w:pPr>
    <w:r>
      <w:rPr>
        <w:rStyle w:val="af3"/>
      </w:rPr>
      <w:fldChar w:fldCharType="begin"/>
    </w:r>
    <w:r>
      <w:rPr>
        <w:rStyle w:val="af3"/>
      </w:rPr>
      <w:instrText xml:space="preserve">PAGE  </w:instrText>
    </w:r>
    <w:r>
      <w:rPr>
        <w:rStyle w:val="af3"/>
      </w:rPr>
      <w:fldChar w:fldCharType="end"/>
    </w:r>
  </w:p>
  <w:p w14:paraId="3123BC3D" w14:textId="77777777" w:rsidR="009340A7" w:rsidRDefault="00B3597E">
    <w:pPr>
      <w:pStyle w:val="a7"/>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6552626"/>
      <w:docPartObj>
        <w:docPartGallery w:val="Page Numbers (Bottom of Page)"/>
        <w:docPartUnique/>
      </w:docPartObj>
    </w:sdtPr>
    <w:sdtEndPr/>
    <w:sdtContent>
      <w:p w14:paraId="12FD6CC2" w14:textId="4126CCC3" w:rsidR="00213F0F" w:rsidRDefault="00213F0F">
        <w:pPr>
          <w:pStyle w:val="a7"/>
          <w:jc w:val="center"/>
        </w:pPr>
        <w:r>
          <w:fldChar w:fldCharType="begin"/>
        </w:r>
        <w:r>
          <w:instrText>PAGE   \* MERGEFORMAT</w:instrText>
        </w:r>
        <w:r>
          <w:fldChar w:fldCharType="separate"/>
        </w:r>
        <w:r w:rsidRPr="00FA749C">
          <w:t>2</w:t>
        </w:r>
        <w:r>
          <w:fldChar w:fldCharType="end"/>
        </w:r>
      </w:p>
    </w:sdtContent>
  </w:sdt>
  <w:p w14:paraId="53B0F93A" w14:textId="77777777" w:rsidR="00FA749C" w:rsidRDefault="00FA749C">
    <w:pPr>
      <w:pStyle w:val="a7"/>
      <w:ind w:right="360"/>
    </w:pPr>
  </w:p>
  <w:p w14:paraId="6CF8E37B" w14:textId="4C64D7A0" w:rsidR="009340A7" w:rsidRDefault="00FA749C">
    <w:pPr>
      <w:pStyle w:val="a7"/>
      <w:ind w:right="360"/>
    </w:pPr>
    <w:r w:rsidRPr="00FA749C">
      <w:rPr>
        <w:rFonts w:hint="eastAsia"/>
        <w:color w:val="808080" w:themeColor="background1" w:themeShade="80"/>
      </w:rPr>
      <w:t>如果您在阅读过程中发现疏漏和错误，请联系《多媒体技术基础》课程组</w:t>
    </w:r>
    <w:r w:rsidRPr="00FA749C">
      <w:rPr>
        <w:rFonts w:hint="eastAsia"/>
        <w:color w:val="808080" w:themeColor="background1" w:themeShade="80"/>
      </w:rPr>
      <w:t>{</w:t>
    </w:r>
    <w:r w:rsidRPr="00FA749C">
      <w:rPr>
        <w:color w:val="808080" w:themeColor="background1" w:themeShade="80"/>
      </w:rPr>
      <w:t>network,cxh}@ustc.edu.cn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AC513" w14:textId="77777777" w:rsidR="00B3597E" w:rsidRDefault="00B3597E" w:rsidP="007B630F">
      <w:r>
        <w:separator/>
      </w:r>
    </w:p>
  </w:footnote>
  <w:footnote w:type="continuationSeparator" w:id="0">
    <w:p w14:paraId="166CDFF2" w14:textId="77777777" w:rsidR="00B3597E" w:rsidRDefault="00B3597E" w:rsidP="007B630F">
      <w:r>
        <w:continuationSeparator/>
      </w:r>
    </w:p>
  </w:footnote>
  <w:footnote w:id="1">
    <w:p w14:paraId="3A75C297" w14:textId="4E6CB868" w:rsidR="00AA3442" w:rsidRDefault="00AA3442" w:rsidP="00AA3442">
      <w:pPr>
        <w:pStyle w:val="afc"/>
      </w:pPr>
      <w:r>
        <w:rPr>
          <w:rStyle w:val="afe"/>
        </w:rPr>
        <w:footnoteRef/>
      </w:r>
      <w:r>
        <w:t xml:space="preserve"> </w:t>
      </w:r>
      <w:r>
        <w:rPr>
          <w:rFonts w:hint="eastAsia"/>
        </w:rPr>
        <w:t>在高版本的</w:t>
      </w:r>
      <w:r>
        <w:rPr>
          <w:rFonts w:hint="eastAsia"/>
        </w:rPr>
        <w:t>Android</w:t>
      </w:r>
      <w:r>
        <w:rPr>
          <w:rFonts w:hint="eastAsia"/>
        </w:rPr>
        <w:t>系统中，</w:t>
      </w:r>
      <w:r w:rsidRPr="00AA3442">
        <w:rPr>
          <w:rFonts w:hint="eastAsia"/>
        </w:rPr>
        <w:t>每个</w:t>
      </w:r>
      <w:r w:rsidRPr="00AA3442">
        <w:rPr>
          <w:rFonts w:hint="eastAsia"/>
        </w:rPr>
        <w:t xml:space="preserve"> Android </w:t>
      </w:r>
      <w:r w:rsidRPr="00AA3442">
        <w:rPr>
          <w:rFonts w:hint="eastAsia"/>
        </w:rPr>
        <w:t>应用都在访问权受限的沙盒中运行。</w:t>
      </w:r>
      <w:r>
        <w:rPr>
          <w:rFonts w:hint="eastAsia"/>
        </w:rPr>
        <w:t>对麦克风的访问权限，除了在</w:t>
      </w:r>
      <w:r w:rsidRPr="004C5602">
        <w:t>AndroidManifest.xml</w:t>
      </w:r>
      <w:r>
        <w:t xml:space="preserve"> </w:t>
      </w:r>
      <w:r>
        <w:rPr>
          <w:rFonts w:hint="eastAsia"/>
        </w:rPr>
        <w:t>文件中申明权限外，需要运行时</w:t>
      </w:r>
      <w:r w:rsidRPr="00AA3442">
        <w:rPr>
          <w:rFonts w:hint="eastAsia"/>
        </w:rPr>
        <w:t>请求权限</w:t>
      </w:r>
      <w:r>
        <w:rPr>
          <w:rFonts w:hint="eastAsia"/>
        </w:rPr>
        <w:t>（</w:t>
      </w:r>
      <w:r w:rsidRPr="00AA3442">
        <w:rPr>
          <w:rFonts w:hint="eastAsia"/>
        </w:rPr>
        <w:t>使用</w:t>
      </w:r>
      <w:r w:rsidRPr="00AA3442">
        <w:rPr>
          <w:rFonts w:hint="eastAsia"/>
        </w:rPr>
        <w:t xml:space="preserve"> RequestPermission</w:t>
      </w:r>
      <w:r>
        <w:rPr>
          <w:rFonts w:hint="eastAsia"/>
        </w:rPr>
        <w:t>）。</w:t>
      </w:r>
    </w:p>
  </w:footnote>
  <w:footnote w:id="2">
    <w:p w14:paraId="0AD49823" w14:textId="77825324" w:rsidR="00AA3442" w:rsidRDefault="00AA3442">
      <w:pPr>
        <w:pStyle w:val="afc"/>
      </w:pPr>
      <w:r>
        <w:rPr>
          <w:rStyle w:val="afe"/>
        </w:rPr>
        <w:footnoteRef/>
      </w:r>
      <w:r>
        <w:t xml:space="preserve"> </w:t>
      </w:r>
      <w:r>
        <w:rPr>
          <w:rFonts w:hint="eastAsia"/>
        </w:rPr>
        <w:t>在高版本的</w:t>
      </w:r>
      <w:r>
        <w:rPr>
          <w:rFonts w:hint="eastAsia"/>
        </w:rPr>
        <w:t>Android</w:t>
      </w:r>
      <w:r>
        <w:rPr>
          <w:rFonts w:hint="eastAsia"/>
        </w:rPr>
        <w:t>系统中，</w:t>
      </w:r>
      <w:r w:rsidRPr="00AA3442">
        <w:rPr>
          <w:rFonts w:hint="eastAsia"/>
        </w:rPr>
        <w:t>每个</w:t>
      </w:r>
      <w:r w:rsidRPr="00AA3442">
        <w:rPr>
          <w:rFonts w:hint="eastAsia"/>
        </w:rPr>
        <w:t xml:space="preserve"> Android </w:t>
      </w:r>
      <w:r w:rsidRPr="00AA3442">
        <w:rPr>
          <w:rFonts w:hint="eastAsia"/>
        </w:rPr>
        <w:t>应用都在访问权受限的沙盒中运行。</w:t>
      </w:r>
      <w:r>
        <w:rPr>
          <w:rFonts w:hint="eastAsia"/>
        </w:rPr>
        <w:t>对照相机的访问权限，除了在</w:t>
      </w:r>
      <w:r w:rsidRPr="004C5602">
        <w:t>AndroidManifest.xml</w:t>
      </w:r>
      <w:r>
        <w:t xml:space="preserve"> </w:t>
      </w:r>
      <w:r>
        <w:rPr>
          <w:rFonts w:hint="eastAsia"/>
        </w:rPr>
        <w:t>文件中申明权限外，需要运行时</w:t>
      </w:r>
      <w:r w:rsidRPr="00AA3442">
        <w:rPr>
          <w:rFonts w:hint="eastAsia"/>
        </w:rPr>
        <w:t>请求权限</w:t>
      </w:r>
      <w:r>
        <w:rPr>
          <w:rFonts w:hint="eastAsia"/>
        </w:rPr>
        <w:t>（</w:t>
      </w:r>
      <w:r w:rsidRPr="00AA3442">
        <w:rPr>
          <w:rFonts w:hint="eastAsia"/>
        </w:rPr>
        <w:t>使用</w:t>
      </w:r>
      <w:r w:rsidRPr="00AA3442">
        <w:rPr>
          <w:rFonts w:hint="eastAsia"/>
        </w:rPr>
        <w:t xml:space="preserve"> RequestPermission</w:t>
      </w:r>
      <w:r>
        <w:rPr>
          <w:rFonts w:hint="eastAsia"/>
        </w:rPr>
        <w:t>）。</w:t>
      </w:r>
    </w:p>
  </w:footnote>
  <w:footnote w:id="3">
    <w:p w14:paraId="01B16014" w14:textId="46907C24" w:rsidR="008948D4" w:rsidRDefault="0082236C">
      <w:pPr>
        <w:pStyle w:val="afc"/>
      </w:pPr>
      <w:r>
        <w:rPr>
          <w:rStyle w:val="afe"/>
        </w:rPr>
        <w:footnoteRef/>
      </w:r>
      <w:r>
        <w:t xml:space="preserve"> </w:t>
      </w:r>
      <w:r>
        <w:rPr>
          <w:rFonts w:hint="eastAsia"/>
        </w:rPr>
        <w:t>当项目</w:t>
      </w:r>
      <w:r w:rsidR="004029D9">
        <w:rPr>
          <w:rFonts w:hint="eastAsia"/>
        </w:rPr>
        <w:t>的字符集为</w:t>
      </w:r>
      <w:r w:rsidR="004029D9">
        <w:rPr>
          <w:rFonts w:hint="eastAsia"/>
        </w:rPr>
        <w:t>Unicode</w:t>
      </w:r>
      <w:r w:rsidR="004029D9">
        <w:rPr>
          <w:rFonts w:hint="eastAsia"/>
        </w:rPr>
        <w:t>，而编程时没</w:t>
      </w:r>
      <w:r w:rsidR="008948D4">
        <w:rPr>
          <w:rFonts w:hint="eastAsia"/>
        </w:rPr>
        <w:t>对</w:t>
      </w:r>
      <w:r w:rsidR="004029D9">
        <w:rPr>
          <w:rFonts w:hint="eastAsia"/>
        </w:rPr>
        <w:t>ASCII</w:t>
      </w:r>
      <w:r w:rsidR="004029D9">
        <w:rPr>
          <w:rFonts w:hint="eastAsia"/>
        </w:rPr>
        <w:t>字符串做转换</w:t>
      </w:r>
      <w:r w:rsidR="008948D4">
        <w:rPr>
          <w:rFonts w:hint="eastAsia"/>
        </w:rPr>
        <w:t>，</w:t>
      </w:r>
      <w:r w:rsidR="00486B3F">
        <w:rPr>
          <w:rFonts w:hint="eastAsia"/>
        </w:rPr>
        <w:t>编译时</w:t>
      </w:r>
      <w:r w:rsidR="008948D4">
        <w:rPr>
          <w:rFonts w:hint="eastAsia"/>
        </w:rPr>
        <w:t>会</w:t>
      </w:r>
      <w:r w:rsidR="00486B3F">
        <w:rPr>
          <w:rFonts w:hint="eastAsia"/>
        </w:rPr>
        <w:t>提示</w:t>
      </w:r>
      <w:r w:rsidR="008948D4">
        <w:rPr>
          <w:rFonts w:hint="eastAsia"/>
        </w:rPr>
        <w:t>类似如下</w:t>
      </w:r>
      <w:r w:rsidR="00486B3F">
        <w:rPr>
          <w:rFonts w:hint="eastAsia"/>
        </w:rPr>
        <w:t>错误</w:t>
      </w:r>
      <w:r w:rsidR="008948D4">
        <w:rPr>
          <w:rFonts w:hint="eastAsia"/>
        </w:rPr>
        <w:t>：</w:t>
      </w:r>
    </w:p>
    <w:p w14:paraId="3BAC2044" w14:textId="2FF759C1" w:rsidR="008948D4" w:rsidRDefault="008948D4" w:rsidP="008948D4">
      <w:pPr>
        <w:pStyle w:val="afc"/>
      </w:pPr>
      <w:r>
        <w:rPr>
          <w:rFonts w:hint="eastAsia"/>
        </w:rPr>
        <w:t>E0167</w:t>
      </w:r>
      <w:r>
        <w:rPr>
          <w:rFonts w:hint="eastAsia"/>
        </w:rPr>
        <w:tab/>
        <w:t xml:space="preserve">"const char *" </w:t>
      </w:r>
      <w:r>
        <w:rPr>
          <w:rFonts w:hint="eastAsia"/>
        </w:rPr>
        <w:t>类型的实参与</w:t>
      </w:r>
      <w:r>
        <w:rPr>
          <w:rFonts w:hint="eastAsia"/>
        </w:rPr>
        <w:t xml:space="preserve"> "LPCTSTR" </w:t>
      </w:r>
      <w:r>
        <w:rPr>
          <w:rFonts w:hint="eastAsia"/>
        </w:rPr>
        <w:t>类型的形参不兼容</w:t>
      </w:r>
    </w:p>
    <w:p w14:paraId="76327C38" w14:textId="555EB1BC" w:rsidR="0082236C" w:rsidRDefault="008948D4" w:rsidP="008948D4">
      <w:pPr>
        <w:pStyle w:val="afc"/>
      </w:pPr>
      <w:r>
        <w:rPr>
          <w:rFonts w:hint="eastAsia"/>
        </w:rPr>
        <w:t>C2664</w:t>
      </w:r>
      <w:r>
        <w:rPr>
          <w:rFonts w:hint="eastAsia"/>
        </w:rPr>
        <w:tab/>
      </w:r>
      <w:r>
        <w:rPr>
          <w:rFonts w:hint="eastAsia"/>
        </w:rPr>
        <w:t>“</w:t>
      </w:r>
      <w:r>
        <w:rPr>
          <w:rFonts w:hint="eastAsia"/>
        </w:rPr>
        <w:t>void CWnd::SetWindowTextW(LPCTSTR)</w:t>
      </w:r>
      <w:r>
        <w:rPr>
          <w:rFonts w:hint="eastAsia"/>
        </w:rPr>
        <w:t>”</w:t>
      </w:r>
      <w:r>
        <w:rPr>
          <w:rFonts w:hint="eastAsia"/>
        </w:rPr>
        <w:t xml:space="preserve">: </w:t>
      </w:r>
      <w:r>
        <w:rPr>
          <w:rFonts w:hint="eastAsia"/>
        </w:rPr>
        <w:t>无法将参数</w:t>
      </w:r>
      <w:r>
        <w:rPr>
          <w:rFonts w:hint="eastAsia"/>
        </w:rPr>
        <w:t xml:space="preserve"> 1 </w:t>
      </w:r>
      <w:r>
        <w:rPr>
          <w:rFonts w:hint="eastAsia"/>
        </w:rPr>
        <w:t>从“</w:t>
      </w:r>
      <w:r>
        <w:rPr>
          <w:rFonts w:hint="eastAsia"/>
        </w:rPr>
        <w:t>const char [10]</w:t>
      </w:r>
      <w:r>
        <w:rPr>
          <w:rFonts w:hint="eastAsia"/>
        </w:rPr>
        <w:t>”转换为“</w:t>
      </w:r>
      <w:r>
        <w:rPr>
          <w:rFonts w:hint="eastAsia"/>
        </w:rPr>
        <w:t>LPCTSTR</w:t>
      </w:r>
      <w:r>
        <w:rPr>
          <w:rFonts w:hint="eastAsia"/>
        </w:rPr>
        <w:t>”</w:t>
      </w:r>
    </w:p>
  </w:footnote>
  <w:footnote w:id="4">
    <w:p w14:paraId="507F86CC" w14:textId="77777777" w:rsidR="0023063E" w:rsidRDefault="0023063E" w:rsidP="0023063E">
      <w:pPr>
        <w:pStyle w:val="afc"/>
      </w:pPr>
      <w:r>
        <w:rPr>
          <w:rStyle w:val="afe"/>
        </w:rPr>
        <w:footnoteRef/>
      </w:r>
      <w:r>
        <w:t xml:space="preserve"> </w:t>
      </w:r>
      <w:r>
        <w:rPr>
          <w:rFonts w:hint="eastAsia"/>
        </w:rPr>
        <w:t>Kotlin</w:t>
      </w:r>
      <w:r>
        <w:rPr>
          <w:rFonts w:hint="eastAsia"/>
        </w:rPr>
        <w:t>是一个用于现代多平台应用的静态编程语言，由</w:t>
      </w:r>
      <w:r>
        <w:rPr>
          <w:rFonts w:hint="eastAsia"/>
        </w:rPr>
        <w:t xml:space="preserve"> JetBrains </w:t>
      </w:r>
      <w:r>
        <w:rPr>
          <w:rFonts w:hint="eastAsia"/>
        </w:rPr>
        <w:t>开发。</w:t>
      </w:r>
      <w:r>
        <w:rPr>
          <w:rFonts w:hint="eastAsia"/>
        </w:rPr>
        <w:t>Kotlin</w:t>
      </w:r>
      <w:r>
        <w:rPr>
          <w:rFonts w:hint="eastAsia"/>
        </w:rPr>
        <w:t>可以编译成</w:t>
      </w:r>
      <w:r>
        <w:rPr>
          <w:rFonts w:hint="eastAsia"/>
        </w:rPr>
        <w:t>Java</w:t>
      </w:r>
      <w:r>
        <w:rPr>
          <w:rFonts w:hint="eastAsia"/>
        </w:rPr>
        <w:t>字节码，也可以编译成</w:t>
      </w:r>
      <w:r>
        <w:rPr>
          <w:rFonts w:hint="eastAsia"/>
        </w:rPr>
        <w:t>JavaScript</w:t>
      </w:r>
      <w:r>
        <w:rPr>
          <w:rFonts w:hint="eastAsia"/>
        </w:rPr>
        <w:t>，方便在没有</w:t>
      </w:r>
      <w:r>
        <w:rPr>
          <w:rFonts w:hint="eastAsia"/>
        </w:rPr>
        <w:t>JVM</w:t>
      </w:r>
      <w:r>
        <w:rPr>
          <w:rFonts w:hint="eastAsia"/>
        </w:rPr>
        <w:t>的设备上运行。除此之外</w:t>
      </w:r>
      <w:r>
        <w:rPr>
          <w:rFonts w:hint="eastAsia"/>
        </w:rPr>
        <w:t>Kotlin</w:t>
      </w:r>
      <w:r>
        <w:rPr>
          <w:rFonts w:hint="eastAsia"/>
        </w:rPr>
        <w:t>还可以编译成二进制代码直接运行在机器上（例如嵌入式设备或</w:t>
      </w:r>
      <w:r>
        <w:rPr>
          <w:rFonts w:hint="eastAsia"/>
        </w:rPr>
        <w:t xml:space="preserve"> iOS</w:t>
      </w:r>
      <w:r>
        <w:rPr>
          <w:rFonts w:hint="eastAsia"/>
        </w:rPr>
        <w:t>）。</w:t>
      </w:r>
      <w:r>
        <w:rPr>
          <w:rFonts w:hint="eastAsia"/>
        </w:rPr>
        <w:t>Kotlin</w:t>
      </w:r>
      <w:r>
        <w:rPr>
          <w:rFonts w:hint="eastAsia"/>
        </w:rPr>
        <w:t>的设计目标是创建一种兼容</w:t>
      </w:r>
      <w:r>
        <w:rPr>
          <w:rFonts w:hint="eastAsia"/>
        </w:rPr>
        <w:t>Java</w:t>
      </w:r>
      <w:r>
        <w:rPr>
          <w:rFonts w:hint="eastAsia"/>
        </w:rPr>
        <w:t>的语言，让它比</w:t>
      </w:r>
      <w:r>
        <w:rPr>
          <w:rFonts w:hint="eastAsia"/>
        </w:rPr>
        <w:t>Java</w:t>
      </w:r>
      <w:r>
        <w:rPr>
          <w:rFonts w:hint="eastAsia"/>
        </w:rPr>
        <w:t>更安全，能够静态检测常见的陷阱；让它比</w:t>
      </w:r>
      <w:r>
        <w:rPr>
          <w:rFonts w:hint="eastAsia"/>
        </w:rPr>
        <w:t>Java</w:t>
      </w:r>
      <w:r>
        <w:rPr>
          <w:rFonts w:hint="eastAsia"/>
        </w:rPr>
        <w:t>更简洁。</w:t>
      </w:r>
      <w:r>
        <w:rPr>
          <w:rFonts w:hint="eastAsia"/>
        </w:rPr>
        <w:t>Kotlin v1.0</w:t>
      </w:r>
      <w:r>
        <w:rPr>
          <w:rFonts w:hint="eastAsia"/>
        </w:rPr>
        <w:t>于</w:t>
      </w:r>
      <w:r>
        <w:rPr>
          <w:rFonts w:hint="eastAsia"/>
        </w:rPr>
        <w:t>2016</w:t>
      </w:r>
      <w:r>
        <w:rPr>
          <w:rFonts w:hint="eastAsia"/>
        </w:rPr>
        <w:t>年</w:t>
      </w:r>
      <w:r>
        <w:rPr>
          <w:rFonts w:hint="eastAsia"/>
        </w:rPr>
        <w:t>2</w:t>
      </w:r>
      <w:r>
        <w:rPr>
          <w:rFonts w:hint="eastAsia"/>
        </w:rPr>
        <w:t>月</w:t>
      </w:r>
      <w:r>
        <w:rPr>
          <w:rFonts w:hint="eastAsia"/>
        </w:rPr>
        <w:t>15</w:t>
      </w:r>
      <w:r>
        <w:rPr>
          <w:rFonts w:hint="eastAsia"/>
        </w:rPr>
        <w:t>日发布。在</w:t>
      </w:r>
      <w:r>
        <w:rPr>
          <w:rFonts w:hint="eastAsia"/>
        </w:rPr>
        <w:t>Google I/O 2017</w:t>
      </w:r>
      <w:r>
        <w:rPr>
          <w:rFonts w:hint="eastAsia"/>
        </w:rPr>
        <w:t>中，</w:t>
      </w:r>
      <w:r>
        <w:rPr>
          <w:rFonts w:hint="eastAsia"/>
        </w:rPr>
        <w:t>Google</w:t>
      </w:r>
      <w:r>
        <w:rPr>
          <w:rFonts w:hint="eastAsia"/>
        </w:rPr>
        <w:t>宣布在</w:t>
      </w:r>
      <w:r>
        <w:rPr>
          <w:rFonts w:hint="eastAsia"/>
        </w:rPr>
        <w:t>Android</w:t>
      </w:r>
      <w:r>
        <w:rPr>
          <w:rFonts w:hint="eastAsia"/>
        </w:rPr>
        <w:t>上为</w:t>
      </w:r>
      <w:r>
        <w:rPr>
          <w:rFonts w:hint="eastAsia"/>
        </w:rPr>
        <w:t>Kotlin</w:t>
      </w:r>
      <w:r>
        <w:rPr>
          <w:rFonts w:hint="eastAsia"/>
        </w:rPr>
        <w:t>提供一等支持。</w:t>
      </w:r>
    </w:p>
  </w:footnote>
  <w:footnote w:id="5">
    <w:p w14:paraId="47631A3F" w14:textId="77777777" w:rsidR="0023063E" w:rsidRDefault="0023063E" w:rsidP="0023063E">
      <w:pPr>
        <w:pStyle w:val="afc"/>
      </w:pPr>
      <w:r>
        <w:rPr>
          <w:rStyle w:val="afe"/>
        </w:rPr>
        <w:footnoteRef/>
      </w:r>
      <w:r>
        <w:t xml:space="preserve"> </w:t>
      </w:r>
      <w:r w:rsidRPr="00874ECD">
        <w:rPr>
          <w:rFonts w:hint="eastAsia"/>
        </w:rPr>
        <w:t>集成开发环境（</w:t>
      </w:r>
      <w:r w:rsidRPr="00874ECD">
        <w:rPr>
          <w:rFonts w:hint="eastAsia"/>
        </w:rPr>
        <w:t>IDE</w:t>
      </w:r>
      <w:r w:rsidRPr="00874ECD">
        <w:rPr>
          <w:rFonts w:hint="eastAsia"/>
        </w:rPr>
        <w:t>，</w:t>
      </w:r>
      <w:r w:rsidRPr="00874ECD">
        <w:rPr>
          <w:rFonts w:hint="eastAsia"/>
        </w:rPr>
        <w:t xml:space="preserve">Integrated Development Environment </w:t>
      </w:r>
      <w:r w:rsidRPr="00874ECD">
        <w:rPr>
          <w:rFonts w:hint="eastAsia"/>
        </w:rPr>
        <w:t>）是用于提供程序开发环境的应用程序，一般包括代码编辑器、编译器、调试器和图形用户界面等工具。集成了代码编写功能、分析功能、编译功能、调试功能等一体化的开发软件服务</w:t>
      </w:r>
      <w:r>
        <w:rPr>
          <w:rFonts w:hint="eastAsia"/>
        </w:rPr>
        <w:t>套件</w:t>
      </w:r>
      <w:r w:rsidRPr="00874ECD">
        <w:rPr>
          <w:rFonts w:hint="eastAsia"/>
        </w:rPr>
        <w:t>。</w:t>
      </w:r>
    </w:p>
  </w:footnote>
  <w:footnote w:id="6">
    <w:p w14:paraId="3FF2D06F" w14:textId="77777777" w:rsidR="0023063E" w:rsidRDefault="0023063E" w:rsidP="0023063E">
      <w:pPr>
        <w:pStyle w:val="afc"/>
      </w:pPr>
      <w:r>
        <w:rPr>
          <w:rStyle w:val="afe"/>
        </w:rPr>
        <w:footnoteRef/>
      </w:r>
      <w:r>
        <w:t xml:space="preserve"> </w:t>
      </w:r>
      <w:r w:rsidRPr="00637387">
        <w:rPr>
          <w:rFonts w:hint="eastAsia"/>
        </w:rPr>
        <w:t>DSL</w:t>
      </w:r>
      <w:r w:rsidRPr="00637387">
        <w:rPr>
          <w:rFonts w:hint="eastAsia"/>
        </w:rPr>
        <w:t>（</w:t>
      </w:r>
      <w:r w:rsidRPr="00637387">
        <w:rPr>
          <w:rFonts w:hint="eastAsia"/>
        </w:rPr>
        <w:t>domain specific language</w:t>
      </w:r>
      <w:r w:rsidRPr="00637387">
        <w:rPr>
          <w:rFonts w:hint="eastAsia"/>
        </w:rPr>
        <w:t>），领域专用语言：专门解决某一特定问题的计算机语言，</w:t>
      </w:r>
      <w:r>
        <w:rPr>
          <w:rFonts w:hint="eastAsia"/>
        </w:rPr>
        <w:t>例如数据库查询语言</w:t>
      </w:r>
      <w:r w:rsidRPr="00637387">
        <w:rPr>
          <w:rFonts w:hint="eastAsia"/>
        </w:rPr>
        <w:t>SQL</w:t>
      </w:r>
      <w:r>
        <w:rPr>
          <w:rFonts w:hint="eastAsia"/>
        </w:rPr>
        <w:t>、</w:t>
      </w:r>
      <w:r w:rsidRPr="00637387">
        <w:rPr>
          <w:rFonts w:hint="eastAsia"/>
        </w:rPr>
        <w:t>和正则表达式。</w:t>
      </w:r>
    </w:p>
  </w:footnote>
  <w:footnote w:id="7">
    <w:p w14:paraId="6132FB3A" w14:textId="77777777" w:rsidR="0023063E" w:rsidRDefault="0023063E" w:rsidP="0023063E">
      <w:pPr>
        <w:pStyle w:val="afc"/>
      </w:pPr>
      <w:r>
        <w:rPr>
          <w:rStyle w:val="afe"/>
        </w:rPr>
        <w:footnoteRef/>
      </w:r>
      <w:r>
        <w:t xml:space="preserve"> </w:t>
      </w:r>
      <w:r w:rsidRPr="00CF60F7">
        <w:rPr>
          <w:rFonts w:hint="eastAsia"/>
        </w:rPr>
        <w:t>Kotlin</w:t>
      </w:r>
      <w:r w:rsidRPr="00CF60F7">
        <w:rPr>
          <w:rFonts w:hint="eastAsia"/>
        </w:rPr>
        <w:t>是</w:t>
      </w:r>
      <w:r>
        <w:rPr>
          <w:rFonts w:hint="eastAsia"/>
        </w:rPr>
        <w:t>一种</w:t>
      </w:r>
      <w:r w:rsidRPr="00CF60F7">
        <w:rPr>
          <w:rFonts w:hint="eastAsia"/>
        </w:rPr>
        <w:t>面向</w:t>
      </w:r>
      <w:r w:rsidRPr="00CF60F7">
        <w:rPr>
          <w:rFonts w:hint="eastAsia"/>
        </w:rPr>
        <w:t>JVM</w:t>
      </w:r>
      <w:r w:rsidRPr="00CF60F7">
        <w:rPr>
          <w:rFonts w:hint="eastAsia"/>
        </w:rPr>
        <w:t>的新语言。</w:t>
      </w:r>
      <w:r w:rsidRPr="00CF60F7">
        <w:rPr>
          <w:rFonts w:hint="eastAsia"/>
        </w:rPr>
        <w:t>Kotlin</w:t>
      </w:r>
      <w:r w:rsidRPr="00CF60F7">
        <w:rPr>
          <w:rFonts w:hint="eastAsia"/>
        </w:rPr>
        <w:t>的设计目标是创建一种兼容</w:t>
      </w:r>
      <w:r w:rsidRPr="00CF60F7">
        <w:rPr>
          <w:rFonts w:hint="eastAsia"/>
        </w:rPr>
        <w:t>Java</w:t>
      </w:r>
      <w:r w:rsidRPr="00CF60F7">
        <w:rPr>
          <w:rFonts w:hint="eastAsia"/>
        </w:rPr>
        <w:t>的语言，让它比</w:t>
      </w:r>
      <w:r w:rsidRPr="00CF60F7">
        <w:rPr>
          <w:rFonts w:hint="eastAsia"/>
        </w:rPr>
        <w:t>Java</w:t>
      </w:r>
      <w:r w:rsidRPr="00CF60F7">
        <w:rPr>
          <w:rFonts w:hint="eastAsia"/>
        </w:rPr>
        <w:t>更安全，能够静态检测常见的陷阱；让它比</w:t>
      </w:r>
      <w:r w:rsidRPr="00CF60F7">
        <w:rPr>
          <w:rFonts w:hint="eastAsia"/>
        </w:rPr>
        <w:t>Java</w:t>
      </w:r>
      <w:r w:rsidRPr="00CF60F7">
        <w:rPr>
          <w:rFonts w:hint="eastAsia"/>
        </w:rPr>
        <w:t>更简洁。</w:t>
      </w:r>
    </w:p>
  </w:footnote>
  <w:footnote w:id="8">
    <w:p w14:paraId="7BDCD627" w14:textId="77777777" w:rsidR="0023063E" w:rsidRDefault="0023063E" w:rsidP="0023063E">
      <w:pPr>
        <w:pStyle w:val="afc"/>
      </w:pPr>
      <w:r>
        <w:rPr>
          <w:rStyle w:val="afe"/>
        </w:rPr>
        <w:footnoteRef/>
      </w:r>
      <w:r>
        <w:rPr>
          <w:rFonts w:hint="eastAsia"/>
        </w:rPr>
        <w:t>实测在“</w:t>
      </w:r>
      <w:r w:rsidRPr="00DB4E09">
        <w:t>Android Studio Koala Feature Drop | 2024.1.2</w:t>
      </w:r>
      <w:r>
        <w:rPr>
          <w:rFonts w:hint="eastAsia"/>
        </w:rPr>
        <w:t>”版本下使用</w:t>
      </w:r>
      <w:r>
        <w:rPr>
          <w:rFonts w:hint="eastAsia"/>
        </w:rPr>
        <w:t>Groove</w:t>
      </w:r>
      <w:r>
        <w:t xml:space="preserve"> </w:t>
      </w:r>
      <w:r>
        <w:rPr>
          <w:rFonts w:hint="eastAsia"/>
        </w:rPr>
        <w:t>DSL</w:t>
      </w:r>
      <w:r>
        <w:rPr>
          <w:rFonts w:hint="eastAsia"/>
        </w:rPr>
        <w:t>自动构建的</w:t>
      </w:r>
      <w:r>
        <w:rPr>
          <w:rFonts w:hint="eastAsia"/>
        </w:rPr>
        <w:t>Project</w:t>
      </w:r>
      <w:r>
        <w:rPr>
          <w:rFonts w:hint="eastAsia"/>
        </w:rPr>
        <w:t>编译时会出现较多错误，故不推荐使用</w:t>
      </w:r>
      <w:r>
        <w:rPr>
          <w:rFonts w:hint="eastAsia"/>
        </w:rPr>
        <w:t>Groove</w:t>
      </w:r>
      <w:r>
        <w:t xml:space="preserve"> </w:t>
      </w:r>
      <w:r>
        <w:rPr>
          <w:rFonts w:hint="eastAsia"/>
        </w:rPr>
        <w:t>DSL</w:t>
      </w:r>
      <w:r>
        <w:rPr>
          <w:rFonts w:hint="eastAsia"/>
        </w:rPr>
        <w:t>。</w:t>
      </w:r>
    </w:p>
  </w:footnote>
  <w:footnote w:id="9">
    <w:p w14:paraId="6210A08F" w14:textId="77777777" w:rsidR="0023063E" w:rsidRDefault="0023063E" w:rsidP="0023063E">
      <w:pPr>
        <w:pStyle w:val="afc"/>
      </w:pPr>
      <w:r>
        <w:rPr>
          <w:rStyle w:val="afe"/>
        </w:rPr>
        <w:footnoteRef/>
      </w:r>
      <w:r>
        <w:t xml:space="preserve"> </w:t>
      </w:r>
      <w:r w:rsidRPr="009E6313">
        <w:rPr>
          <w:rFonts w:hint="eastAsia"/>
        </w:rPr>
        <w:t>XML</w:t>
      </w:r>
      <w:r w:rsidRPr="009E6313">
        <w:rPr>
          <w:rFonts w:hint="eastAsia"/>
        </w:rPr>
        <w:t>即</w:t>
      </w:r>
      <w:r w:rsidRPr="009E6313">
        <w:rPr>
          <w:rFonts w:hint="eastAsia"/>
        </w:rPr>
        <w:t>Extentsible Markup Language(</w:t>
      </w:r>
      <w:r w:rsidRPr="009E6313">
        <w:rPr>
          <w:rFonts w:hint="eastAsia"/>
        </w:rPr>
        <w:t>可扩展标记语言</w:t>
      </w:r>
      <w:r w:rsidRPr="009E6313">
        <w:rPr>
          <w:rFonts w:hint="eastAsia"/>
        </w:rPr>
        <w:t>)</w:t>
      </w:r>
      <w:r>
        <w:rPr>
          <w:rFonts w:hint="eastAsia"/>
        </w:rPr>
        <w:t>，可以使用</w:t>
      </w:r>
      <w:r>
        <w:rPr>
          <w:rFonts w:hint="eastAsia"/>
        </w:rPr>
        <w:t>XML</w:t>
      </w:r>
      <w:r>
        <w:rPr>
          <w:rFonts w:hint="eastAsia"/>
        </w:rPr>
        <w:t>文件来描述</w:t>
      </w:r>
      <w:r>
        <w:rPr>
          <w:rFonts w:hint="eastAsia"/>
        </w:rPr>
        <w:t>UI</w:t>
      </w:r>
      <w:r>
        <w:rPr>
          <w:rFonts w:hint="eastAsia"/>
        </w:rPr>
        <w:t>的效果。</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1FCC1" w14:textId="2350F7A3" w:rsidR="007B630F" w:rsidRDefault="007B630F">
    <w:pPr>
      <w:pStyle w:val="a5"/>
    </w:pPr>
    <w:r>
      <w:rPr>
        <w:rFonts w:hint="eastAsia"/>
      </w:rPr>
      <w:t>中国科学技术大学</w:t>
    </w:r>
    <w:r w:rsidR="005B11B2">
      <w:rPr>
        <w:rFonts w:hint="eastAsia"/>
      </w:rPr>
      <w:t xml:space="preserve"> </w:t>
    </w:r>
    <w:r w:rsidR="005B11B2">
      <w:t xml:space="preserve"> </w:t>
    </w:r>
    <w:r>
      <w:rPr>
        <w:rFonts w:hint="eastAsia"/>
      </w:rPr>
      <w:t>电子工程与信息科学系</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E03FF" w14:textId="1DCBDAC0" w:rsidR="00AD2FB3" w:rsidRPr="004D7987" w:rsidRDefault="004D7987" w:rsidP="004D7987">
    <w:pPr>
      <w:pStyle w:val="a5"/>
    </w:pPr>
    <w:r>
      <w:rPr>
        <w:rFonts w:hint="eastAsia"/>
      </w:rPr>
      <w:t>《多媒体技术基础》实验指导手册</w:t>
    </w:r>
    <w:r>
      <w:tab/>
    </w:r>
    <w:r>
      <w:tab/>
    </w:r>
    <w:r>
      <w:rPr>
        <w:rFonts w:hint="eastAsia"/>
      </w:rPr>
      <w:t>中国科学技术大学</w:t>
    </w:r>
    <w:r>
      <w:rPr>
        <w:rFonts w:hint="eastAsia"/>
      </w:rPr>
      <w:t xml:space="preserve"> </w:t>
    </w:r>
    <w:r>
      <w:t xml:space="preserve"> </w:t>
    </w:r>
    <w:r>
      <w:rPr>
        <w:rFonts w:hint="eastAsia"/>
      </w:rPr>
      <w:t>电子工程与信息科学系</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D7853" w14:textId="68555471" w:rsidR="0022511B" w:rsidRDefault="004D7987">
    <w:pPr>
      <w:pStyle w:val="a5"/>
    </w:pPr>
    <w:r>
      <w:rPr>
        <w:rFonts w:hint="eastAsia"/>
      </w:rPr>
      <w:t>《多媒体技术基础》实验指导手册</w:t>
    </w:r>
    <w:r>
      <w:tab/>
    </w:r>
    <w:r>
      <w:tab/>
    </w:r>
    <w:r w:rsidR="0022511B">
      <w:rPr>
        <w:rFonts w:hint="eastAsia"/>
      </w:rPr>
      <w:t>中国科学技术大学</w:t>
    </w:r>
    <w:r w:rsidR="0022511B">
      <w:rPr>
        <w:rFonts w:hint="eastAsia"/>
      </w:rPr>
      <w:t xml:space="preserve"> </w:t>
    </w:r>
    <w:r w:rsidR="0022511B">
      <w:t xml:space="preserve"> </w:t>
    </w:r>
    <w:r w:rsidR="0022511B">
      <w:rPr>
        <w:rFonts w:hint="eastAsia"/>
      </w:rPr>
      <w:t>电子工程与信息科学系</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18FCBE72"/>
    <w:lvl w:ilvl="0">
      <w:start w:val="1"/>
      <w:numFmt w:val="decimal"/>
      <w:pStyle w:val="3"/>
      <w:lvlText w:val="%1."/>
      <w:lvlJc w:val="left"/>
      <w:pPr>
        <w:tabs>
          <w:tab w:val="num" w:pos="1200"/>
        </w:tabs>
        <w:ind w:leftChars="400" w:left="1200" w:hangingChars="200" w:hanging="360"/>
      </w:pPr>
    </w:lvl>
  </w:abstractNum>
  <w:abstractNum w:abstractNumId="1" w15:restartNumberingAfterBreak="0">
    <w:nsid w:val="035D3156"/>
    <w:multiLevelType w:val="hybridMultilevel"/>
    <w:tmpl w:val="D556E6D2"/>
    <w:lvl w:ilvl="0" w:tplc="414C58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15183B"/>
    <w:multiLevelType w:val="hybridMultilevel"/>
    <w:tmpl w:val="8A72B32C"/>
    <w:lvl w:ilvl="0" w:tplc="8724DD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9496682"/>
    <w:multiLevelType w:val="singleLevel"/>
    <w:tmpl w:val="9F46F110"/>
    <w:lvl w:ilvl="0">
      <w:start w:val="1"/>
      <w:numFmt w:val="decimal"/>
      <w:lvlText w:val="%1、"/>
      <w:lvlJc w:val="left"/>
      <w:pPr>
        <w:tabs>
          <w:tab w:val="num" w:pos="360"/>
        </w:tabs>
        <w:ind w:left="360" w:hanging="360"/>
      </w:pPr>
      <w:rPr>
        <w:rFonts w:hint="eastAsia"/>
      </w:rPr>
    </w:lvl>
  </w:abstractNum>
  <w:abstractNum w:abstractNumId="4" w15:restartNumberingAfterBreak="0">
    <w:nsid w:val="0C0262CC"/>
    <w:multiLevelType w:val="multilevel"/>
    <w:tmpl w:val="DEB0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7C7889"/>
    <w:multiLevelType w:val="hybridMultilevel"/>
    <w:tmpl w:val="C54ED1EE"/>
    <w:lvl w:ilvl="0" w:tplc="8724DD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B3C2A"/>
    <w:multiLevelType w:val="hybridMultilevel"/>
    <w:tmpl w:val="D34454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6C3156"/>
    <w:multiLevelType w:val="hybridMultilevel"/>
    <w:tmpl w:val="DBEA34AC"/>
    <w:lvl w:ilvl="0" w:tplc="79040F48">
      <w:start w:val="1"/>
      <w:numFmt w:val="bullet"/>
      <w:lvlText w:val="m"/>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FF827DF"/>
    <w:multiLevelType w:val="hybridMultilevel"/>
    <w:tmpl w:val="8E327754"/>
    <w:lvl w:ilvl="0" w:tplc="8724DD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3B598E"/>
    <w:multiLevelType w:val="hybridMultilevel"/>
    <w:tmpl w:val="5400DE0E"/>
    <w:lvl w:ilvl="0" w:tplc="B900B3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214178"/>
    <w:multiLevelType w:val="hybridMultilevel"/>
    <w:tmpl w:val="AE28D0EA"/>
    <w:lvl w:ilvl="0" w:tplc="8724DD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B324796"/>
    <w:multiLevelType w:val="hybridMultilevel"/>
    <w:tmpl w:val="57FCC7BC"/>
    <w:lvl w:ilvl="0" w:tplc="664629EC">
      <w:start w:val="1"/>
      <w:numFmt w:val="bullet"/>
      <w:pStyle w:val="a"/>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C707D08"/>
    <w:multiLevelType w:val="hybridMultilevel"/>
    <w:tmpl w:val="BD645EB0"/>
    <w:lvl w:ilvl="0" w:tplc="8724DD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DBA778E"/>
    <w:multiLevelType w:val="hybridMultilevel"/>
    <w:tmpl w:val="FF8439B0"/>
    <w:lvl w:ilvl="0" w:tplc="08CCE6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ECB6452"/>
    <w:multiLevelType w:val="hybridMultilevel"/>
    <w:tmpl w:val="CE260B9C"/>
    <w:lvl w:ilvl="0" w:tplc="3F2E1F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C06E87"/>
    <w:multiLevelType w:val="multilevel"/>
    <w:tmpl w:val="57C6A94C"/>
    <w:lvl w:ilvl="0">
      <w:start w:val="1"/>
      <w:numFmt w:val="decimal"/>
      <w:lvlText w:val="§%1"/>
      <w:lvlJc w:val="left"/>
      <w:pPr>
        <w:tabs>
          <w:tab w:val="num" w:pos="425"/>
        </w:tabs>
        <w:ind w:left="425" w:hanging="425"/>
      </w:pPr>
      <w:rPr>
        <w:rFonts w:hint="eastAsia"/>
      </w:rPr>
    </w:lvl>
    <w:lvl w:ilvl="1">
      <w:start w:val="1"/>
      <w:numFmt w:val="decimal"/>
      <w:pStyle w:val="22"/>
      <w:lvlText w:val="%1.%2"/>
      <w:lvlJc w:val="left"/>
      <w:pPr>
        <w:tabs>
          <w:tab w:val="num" w:pos="992"/>
        </w:tabs>
        <w:ind w:left="992" w:hanging="567"/>
      </w:pPr>
      <w:rPr>
        <w:rFonts w:hint="eastAsia"/>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6" w15:restartNumberingAfterBreak="0">
    <w:nsid w:val="35774F08"/>
    <w:multiLevelType w:val="hybridMultilevel"/>
    <w:tmpl w:val="5E3CB8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6CD145E"/>
    <w:multiLevelType w:val="hybridMultilevel"/>
    <w:tmpl w:val="0B7049D8"/>
    <w:lvl w:ilvl="0" w:tplc="8724DD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8473F2B"/>
    <w:multiLevelType w:val="multilevel"/>
    <w:tmpl w:val="0A8CFAE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36A07E2"/>
    <w:multiLevelType w:val="multilevel"/>
    <w:tmpl w:val="4F6A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BD7E67"/>
    <w:multiLevelType w:val="hybridMultilevel"/>
    <w:tmpl w:val="0C465CEC"/>
    <w:lvl w:ilvl="0" w:tplc="79040F48">
      <w:start w:val="1"/>
      <w:numFmt w:val="bullet"/>
      <w:lvlText w:val="m"/>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74F749C"/>
    <w:multiLevelType w:val="hybridMultilevel"/>
    <w:tmpl w:val="88083A42"/>
    <w:lvl w:ilvl="0" w:tplc="39B43204">
      <w:start w:val="1"/>
      <w:numFmt w:val="bullet"/>
      <w:lvlText w:val="m"/>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4DBA2346"/>
    <w:multiLevelType w:val="hybridMultilevel"/>
    <w:tmpl w:val="BBF895A6"/>
    <w:lvl w:ilvl="0" w:tplc="79040F48">
      <w:start w:val="1"/>
      <w:numFmt w:val="bullet"/>
      <w:lvlText w:val="m"/>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65412F5"/>
    <w:multiLevelType w:val="hybridMultilevel"/>
    <w:tmpl w:val="903A73E2"/>
    <w:lvl w:ilvl="0" w:tplc="B900B320">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E5B104A"/>
    <w:multiLevelType w:val="singleLevel"/>
    <w:tmpl w:val="4A40F014"/>
    <w:lvl w:ilvl="0">
      <w:start w:val="1"/>
      <w:numFmt w:val="decimal"/>
      <w:lvlText w:val="【%1】"/>
      <w:lvlJc w:val="left"/>
      <w:pPr>
        <w:tabs>
          <w:tab w:val="num" w:pos="720"/>
        </w:tabs>
        <w:ind w:left="425" w:hanging="425"/>
      </w:pPr>
      <w:rPr>
        <w:rFonts w:hint="eastAsia"/>
      </w:rPr>
    </w:lvl>
  </w:abstractNum>
  <w:abstractNum w:abstractNumId="25" w15:restartNumberingAfterBreak="0">
    <w:nsid w:val="5F377FD4"/>
    <w:multiLevelType w:val="singleLevel"/>
    <w:tmpl w:val="5686D55A"/>
    <w:lvl w:ilvl="0">
      <w:start w:val="1"/>
      <w:numFmt w:val="lowerLetter"/>
      <w:lvlText w:val="%1."/>
      <w:lvlJc w:val="left"/>
      <w:pPr>
        <w:tabs>
          <w:tab w:val="num" w:pos="150"/>
        </w:tabs>
        <w:ind w:left="150" w:hanging="150"/>
      </w:pPr>
      <w:rPr>
        <w:rFonts w:hint="eastAsia"/>
      </w:rPr>
    </w:lvl>
  </w:abstractNum>
  <w:abstractNum w:abstractNumId="26" w15:restartNumberingAfterBreak="0">
    <w:nsid w:val="601D7F92"/>
    <w:multiLevelType w:val="multilevel"/>
    <w:tmpl w:val="9348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7A7C09"/>
    <w:multiLevelType w:val="hybridMultilevel"/>
    <w:tmpl w:val="52783400"/>
    <w:lvl w:ilvl="0" w:tplc="8724DD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1D2018C"/>
    <w:multiLevelType w:val="hybridMultilevel"/>
    <w:tmpl w:val="FBDE1308"/>
    <w:lvl w:ilvl="0" w:tplc="39B43204">
      <w:start w:val="1"/>
      <w:numFmt w:val="bullet"/>
      <w:lvlText w:val="m"/>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2AC3071"/>
    <w:multiLevelType w:val="hybridMultilevel"/>
    <w:tmpl w:val="FD66E710"/>
    <w:lvl w:ilvl="0" w:tplc="0FA480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4761FF"/>
    <w:multiLevelType w:val="multilevel"/>
    <w:tmpl w:val="5E56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143C96"/>
    <w:multiLevelType w:val="multilevel"/>
    <w:tmpl w:val="AAE82E32"/>
    <w:lvl w:ilvl="0">
      <w:start w:val="1"/>
      <w:numFmt w:val="decimal"/>
      <w:pStyle w:val="1"/>
      <w:lvlText w:val="%1."/>
      <w:lvlJc w:val="left"/>
      <w:pPr>
        <w:ind w:left="420" w:hanging="420"/>
      </w:pPr>
      <w:rPr>
        <w:rFonts w:hint="eastAsia"/>
      </w:rPr>
    </w:lvl>
    <w:lvl w:ilvl="1">
      <w:start w:val="1"/>
      <w:numFmt w:val="decimal"/>
      <w:pStyle w:val="2"/>
      <w:lvlText w:val="%1.%2 "/>
      <w:lvlJc w:val="left"/>
      <w:pPr>
        <w:tabs>
          <w:tab w:val="num" w:pos="0"/>
        </w:tabs>
        <w:ind w:left="0" w:firstLine="0"/>
      </w:pPr>
      <w:rPr>
        <w:rFonts w:hint="eastAsia"/>
      </w:rPr>
    </w:lvl>
    <w:lvl w:ilvl="2">
      <w:start w:val="1"/>
      <w:numFmt w:val="decimal"/>
      <w:pStyle w:val="30"/>
      <w:lvlText w:val="%1.%2.%3 "/>
      <w:lvlJc w:val="left"/>
      <w:pPr>
        <w:tabs>
          <w:tab w:val="num" w:pos="0"/>
        </w:tabs>
        <w:ind w:left="0" w:firstLine="0"/>
      </w:pPr>
      <w:rPr>
        <w:rFonts w:hint="eastAsia"/>
      </w:rPr>
    </w:lvl>
    <w:lvl w:ilvl="3">
      <w:start w:val="1"/>
      <w:numFmt w:val="decimal"/>
      <w:pStyle w:val="4"/>
      <w:lvlText w:val="%1.%2.%3.%4"/>
      <w:lvlJc w:val="left"/>
      <w:pPr>
        <w:tabs>
          <w:tab w:val="num" w:pos="864"/>
        </w:tabs>
        <w:ind w:left="864" w:hanging="864"/>
      </w:pPr>
      <w:rPr>
        <w:rFonts w:ascii="Times New Roman" w:eastAsia="黑体" w:hAnsi="Times New Roman" w:cs="Times New Roman" w:hint="default"/>
        <w:b/>
        <w:bCs/>
        <w:i w:val="0"/>
        <w:iCs w:val="0"/>
        <w:caps w:val="0"/>
        <w:smallCaps w:val="0"/>
        <w:strike w:val="0"/>
        <w:dstrike w:val="0"/>
        <w:outline w:val="0"/>
        <w:shadow w:val="0"/>
        <w:emboss w:val="0"/>
        <w:imprint w:val="0"/>
        <w:vanish w:val="0"/>
        <w:color w:val="auto"/>
        <w:spacing w:val="0"/>
        <w:w w:val="100"/>
        <w:kern w:val="0"/>
        <w:position w:val="0"/>
        <w:sz w:val="22"/>
        <w:u w:val="none"/>
        <w:effect w:val="none"/>
        <w:vertAlign w:val="baseline"/>
        <w:em w:val="none"/>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2" w15:restartNumberingAfterBreak="0">
    <w:nsid w:val="6F1E1306"/>
    <w:multiLevelType w:val="singleLevel"/>
    <w:tmpl w:val="1C625520"/>
    <w:lvl w:ilvl="0">
      <w:start w:val="1"/>
      <w:numFmt w:val="decimal"/>
      <w:lvlText w:val="%1、"/>
      <w:lvlJc w:val="left"/>
      <w:pPr>
        <w:tabs>
          <w:tab w:val="num" w:pos="315"/>
        </w:tabs>
        <w:ind w:left="315" w:hanging="315"/>
      </w:pPr>
      <w:rPr>
        <w:rFonts w:hint="eastAsia"/>
      </w:rPr>
    </w:lvl>
  </w:abstractNum>
  <w:abstractNum w:abstractNumId="33" w15:restartNumberingAfterBreak="0">
    <w:nsid w:val="70A5397D"/>
    <w:multiLevelType w:val="hybridMultilevel"/>
    <w:tmpl w:val="449C6C16"/>
    <w:lvl w:ilvl="0" w:tplc="8724DD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4524D5A"/>
    <w:multiLevelType w:val="singleLevel"/>
    <w:tmpl w:val="7A3EF9C0"/>
    <w:lvl w:ilvl="0">
      <w:start w:val="1"/>
      <w:numFmt w:val="decimal"/>
      <w:lvlText w:val="%1、"/>
      <w:lvlJc w:val="left"/>
      <w:pPr>
        <w:tabs>
          <w:tab w:val="num" w:pos="735"/>
        </w:tabs>
        <w:ind w:left="735" w:hanging="315"/>
      </w:pPr>
      <w:rPr>
        <w:rFonts w:hint="eastAsia"/>
      </w:rPr>
    </w:lvl>
  </w:abstractNum>
  <w:abstractNum w:abstractNumId="35" w15:restartNumberingAfterBreak="0">
    <w:nsid w:val="74746355"/>
    <w:multiLevelType w:val="hybridMultilevel"/>
    <w:tmpl w:val="01824D24"/>
    <w:lvl w:ilvl="0" w:tplc="2932ABC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4FB1BC1"/>
    <w:multiLevelType w:val="hybridMultilevel"/>
    <w:tmpl w:val="DFC6653E"/>
    <w:lvl w:ilvl="0" w:tplc="8724DD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875886"/>
    <w:multiLevelType w:val="hybridMultilevel"/>
    <w:tmpl w:val="9CD63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B4F5BF0"/>
    <w:multiLevelType w:val="hybridMultilevel"/>
    <w:tmpl w:val="90AC788C"/>
    <w:lvl w:ilvl="0" w:tplc="79040F48">
      <w:start w:val="1"/>
      <w:numFmt w:val="bullet"/>
      <w:lvlText w:val="m"/>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5"/>
  </w:num>
  <w:num w:numId="3">
    <w:abstractNumId w:val="34"/>
  </w:num>
  <w:num w:numId="4">
    <w:abstractNumId w:val="32"/>
  </w:num>
  <w:num w:numId="5">
    <w:abstractNumId w:val="3"/>
  </w:num>
  <w:num w:numId="6">
    <w:abstractNumId w:val="15"/>
  </w:num>
  <w:num w:numId="7">
    <w:abstractNumId w:val="24"/>
  </w:num>
  <w:num w:numId="8">
    <w:abstractNumId w:val="18"/>
  </w:num>
  <w:num w:numId="9">
    <w:abstractNumId w:val="31"/>
  </w:num>
  <w:num w:numId="10">
    <w:abstractNumId w:val="23"/>
  </w:num>
  <w:num w:numId="11">
    <w:abstractNumId w:val="16"/>
  </w:num>
  <w:num w:numId="12">
    <w:abstractNumId w:val="28"/>
  </w:num>
  <w:num w:numId="13">
    <w:abstractNumId w:val="20"/>
  </w:num>
  <w:num w:numId="14">
    <w:abstractNumId w:val="7"/>
  </w:num>
  <w:num w:numId="15">
    <w:abstractNumId w:val="38"/>
  </w:num>
  <w:num w:numId="16">
    <w:abstractNumId w:val="22"/>
  </w:num>
  <w:num w:numId="17">
    <w:abstractNumId w:val="1"/>
  </w:num>
  <w:num w:numId="18">
    <w:abstractNumId w:val="29"/>
  </w:num>
  <w:num w:numId="19">
    <w:abstractNumId w:val="13"/>
  </w:num>
  <w:num w:numId="20">
    <w:abstractNumId w:val="30"/>
  </w:num>
  <w:num w:numId="21">
    <w:abstractNumId w:val="14"/>
  </w:num>
  <w:num w:numId="22">
    <w:abstractNumId w:val="9"/>
  </w:num>
  <w:num w:numId="23">
    <w:abstractNumId w:val="35"/>
  </w:num>
  <w:num w:numId="24">
    <w:abstractNumId w:val="6"/>
  </w:num>
  <w:num w:numId="25">
    <w:abstractNumId w:val="37"/>
  </w:num>
  <w:num w:numId="26">
    <w:abstractNumId w:val="27"/>
  </w:num>
  <w:num w:numId="27">
    <w:abstractNumId w:val="33"/>
  </w:num>
  <w:num w:numId="28">
    <w:abstractNumId w:val="12"/>
  </w:num>
  <w:num w:numId="29">
    <w:abstractNumId w:val="10"/>
  </w:num>
  <w:num w:numId="30">
    <w:abstractNumId w:val="21"/>
  </w:num>
  <w:num w:numId="31">
    <w:abstractNumId w:val="11"/>
  </w:num>
  <w:num w:numId="32">
    <w:abstractNumId w:val="11"/>
    <w:lvlOverride w:ilvl="0">
      <w:startOverride w:val="1"/>
    </w:lvlOverride>
  </w:num>
  <w:num w:numId="33">
    <w:abstractNumId w:val="26"/>
  </w:num>
  <w:num w:numId="34">
    <w:abstractNumId w:val="4"/>
  </w:num>
  <w:num w:numId="35">
    <w:abstractNumId w:val="19"/>
  </w:num>
  <w:num w:numId="36">
    <w:abstractNumId w:val="5"/>
  </w:num>
  <w:num w:numId="37">
    <w:abstractNumId w:val="8"/>
  </w:num>
  <w:num w:numId="38">
    <w:abstractNumId w:val="36"/>
  </w:num>
  <w:num w:numId="39">
    <w:abstractNumId w:val="17"/>
  </w:num>
  <w:num w:numId="40">
    <w:abstractNumId w:val="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陈晓辉">
    <w15:presenceInfo w15:providerId="None" w15:userId="陈晓辉"/>
  </w15:person>
  <w15:person w15:author="陈晓辉 [2]">
    <w15:presenceInfo w15:providerId="AD" w15:userId="S::cxh@ustc.edu.cn::da0415a7-5283-4aa5-be0c-938f2776e8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IEEE Section&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vwdz022kt5w2beedx5pdsru920tfpw0ssxe&quot;&gt;mmt_mmc_exp_2024&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record-ids&gt;&lt;/item&gt;&lt;/Libraries&gt;"/>
  </w:docVars>
  <w:rsids>
    <w:rsidRoot w:val="0036068B"/>
    <w:rsid w:val="00000429"/>
    <w:rsid w:val="000018E2"/>
    <w:rsid w:val="000049DC"/>
    <w:rsid w:val="00005B1A"/>
    <w:rsid w:val="00010C3C"/>
    <w:rsid w:val="00016742"/>
    <w:rsid w:val="000220C3"/>
    <w:rsid w:val="00025AA5"/>
    <w:rsid w:val="0003395E"/>
    <w:rsid w:val="000348C5"/>
    <w:rsid w:val="000360F7"/>
    <w:rsid w:val="00036A18"/>
    <w:rsid w:val="0004118D"/>
    <w:rsid w:val="00042043"/>
    <w:rsid w:val="00044777"/>
    <w:rsid w:val="00047A91"/>
    <w:rsid w:val="0005129C"/>
    <w:rsid w:val="00054CDE"/>
    <w:rsid w:val="00055FD7"/>
    <w:rsid w:val="0005723C"/>
    <w:rsid w:val="000575A8"/>
    <w:rsid w:val="00060C2A"/>
    <w:rsid w:val="0006441C"/>
    <w:rsid w:val="0006489D"/>
    <w:rsid w:val="00074375"/>
    <w:rsid w:val="00077A16"/>
    <w:rsid w:val="00080310"/>
    <w:rsid w:val="00084AC3"/>
    <w:rsid w:val="00085C21"/>
    <w:rsid w:val="0008661B"/>
    <w:rsid w:val="00091452"/>
    <w:rsid w:val="00094A64"/>
    <w:rsid w:val="0009692C"/>
    <w:rsid w:val="000976C0"/>
    <w:rsid w:val="000977E1"/>
    <w:rsid w:val="000A7DE4"/>
    <w:rsid w:val="000B153C"/>
    <w:rsid w:val="000B2E05"/>
    <w:rsid w:val="000B2E41"/>
    <w:rsid w:val="000B3840"/>
    <w:rsid w:val="000B3937"/>
    <w:rsid w:val="000B74B1"/>
    <w:rsid w:val="000C3BAD"/>
    <w:rsid w:val="000C5928"/>
    <w:rsid w:val="000E7464"/>
    <w:rsid w:val="000F3372"/>
    <w:rsid w:val="001021FB"/>
    <w:rsid w:val="00104895"/>
    <w:rsid w:val="00105145"/>
    <w:rsid w:val="00110CE3"/>
    <w:rsid w:val="00115D45"/>
    <w:rsid w:val="00117D83"/>
    <w:rsid w:val="00121E6B"/>
    <w:rsid w:val="00123386"/>
    <w:rsid w:val="00124AFB"/>
    <w:rsid w:val="001263EF"/>
    <w:rsid w:val="00140210"/>
    <w:rsid w:val="001406B3"/>
    <w:rsid w:val="00144C55"/>
    <w:rsid w:val="0015130F"/>
    <w:rsid w:val="001513D8"/>
    <w:rsid w:val="00155580"/>
    <w:rsid w:val="00170541"/>
    <w:rsid w:val="0017676B"/>
    <w:rsid w:val="0018202D"/>
    <w:rsid w:val="00185D8E"/>
    <w:rsid w:val="00186A05"/>
    <w:rsid w:val="0018747F"/>
    <w:rsid w:val="001904E6"/>
    <w:rsid w:val="001904E7"/>
    <w:rsid w:val="00190871"/>
    <w:rsid w:val="00193A2A"/>
    <w:rsid w:val="00196183"/>
    <w:rsid w:val="001A03CD"/>
    <w:rsid w:val="001A128B"/>
    <w:rsid w:val="001A2230"/>
    <w:rsid w:val="001A52EC"/>
    <w:rsid w:val="001A5D35"/>
    <w:rsid w:val="001B00F1"/>
    <w:rsid w:val="001B0E06"/>
    <w:rsid w:val="001B5B47"/>
    <w:rsid w:val="001C09A1"/>
    <w:rsid w:val="001C1A54"/>
    <w:rsid w:val="001C670E"/>
    <w:rsid w:val="001C68CB"/>
    <w:rsid w:val="001D40E6"/>
    <w:rsid w:val="001D4400"/>
    <w:rsid w:val="001E37B2"/>
    <w:rsid w:val="001F71E4"/>
    <w:rsid w:val="00204CCF"/>
    <w:rsid w:val="002123C6"/>
    <w:rsid w:val="00213F0F"/>
    <w:rsid w:val="00221847"/>
    <w:rsid w:val="0022402F"/>
    <w:rsid w:val="0022511B"/>
    <w:rsid w:val="0023063E"/>
    <w:rsid w:val="00240BA8"/>
    <w:rsid w:val="0024444F"/>
    <w:rsid w:val="00247523"/>
    <w:rsid w:val="002532C8"/>
    <w:rsid w:val="00263B9C"/>
    <w:rsid w:val="00267A28"/>
    <w:rsid w:val="002731CD"/>
    <w:rsid w:val="00280256"/>
    <w:rsid w:val="00281323"/>
    <w:rsid w:val="00290D3F"/>
    <w:rsid w:val="002941CB"/>
    <w:rsid w:val="00297365"/>
    <w:rsid w:val="002A044B"/>
    <w:rsid w:val="002A224A"/>
    <w:rsid w:val="002B3821"/>
    <w:rsid w:val="002B5838"/>
    <w:rsid w:val="002B6C84"/>
    <w:rsid w:val="002C4117"/>
    <w:rsid w:val="002C581F"/>
    <w:rsid w:val="002D6046"/>
    <w:rsid w:val="002D67B7"/>
    <w:rsid w:val="002E2083"/>
    <w:rsid w:val="002E347B"/>
    <w:rsid w:val="002E4F9D"/>
    <w:rsid w:val="002E55B6"/>
    <w:rsid w:val="002F1593"/>
    <w:rsid w:val="002F399F"/>
    <w:rsid w:val="002F5347"/>
    <w:rsid w:val="00300785"/>
    <w:rsid w:val="00300CEC"/>
    <w:rsid w:val="00301F25"/>
    <w:rsid w:val="00311CFC"/>
    <w:rsid w:val="00325369"/>
    <w:rsid w:val="00335260"/>
    <w:rsid w:val="00345609"/>
    <w:rsid w:val="003552E8"/>
    <w:rsid w:val="00356347"/>
    <w:rsid w:val="003570CD"/>
    <w:rsid w:val="0036068B"/>
    <w:rsid w:val="0036587B"/>
    <w:rsid w:val="00366DB2"/>
    <w:rsid w:val="00372308"/>
    <w:rsid w:val="00381E16"/>
    <w:rsid w:val="0038514B"/>
    <w:rsid w:val="0038537F"/>
    <w:rsid w:val="0039125D"/>
    <w:rsid w:val="0039144B"/>
    <w:rsid w:val="003916F2"/>
    <w:rsid w:val="003937FC"/>
    <w:rsid w:val="00394329"/>
    <w:rsid w:val="003A00CC"/>
    <w:rsid w:val="003A512F"/>
    <w:rsid w:val="003A6FD2"/>
    <w:rsid w:val="003A6FD4"/>
    <w:rsid w:val="003B2064"/>
    <w:rsid w:val="003B350A"/>
    <w:rsid w:val="003B3517"/>
    <w:rsid w:val="003C13D1"/>
    <w:rsid w:val="003C2F4F"/>
    <w:rsid w:val="003D0973"/>
    <w:rsid w:val="003D0C87"/>
    <w:rsid w:val="003D2519"/>
    <w:rsid w:val="003D2BCF"/>
    <w:rsid w:val="003D5ECC"/>
    <w:rsid w:val="003F17E9"/>
    <w:rsid w:val="003F1A08"/>
    <w:rsid w:val="003F476D"/>
    <w:rsid w:val="00402668"/>
    <w:rsid w:val="004029D9"/>
    <w:rsid w:val="0040343A"/>
    <w:rsid w:val="00406B64"/>
    <w:rsid w:val="004107D2"/>
    <w:rsid w:val="00412216"/>
    <w:rsid w:val="004207BB"/>
    <w:rsid w:val="00420A62"/>
    <w:rsid w:val="0042422F"/>
    <w:rsid w:val="0042771D"/>
    <w:rsid w:val="00432709"/>
    <w:rsid w:val="00435F4F"/>
    <w:rsid w:val="004401CE"/>
    <w:rsid w:val="00440A0E"/>
    <w:rsid w:val="00445442"/>
    <w:rsid w:val="004468B4"/>
    <w:rsid w:val="004479FF"/>
    <w:rsid w:val="00451793"/>
    <w:rsid w:val="00455549"/>
    <w:rsid w:val="00455899"/>
    <w:rsid w:val="00456871"/>
    <w:rsid w:val="00461EF8"/>
    <w:rsid w:val="00465D81"/>
    <w:rsid w:val="0046693A"/>
    <w:rsid w:val="00466E0F"/>
    <w:rsid w:val="0047611D"/>
    <w:rsid w:val="00477663"/>
    <w:rsid w:val="00480168"/>
    <w:rsid w:val="004838EA"/>
    <w:rsid w:val="0048589D"/>
    <w:rsid w:val="00486B3F"/>
    <w:rsid w:val="004875F8"/>
    <w:rsid w:val="00490DF5"/>
    <w:rsid w:val="00490FD6"/>
    <w:rsid w:val="004925A6"/>
    <w:rsid w:val="004A17C5"/>
    <w:rsid w:val="004A5718"/>
    <w:rsid w:val="004A5AB5"/>
    <w:rsid w:val="004A7B51"/>
    <w:rsid w:val="004B7B90"/>
    <w:rsid w:val="004C0D90"/>
    <w:rsid w:val="004C39A6"/>
    <w:rsid w:val="004D0DC7"/>
    <w:rsid w:val="004D5CEF"/>
    <w:rsid w:val="004D7987"/>
    <w:rsid w:val="004E26ED"/>
    <w:rsid w:val="004E3682"/>
    <w:rsid w:val="004F57DC"/>
    <w:rsid w:val="004F585E"/>
    <w:rsid w:val="004F5F1E"/>
    <w:rsid w:val="004F7D40"/>
    <w:rsid w:val="0050600D"/>
    <w:rsid w:val="005061D3"/>
    <w:rsid w:val="00522EC5"/>
    <w:rsid w:val="00523B91"/>
    <w:rsid w:val="00523DC6"/>
    <w:rsid w:val="00523E99"/>
    <w:rsid w:val="005247D2"/>
    <w:rsid w:val="005250CA"/>
    <w:rsid w:val="00526059"/>
    <w:rsid w:val="005308AE"/>
    <w:rsid w:val="0053238A"/>
    <w:rsid w:val="005324CB"/>
    <w:rsid w:val="0053761D"/>
    <w:rsid w:val="00541430"/>
    <w:rsid w:val="00541DBA"/>
    <w:rsid w:val="00544382"/>
    <w:rsid w:val="00545AD0"/>
    <w:rsid w:val="0055207A"/>
    <w:rsid w:val="005539C2"/>
    <w:rsid w:val="00554A4A"/>
    <w:rsid w:val="00557C28"/>
    <w:rsid w:val="005662A4"/>
    <w:rsid w:val="00571032"/>
    <w:rsid w:val="005754CA"/>
    <w:rsid w:val="00577577"/>
    <w:rsid w:val="0058152F"/>
    <w:rsid w:val="00581B21"/>
    <w:rsid w:val="00582B71"/>
    <w:rsid w:val="00584E02"/>
    <w:rsid w:val="00586151"/>
    <w:rsid w:val="00586D55"/>
    <w:rsid w:val="00586F45"/>
    <w:rsid w:val="005A0157"/>
    <w:rsid w:val="005A36D1"/>
    <w:rsid w:val="005B0A46"/>
    <w:rsid w:val="005B11B2"/>
    <w:rsid w:val="005B6BCB"/>
    <w:rsid w:val="005C1C1B"/>
    <w:rsid w:val="005C30C8"/>
    <w:rsid w:val="005C6705"/>
    <w:rsid w:val="005D08C1"/>
    <w:rsid w:val="005D0ED2"/>
    <w:rsid w:val="005E0058"/>
    <w:rsid w:val="005F5608"/>
    <w:rsid w:val="005F634E"/>
    <w:rsid w:val="00600EEA"/>
    <w:rsid w:val="006053FD"/>
    <w:rsid w:val="0060654C"/>
    <w:rsid w:val="00606E35"/>
    <w:rsid w:val="00611346"/>
    <w:rsid w:val="0061249A"/>
    <w:rsid w:val="006136AE"/>
    <w:rsid w:val="00617F5E"/>
    <w:rsid w:val="00630B0D"/>
    <w:rsid w:val="00636CDC"/>
    <w:rsid w:val="00637763"/>
    <w:rsid w:val="00642453"/>
    <w:rsid w:val="00643068"/>
    <w:rsid w:val="006430B6"/>
    <w:rsid w:val="006515DB"/>
    <w:rsid w:val="006551A5"/>
    <w:rsid w:val="006560A9"/>
    <w:rsid w:val="00676646"/>
    <w:rsid w:val="00681193"/>
    <w:rsid w:val="00690E1D"/>
    <w:rsid w:val="006911CC"/>
    <w:rsid w:val="00691914"/>
    <w:rsid w:val="00696CFF"/>
    <w:rsid w:val="00697D08"/>
    <w:rsid w:val="006A099E"/>
    <w:rsid w:val="006A5D33"/>
    <w:rsid w:val="006B3622"/>
    <w:rsid w:val="006B3EFF"/>
    <w:rsid w:val="006B41AD"/>
    <w:rsid w:val="006B4CBC"/>
    <w:rsid w:val="006C1FB3"/>
    <w:rsid w:val="006C549D"/>
    <w:rsid w:val="006D0E3A"/>
    <w:rsid w:val="006D3705"/>
    <w:rsid w:val="006D49E4"/>
    <w:rsid w:val="006D50BE"/>
    <w:rsid w:val="006D5745"/>
    <w:rsid w:val="006D6EB5"/>
    <w:rsid w:val="006D7952"/>
    <w:rsid w:val="006E1091"/>
    <w:rsid w:val="006E278E"/>
    <w:rsid w:val="006E2A7E"/>
    <w:rsid w:val="006E427C"/>
    <w:rsid w:val="006E7CDF"/>
    <w:rsid w:val="006F02EA"/>
    <w:rsid w:val="006F2E5E"/>
    <w:rsid w:val="006F7405"/>
    <w:rsid w:val="0070514F"/>
    <w:rsid w:val="00706C5F"/>
    <w:rsid w:val="00721680"/>
    <w:rsid w:val="0072675D"/>
    <w:rsid w:val="00732DB7"/>
    <w:rsid w:val="007348E2"/>
    <w:rsid w:val="00740F1C"/>
    <w:rsid w:val="00742386"/>
    <w:rsid w:val="0074484D"/>
    <w:rsid w:val="00751489"/>
    <w:rsid w:val="0075334D"/>
    <w:rsid w:val="00756878"/>
    <w:rsid w:val="00757A6C"/>
    <w:rsid w:val="00760ECC"/>
    <w:rsid w:val="00765181"/>
    <w:rsid w:val="00780163"/>
    <w:rsid w:val="007856F7"/>
    <w:rsid w:val="007909A3"/>
    <w:rsid w:val="00792A52"/>
    <w:rsid w:val="007936C6"/>
    <w:rsid w:val="00793AEF"/>
    <w:rsid w:val="007A0E64"/>
    <w:rsid w:val="007A2F0C"/>
    <w:rsid w:val="007B30ED"/>
    <w:rsid w:val="007B630F"/>
    <w:rsid w:val="007B69E9"/>
    <w:rsid w:val="007B7699"/>
    <w:rsid w:val="007C0313"/>
    <w:rsid w:val="007C07FA"/>
    <w:rsid w:val="007C23E3"/>
    <w:rsid w:val="007E1D49"/>
    <w:rsid w:val="007E22BC"/>
    <w:rsid w:val="007E261A"/>
    <w:rsid w:val="007E4635"/>
    <w:rsid w:val="007E5D35"/>
    <w:rsid w:val="007F6D97"/>
    <w:rsid w:val="007F7096"/>
    <w:rsid w:val="00801C99"/>
    <w:rsid w:val="0080351A"/>
    <w:rsid w:val="00803568"/>
    <w:rsid w:val="00804018"/>
    <w:rsid w:val="008075EC"/>
    <w:rsid w:val="00813574"/>
    <w:rsid w:val="0081701F"/>
    <w:rsid w:val="00817241"/>
    <w:rsid w:val="008201C0"/>
    <w:rsid w:val="0082236C"/>
    <w:rsid w:val="0082404F"/>
    <w:rsid w:val="0082495A"/>
    <w:rsid w:val="0083575C"/>
    <w:rsid w:val="00837A98"/>
    <w:rsid w:val="00837B6F"/>
    <w:rsid w:val="00837BC6"/>
    <w:rsid w:val="00837C87"/>
    <w:rsid w:val="00841E2C"/>
    <w:rsid w:val="0084653B"/>
    <w:rsid w:val="00850546"/>
    <w:rsid w:val="00852385"/>
    <w:rsid w:val="008563F1"/>
    <w:rsid w:val="00860FD5"/>
    <w:rsid w:val="00865E3C"/>
    <w:rsid w:val="00867DD9"/>
    <w:rsid w:val="008744C6"/>
    <w:rsid w:val="0087500A"/>
    <w:rsid w:val="00877267"/>
    <w:rsid w:val="00881A7C"/>
    <w:rsid w:val="008840AA"/>
    <w:rsid w:val="008864F4"/>
    <w:rsid w:val="0089143C"/>
    <w:rsid w:val="008938B7"/>
    <w:rsid w:val="008946EC"/>
    <w:rsid w:val="008948D4"/>
    <w:rsid w:val="00894AAB"/>
    <w:rsid w:val="00896646"/>
    <w:rsid w:val="008A202F"/>
    <w:rsid w:val="008A44B3"/>
    <w:rsid w:val="008A4AA9"/>
    <w:rsid w:val="008B04E6"/>
    <w:rsid w:val="008B0BA2"/>
    <w:rsid w:val="008B0DE7"/>
    <w:rsid w:val="008B1367"/>
    <w:rsid w:val="008B1FB9"/>
    <w:rsid w:val="008B1FD9"/>
    <w:rsid w:val="008C3F5D"/>
    <w:rsid w:val="008D06AD"/>
    <w:rsid w:val="008D299C"/>
    <w:rsid w:val="008D377A"/>
    <w:rsid w:val="008E2653"/>
    <w:rsid w:val="008F4954"/>
    <w:rsid w:val="008F7AD5"/>
    <w:rsid w:val="009000E3"/>
    <w:rsid w:val="00910721"/>
    <w:rsid w:val="00913969"/>
    <w:rsid w:val="00913C26"/>
    <w:rsid w:val="009156F8"/>
    <w:rsid w:val="00915A54"/>
    <w:rsid w:val="009177AE"/>
    <w:rsid w:val="00920079"/>
    <w:rsid w:val="00920BAD"/>
    <w:rsid w:val="00924808"/>
    <w:rsid w:val="00925559"/>
    <w:rsid w:val="0092613E"/>
    <w:rsid w:val="00941434"/>
    <w:rsid w:val="009461A8"/>
    <w:rsid w:val="00947727"/>
    <w:rsid w:val="00950B2C"/>
    <w:rsid w:val="00950DF1"/>
    <w:rsid w:val="009542A6"/>
    <w:rsid w:val="00956714"/>
    <w:rsid w:val="00961955"/>
    <w:rsid w:val="00961F0C"/>
    <w:rsid w:val="0096462F"/>
    <w:rsid w:val="00974344"/>
    <w:rsid w:val="00982EFB"/>
    <w:rsid w:val="009842F2"/>
    <w:rsid w:val="00986618"/>
    <w:rsid w:val="009868C3"/>
    <w:rsid w:val="009960F5"/>
    <w:rsid w:val="009A07C5"/>
    <w:rsid w:val="009A0A1B"/>
    <w:rsid w:val="009A55A0"/>
    <w:rsid w:val="009C13ED"/>
    <w:rsid w:val="009C493B"/>
    <w:rsid w:val="009D4D5F"/>
    <w:rsid w:val="009D6F84"/>
    <w:rsid w:val="009E0321"/>
    <w:rsid w:val="00A00401"/>
    <w:rsid w:val="00A068BE"/>
    <w:rsid w:val="00A07726"/>
    <w:rsid w:val="00A10614"/>
    <w:rsid w:val="00A14E66"/>
    <w:rsid w:val="00A15B90"/>
    <w:rsid w:val="00A24160"/>
    <w:rsid w:val="00A30EC1"/>
    <w:rsid w:val="00A31E3C"/>
    <w:rsid w:val="00A32F7B"/>
    <w:rsid w:val="00A33F02"/>
    <w:rsid w:val="00A37755"/>
    <w:rsid w:val="00A40C93"/>
    <w:rsid w:val="00A41FB3"/>
    <w:rsid w:val="00A4384C"/>
    <w:rsid w:val="00A65355"/>
    <w:rsid w:val="00A71589"/>
    <w:rsid w:val="00A73CE3"/>
    <w:rsid w:val="00A73E23"/>
    <w:rsid w:val="00A82D37"/>
    <w:rsid w:val="00A83CD3"/>
    <w:rsid w:val="00A910A9"/>
    <w:rsid w:val="00A91EF1"/>
    <w:rsid w:val="00A95BF0"/>
    <w:rsid w:val="00A96E9C"/>
    <w:rsid w:val="00AA3442"/>
    <w:rsid w:val="00AA499F"/>
    <w:rsid w:val="00AA520C"/>
    <w:rsid w:val="00AA5A1B"/>
    <w:rsid w:val="00AA7665"/>
    <w:rsid w:val="00AD0C7D"/>
    <w:rsid w:val="00AD2FB3"/>
    <w:rsid w:val="00AD37DE"/>
    <w:rsid w:val="00AD433A"/>
    <w:rsid w:val="00AD4913"/>
    <w:rsid w:val="00AE33AA"/>
    <w:rsid w:val="00AE3730"/>
    <w:rsid w:val="00AE44D5"/>
    <w:rsid w:val="00AF0AC4"/>
    <w:rsid w:val="00AF19DC"/>
    <w:rsid w:val="00AF3A9D"/>
    <w:rsid w:val="00AF4BBF"/>
    <w:rsid w:val="00B010F1"/>
    <w:rsid w:val="00B03076"/>
    <w:rsid w:val="00B057F2"/>
    <w:rsid w:val="00B066DD"/>
    <w:rsid w:val="00B079A9"/>
    <w:rsid w:val="00B12FD0"/>
    <w:rsid w:val="00B21E84"/>
    <w:rsid w:val="00B22333"/>
    <w:rsid w:val="00B24688"/>
    <w:rsid w:val="00B31328"/>
    <w:rsid w:val="00B324D1"/>
    <w:rsid w:val="00B34DB5"/>
    <w:rsid w:val="00B3597E"/>
    <w:rsid w:val="00B44C4F"/>
    <w:rsid w:val="00B60362"/>
    <w:rsid w:val="00B61915"/>
    <w:rsid w:val="00B64382"/>
    <w:rsid w:val="00B701C9"/>
    <w:rsid w:val="00B71BA5"/>
    <w:rsid w:val="00B71DD7"/>
    <w:rsid w:val="00B73BC7"/>
    <w:rsid w:val="00B7632E"/>
    <w:rsid w:val="00B81BF5"/>
    <w:rsid w:val="00B848D7"/>
    <w:rsid w:val="00B90F56"/>
    <w:rsid w:val="00B911BF"/>
    <w:rsid w:val="00B97AD9"/>
    <w:rsid w:val="00BB0759"/>
    <w:rsid w:val="00BB2018"/>
    <w:rsid w:val="00BB2CF8"/>
    <w:rsid w:val="00BB7D36"/>
    <w:rsid w:val="00BC173E"/>
    <w:rsid w:val="00BC284F"/>
    <w:rsid w:val="00BC44B5"/>
    <w:rsid w:val="00BC60BC"/>
    <w:rsid w:val="00BC61D4"/>
    <w:rsid w:val="00BC64DD"/>
    <w:rsid w:val="00BC7137"/>
    <w:rsid w:val="00BD040D"/>
    <w:rsid w:val="00BD78FD"/>
    <w:rsid w:val="00BE00B7"/>
    <w:rsid w:val="00BE0452"/>
    <w:rsid w:val="00BE3005"/>
    <w:rsid w:val="00BE382E"/>
    <w:rsid w:val="00C0351A"/>
    <w:rsid w:val="00C139F4"/>
    <w:rsid w:val="00C1549A"/>
    <w:rsid w:val="00C15EC3"/>
    <w:rsid w:val="00C219E5"/>
    <w:rsid w:val="00C23F37"/>
    <w:rsid w:val="00C2618A"/>
    <w:rsid w:val="00C35B38"/>
    <w:rsid w:val="00C45171"/>
    <w:rsid w:val="00C46431"/>
    <w:rsid w:val="00C53A8E"/>
    <w:rsid w:val="00C53F77"/>
    <w:rsid w:val="00C54B61"/>
    <w:rsid w:val="00C5687A"/>
    <w:rsid w:val="00C57227"/>
    <w:rsid w:val="00C576D0"/>
    <w:rsid w:val="00C60B85"/>
    <w:rsid w:val="00C62299"/>
    <w:rsid w:val="00C7428D"/>
    <w:rsid w:val="00C76E9E"/>
    <w:rsid w:val="00C777A5"/>
    <w:rsid w:val="00C93498"/>
    <w:rsid w:val="00C97D76"/>
    <w:rsid w:val="00CA22F9"/>
    <w:rsid w:val="00CB0190"/>
    <w:rsid w:val="00CB3860"/>
    <w:rsid w:val="00CC0CCA"/>
    <w:rsid w:val="00CC476F"/>
    <w:rsid w:val="00CC5C8C"/>
    <w:rsid w:val="00CE27C7"/>
    <w:rsid w:val="00CE70F3"/>
    <w:rsid w:val="00CF2049"/>
    <w:rsid w:val="00CF20E2"/>
    <w:rsid w:val="00CF6375"/>
    <w:rsid w:val="00CF7F4C"/>
    <w:rsid w:val="00D009BC"/>
    <w:rsid w:val="00D0400F"/>
    <w:rsid w:val="00D047A0"/>
    <w:rsid w:val="00D06BF7"/>
    <w:rsid w:val="00D07627"/>
    <w:rsid w:val="00D11667"/>
    <w:rsid w:val="00D13091"/>
    <w:rsid w:val="00D1443E"/>
    <w:rsid w:val="00D15048"/>
    <w:rsid w:val="00D15CE2"/>
    <w:rsid w:val="00D16F42"/>
    <w:rsid w:val="00D218BC"/>
    <w:rsid w:val="00D23112"/>
    <w:rsid w:val="00D23251"/>
    <w:rsid w:val="00D23500"/>
    <w:rsid w:val="00D302D7"/>
    <w:rsid w:val="00D3258F"/>
    <w:rsid w:val="00D33208"/>
    <w:rsid w:val="00D3640B"/>
    <w:rsid w:val="00D41347"/>
    <w:rsid w:val="00D45E98"/>
    <w:rsid w:val="00D5423D"/>
    <w:rsid w:val="00D603FF"/>
    <w:rsid w:val="00D66F68"/>
    <w:rsid w:val="00D72F3E"/>
    <w:rsid w:val="00D82B51"/>
    <w:rsid w:val="00D8314E"/>
    <w:rsid w:val="00DA1C9F"/>
    <w:rsid w:val="00DA2D3E"/>
    <w:rsid w:val="00DA2F25"/>
    <w:rsid w:val="00DA577B"/>
    <w:rsid w:val="00DB070C"/>
    <w:rsid w:val="00DB2B00"/>
    <w:rsid w:val="00DB301E"/>
    <w:rsid w:val="00DB4472"/>
    <w:rsid w:val="00DD3E47"/>
    <w:rsid w:val="00DE0C5A"/>
    <w:rsid w:val="00DE297D"/>
    <w:rsid w:val="00DF5EAE"/>
    <w:rsid w:val="00DF5EDE"/>
    <w:rsid w:val="00E019F3"/>
    <w:rsid w:val="00E01C53"/>
    <w:rsid w:val="00E05A16"/>
    <w:rsid w:val="00E05F93"/>
    <w:rsid w:val="00E1156F"/>
    <w:rsid w:val="00E119BF"/>
    <w:rsid w:val="00E12D38"/>
    <w:rsid w:val="00E30B9E"/>
    <w:rsid w:val="00E355EC"/>
    <w:rsid w:val="00E442F9"/>
    <w:rsid w:val="00E5023D"/>
    <w:rsid w:val="00E540EE"/>
    <w:rsid w:val="00E5574E"/>
    <w:rsid w:val="00E56952"/>
    <w:rsid w:val="00E56D39"/>
    <w:rsid w:val="00E60D4E"/>
    <w:rsid w:val="00E65F84"/>
    <w:rsid w:val="00E66AF2"/>
    <w:rsid w:val="00E721F3"/>
    <w:rsid w:val="00E72852"/>
    <w:rsid w:val="00E837DF"/>
    <w:rsid w:val="00E84A2D"/>
    <w:rsid w:val="00E85D3D"/>
    <w:rsid w:val="00E87D4A"/>
    <w:rsid w:val="00E92019"/>
    <w:rsid w:val="00EA0C51"/>
    <w:rsid w:val="00EA409A"/>
    <w:rsid w:val="00EA461A"/>
    <w:rsid w:val="00EB2ECD"/>
    <w:rsid w:val="00EB319A"/>
    <w:rsid w:val="00EB57A7"/>
    <w:rsid w:val="00EC0209"/>
    <w:rsid w:val="00ED51A2"/>
    <w:rsid w:val="00ED543F"/>
    <w:rsid w:val="00ED6E27"/>
    <w:rsid w:val="00ED72B7"/>
    <w:rsid w:val="00EE05A1"/>
    <w:rsid w:val="00EE0EC9"/>
    <w:rsid w:val="00EE22AF"/>
    <w:rsid w:val="00EE2564"/>
    <w:rsid w:val="00EE2570"/>
    <w:rsid w:val="00EF5A12"/>
    <w:rsid w:val="00EF707B"/>
    <w:rsid w:val="00F0075C"/>
    <w:rsid w:val="00F02455"/>
    <w:rsid w:val="00F02DE7"/>
    <w:rsid w:val="00F11BF7"/>
    <w:rsid w:val="00F11D79"/>
    <w:rsid w:val="00F158EC"/>
    <w:rsid w:val="00F167DC"/>
    <w:rsid w:val="00F23E62"/>
    <w:rsid w:val="00F27959"/>
    <w:rsid w:val="00F31FFE"/>
    <w:rsid w:val="00F326E0"/>
    <w:rsid w:val="00F3377F"/>
    <w:rsid w:val="00F509DD"/>
    <w:rsid w:val="00F50B92"/>
    <w:rsid w:val="00F50F7E"/>
    <w:rsid w:val="00F52E10"/>
    <w:rsid w:val="00F556E9"/>
    <w:rsid w:val="00F67E9C"/>
    <w:rsid w:val="00F700B8"/>
    <w:rsid w:val="00F70D1A"/>
    <w:rsid w:val="00F806AE"/>
    <w:rsid w:val="00F824EC"/>
    <w:rsid w:val="00F86F38"/>
    <w:rsid w:val="00F87410"/>
    <w:rsid w:val="00F93B8D"/>
    <w:rsid w:val="00FA689F"/>
    <w:rsid w:val="00FA749C"/>
    <w:rsid w:val="00FB05B7"/>
    <w:rsid w:val="00FB2885"/>
    <w:rsid w:val="00FB30E6"/>
    <w:rsid w:val="00FB47A1"/>
    <w:rsid w:val="00FB5FA0"/>
    <w:rsid w:val="00FC1CD7"/>
    <w:rsid w:val="00FC48B9"/>
    <w:rsid w:val="00FD10D0"/>
    <w:rsid w:val="00FD4DFD"/>
    <w:rsid w:val="00FD5F30"/>
    <w:rsid w:val="00FE57F2"/>
    <w:rsid w:val="00FE742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0B9B8A96"/>
  <w15:chartTrackingRefBased/>
  <w15:docId w15:val="{05B475B6-34B1-4CE5-9044-BF20A7F56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B3840"/>
    <w:pPr>
      <w:widowControl w:val="0"/>
      <w:adjustRightInd w:val="0"/>
      <w:snapToGrid w:val="0"/>
      <w:jc w:val="both"/>
    </w:pPr>
    <w:rPr>
      <w:rFonts w:ascii="Times New Roman" w:eastAsia="宋体" w:hAnsi="Times New Roman"/>
      <w:szCs w:val="24"/>
    </w:rPr>
  </w:style>
  <w:style w:type="paragraph" w:styleId="1">
    <w:name w:val="heading 1"/>
    <w:aliases w:val="Ctrl+1"/>
    <w:basedOn w:val="a0"/>
    <w:next w:val="a1"/>
    <w:link w:val="10"/>
    <w:autoRedefine/>
    <w:qFormat/>
    <w:rsid w:val="00123386"/>
    <w:pPr>
      <w:keepNext/>
      <w:keepLines/>
      <w:numPr>
        <w:numId w:val="9"/>
      </w:numPr>
      <w:spacing w:before="240" w:after="240" w:line="360" w:lineRule="auto"/>
      <w:jc w:val="center"/>
      <w:outlineLvl w:val="0"/>
    </w:pPr>
    <w:rPr>
      <w:rFonts w:eastAsia="黑体"/>
      <w:b/>
      <w:bCs/>
      <w:kern w:val="44"/>
      <w:sz w:val="32"/>
      <w:szCs w:val="44"/>
    </w:rPr>
  </w:style>
  <w:style w:type="paragraph" w:styleId="2">
    <w:name w:val="heading 2"/>
    <w:aliases w:val="Ctrl+2,标题 12"/>
    <w:basedOn w:val="a0"/>
    <w:next w:val="a1"/>
    <w:link w:val="20"/>
    <w:autoRedefine/>
    <w:uiPriority w:val="9"/>
    <w:qFormat/>
    <w:rsid w:val="000B3840"/>
    <w:pPr>
      <w:keepNext/>
      <w:keepLines/>
      <w:numPr>
        <w:ilvl w:val="1"/>
        <w:numId w:val="9"/>
      </w:numPr>
      <w:spacing w:before="260" w:after="260"/>
      <w:outlineLvl w:val="1"/>
    </w:pPr>
    <w:rPr>
      <w:rFonts w:ascii="Arial" w:eastAsia="黑体" w:hAnsi="Arial" w:cstheme="majorBidi"/>
      <w:b/>
      <w:bCs/>
      <w:sz w:val="28"/>
      <w:szCs w:val="32"/>
    </w:rPr>
  </w:style>
  <w:style w:type="paragraph" w:styleId="30">
    <w:name w:val="heading 3"/>
    <w:aliases w:val="Ctrl+3"/>
    <w:basedOn w:val="a0"/>
    <w:next w:val="a1"/>
    <w:link w:val="31"/>
    <w:autoRedefine/>
    <w:qFormat/>
    <w:rsid w:val="000B3840"/>
    <w:pPr>
      <w:keepNext/>
      <w:keepLines/>
      <w:numPr>
        <w:ilvl w:val="2"/>
        <w:numId w:val="9"/>
      </w:numPr>
      <w:spacing w:before="240" w:after="240"/>
      <w:outlineLvl w:val="2"/>
    </w:pPr>
    <w:rPr>
      <w:rFonts w:eastAsia="黑体"/>
      <w:b/>
      <w:bCs/>
      <w:sz w:val="24"/>
      <w:szCs w:val="32"/>
    </w:rPr>
  </w:style>
  <w:style w:type="paragraph" w:styleId="4">
    <w:name w:val="heading 4"/>
    <w:aliases w:val="h4,H4,H41,h41,H42,h42,H43,h43,H411,h411,H421,h421,H44,h44,H412,h412,H422,h422,H431,h431,H45,h45,H413,h413,H423,h423,H432,h432,H46,h46,H47,h47"/>
    <w:basedOn w:val="a0"/>
    <w:next w:val="a0"/>
    <w:link w:val="40"/>
    <w:autoRedefine/>
    <w:qFormat/>
    <w:rsid w:val="00104895"/>
    <w:pPr>
      <w:keepNext/>
      <w:keepLines/>
      <w:numPr>
        <w:ilvl w:val="3"/>
        <w:numId w:val="9"/>
      </w:numPr>
      <w:spacing w:before="120" w:after="120"/>
      <w:ind w:left="862" w:hanging="862"/>
      <w:outlineLvl w:val="3"/>
    </w:pPr>
    <w:rPr>
      <w:rFonts w:eastAsia="黑体" w:cstheme="majorBidi"/>
      <w:b/>
      <w:bCs/>
      <w:snapToGrid w:val="0"/>
      <w:kern w:val="0"/>
      <w:sz w:val="22"/>
      <w:szCs w:val="28"/>
    </w:rPr>
  </w:style>
  <w:style w:type="paragraph" w:styleId="5">
    <w:name w:val="heading 5"/>
    <w:basedOn w:val="a0"/>
    <w:next w:val="a0"/>
    <w:link w:val="50"/>
    <w:autoRedefine/>
    <w:qFormat/>
    <w:rsid w:val="000B3840"/>
    <w:pPr>
      <w:keepNext/>
      <w:keepLines/>
      <w:numPr>
        <w:ilvl w:val="4"/>
        <w:numId w:val="9"/>
      </w:numPr>
      <w:spacing w:before="280" w:after="290" w:line="376" w:lineRule="auto"/>
      <w:outlineLvl w:val="4"/>
    </w:pPr>
    <w:rPr>
      <w:rFonts w:eastAsia="黑体" w:cs="Times New Roman"/>
      <w:b/>
      <w:bCs/>
      <w:sz w:val="20"/>
      <w:szCs w:val="28"/>
    </w:rPr>
  </w:style>
  <w:style w:type="paragraph" w:styleId="6">
    <w:name w:val="heading 6"/>
    <w:basedOn w:val="a0"/>
    <w:next w:val="a0"/>
    <w:link w:val="60"/>
    <w:autoRedefine/>
    <w:qFormat/>
    <w:rsid w:val="000B3840"/>
    <w:pPr>
      <w:keepNext/>
      <w:keepLines/>
      <w:numPr>
        <w:ilvl w:val="5"/>
        <w:numId w:val="9"/>
      </w:numPr>
      <w:spacing w:before="240" w:after="64" w:line="320" w:lineRule="auto"/>
      <w:outlineLvl w:val="5"/>
    </w:pPr>
    <w:rPr>
      <w:rFonts w:ascii="Arial" w:eastAsia="黑体" w:hAnsi="Arial" w:cs="Times New Roman"/>
      <w:bCs/>
      <w:sz w:val="20"/>
    </w:rPr>
  </w:style>
  <w:style w:type="paragraph" w:styleId="7">
    <w:name w:val="heading 7"/>
    <w:basedOn w:val="a0"/>
    <w:next w:val="a0"/>
    <w:link w:val="70"/>
    <w:qFormat/>
    <w:rsid w:val="000B3840"/>
    <w:pPr>
      <w:keepNext/>
      <w:keepLines/>
      <w:numPr>
        <w:ilvl w:val="6"/>
        <w:numId w:val="9"/>
      </w:numPr>
      <w:spacing w:before="240" w:after="64" w:line="320" w:lineRule="auto"/>
      <w:outlineLvl w:val="6"/>
    </w:pPr>
    <w:rPr>
      <w:rFonts w:cs="Times New Roman"/>
      <w:b/>
      <w:bCs/>
      <w:sz w:val="24"/>
    </w:rPr>
  </w:style>
  <w:style w:type="paragraph" w:styleId="8">
    <w:name w:val="heading 8"/>
    <w:basedOn w:val="a0"/>
    <w:next w:val="a0"/>
    <w:link w:val="80"/>
    <w:qFormat/>
    <w:rsid w:val="000B3840"/>
    <w:pPr>
      <w:keepNext/>
      <w:keepLines/>
      <w:numPr>
        <w:ilvl w:val="7"/>
        <w:numId w:val="8"/>
      </w:numPr>
      <w:tabs>
        <w:tab w:val="num" w:pos="1440"/>
      </w:tabs>
      <w:spacing w:before="240" w:after="64" w:line="320" w:lineRule="auto"/>
      <w:outlineLvl w:val="7"/>
    </w:pPr>
    <w:rPr>
      <w:rFonts w:ascii="Arial" w:eastAsia="黑体" w:hAnsi="Arial" w:cs="Times New Roman"/>
      <w:sz w:val="24"/>
    </w:rPr>
  </w:style>
  <w:style w:type="paragraph" w:styleId="9">
    <w:name w:val="heading 9"/>
    <w:basedOn w:val="a0"/>
    <w:next w:val="a0"/>
    <w:link w:val="90"/>
    <w:qFormat/>
    <w:rsid w:val="000B3840"/>
    <w:pPr>
      <w:keepNext/>
      <w:keepLines/>
      <w:numPr>
        <w:ilvl w:val="8"/>
        <w:numId w:val="9"/>
      </w:numPr>
      <w:spacing w:before="240" w:after="64" w:line="320" w:lineRule="auto"/>
      <w:outlineLvl w:val="8"/>
    </w:pPr>
    <w:rPr>
      <w:rFonts w:ascii="Arial" w:eastAsia="黑体" w:hAnsi="Arial" w:cs="Times New Roman"/>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rsid w:val="007B630F"/>
    <w:pPr>
      <w:pBdr>
        <w:bottom w:val="single" w:sz="6" w:space="1" w:color="auto"/>
      </w:pBdr>
      <w:tabs>
        <w:tab w:val="center" w:pos="4153"/>
        <w:tab w:val="right" w:pos="8306"/>
      </w:tabs>
      <w:jc w:val="center"/>
    </w:pPr>
    <w:rPr>
      <w:sz w:val="18"/>
      <w:szCs w:val="18"/>
    </w:rPr>
  </w:style>
  <w:style w:type="character" w:customStyle="1" w:styleId="a6">
    <w:name w:val="页眉 字符"/>
    <w:basedOn w:val="a2"/>
    <w:link w:val="a5"/>
    <w:uiPriority w:val="99"/>
    <w:rsid w:val="007B630F"/>
    <w:rPr>
      <w:sz w:val="18"/>
      <w:szCs w:val="18"/>
    </w:rPr>
  </w:style>
  <w:style w:type="paragraph" w:styleId="a7">
    <w:name w:val="footer"/>
    <w:basedOn w:val="a0"/>
    <w:link w:val="a8"/>
    <w:uiPriority w:val="99"/>
    <w:unhideWhenUsed/>
    <w:rsid w:val="007B630F"/>
    <w:pPr>
      <w:tabs>
        <w:tab w:val="center" w:pos="4153"/>
        <w:tab w:val="right" w:pos="8306"/>
      </w:tabs>
      <w:jc w:val="left"/>
    </w:pPr>
    <w:rPr>
      <w:sz w:val="18"/>
      <w:szCs w:val="18"/>
    </w:rPr>
  </w:style>
  <w:style w:type="character" w:customStyle="1" w:styleId="a8">
    <w:name w:val="页脚 字符"/>
    <w:basedOn w:val="a2"/>
    <w:link w:val="a7"/>
    <w:uiPriority w:val="99"/>
    <w:rsid w:val="007B630F"/>
    <w:rPr>
      <w:sz w:val="18"/>
      <w:szCs w:val="18"/>
    </w:rPr>
  </w:style>
  <w:style w:type="character" w:customStyle="1" w:styleId="10">
    <w:name w:val="标题 1 字符"/>
    <w:aliases w:val="Ctrl+1 字符"/>
    <w:basedOn w:val="a2"/>
    <w:link w:val="1"/>
    <w:rsid w:val="00123386"/>
    <w:rPr>
      <w:rFonts w:ascii="Times New Roman" w:eastAsia="黑体" w:hAnsi="Times New Roman"/>
      <w:b/>
      <w:bCs/>
      <w:kern w:val="44"/>
      <w:sz w:val="32"/>
      <w:szCs w:val="44"/>
    </w:rPr>
  </w:style>
  <w:style w:type="character" w:customStyle="1" w:styleId="20">
    <w:name w:val="标题 2 字符"/>
    <w:aliases w:val="Ctrl+2 字符,标题 12 字符"/>
    <w:basedOn w:val="a2"/>
    <w:link w:val="2"/>
    <w:rsid w:val="000B3840"/>
    <w:rPr>
      <w:rFonts w:ascii="Arial" w:eastAsia="黑体" w:hAnsi="Arial" w:cstheme="majorBidi"/>
      <w:b/>
      <w:bCs/>
      <w:sz w:val="28"/>
      <w:szCs w:val="32"/>
    </w:rPr>
  </w:style>
  <w:style w:type="character" w:customStyle="1" w:styleId="31">
    <w:name w:val="标题 3 字符"/>
    <w:aliases w:val="Ctrl+3 字符"/>
    <w:basedOn w:val="a2"/>
    <w:link w:val="30"/>
    <w:rsid w:val="000B3840"/>
    <w:rPr>
      <w:rFonts w:ascii="Times New Roman" w:eastAsia="黑体" w:hAnsi="Times New Roman"/>
      <w:b/>
      <w:bCs/>
      <w:sz w:val="24"/>
      <w:szCs w:val="32"/>
    </w:rPr>
  </w:style>
  <w:style w:type="character" w:customStyle="1" w:styleId="40">
    <w:name w:val="标题 4 字符"/>
    <w:aliases w:val="h4 字符,H4 字符,H41 字符,h41 字符,H42 字符,h42 字符,H43 字符,h43 字符,H411 字符,h411 字符,H421 字符,h421 字符,H44 字符,h44 字符,H412 字符,h412 字符,H422 字符,h422 字符,H431 字符,h431 字符,H45 字符,h45 字符,H413 字符,h413 字符,H423 字符,h423 字符,H432 字符,h432 字符,H46 字符,h46 字符,H47 字符,h47 字符"/>
    <w:basedOn w:val="a2"/>
    <w:link w:val="4"/>
    <w:rsid w:val="00104895"/>
    <w:rPr>
      <w:rFonts w:ascii="Times New Roman" w:eastAsia="黑体" w:hAnsi="Times New Roman" w:cstheme="majorBidi"/>
      <w:b/>
      <w:bCs/>
      <w:snapToGrid w:val="0"/>
      <w:kern w:val="0"/>
      <w:sz w:val="22"/>
      <w:szCs w:val="28"/>
    </w:rPr>
  </w:style>
  <w:style w:type="character" w:customStyle="1" w:styleId="50">
    <w:name w:val="标题 5 字符"/>
    <w:basedOn w:val="a2"/>
    <w:link w:val="5"/>
    <w:rsid w:val="000B3840"/>
    <w:rPr>
      <w:rFonts w:ascii="Times New Roman" w:eastAsia="黑体" w:hAnsi="Times New Roman" w:cs="Times New Roman"/>
      <w:b/>
      <w:bCs/>
      <w:sz w:val="20"/>
      <w:szCs w:val="28"/>
    </w:rPr>
  </w:style>
  <w:style w:type="table" w:styleId="a9">
    <w:name w:val="Table Grid"/>
    <w:basedOn w:val="a3"/>
    <w:uiPriority w:val="39"/>
    <w:rsid w:val="007B630F"/>
    <w:pPr>
      <w:adjustRightInd w:val="0"/>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Grid 1"/>
    <w:basedOn w:val="a3"/>
    <w:rsid w:val="007B630F"/>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a">
    <w:name w:val="caption"/>
    <w:basedOn w:val="a0"/>
    <w:next w:val="a0"/>
    <w:uiPriority w:val="35"/>
    <w:unhideWhenUsed/>
    <w:qFormat/>
    <w:rsid w:val="000B3840"/>
    <w:rPr>
      <w:rFonts w:asciiTheme="majorHAnsi" w:eastAsia="黑体" w:hAnsiTheme="majorHAnsi" w:cstheme="majorBidi"/>
      <w:sz w:val="20"/>
      <w:szCs w:val="20"/>
    </w:rPr>
  </w:style>
  <w:style w:type="paragraph" w:styleId="ab">
    <w:name w:val="Document Map"/>
    <w:basedOn w:val="a0"/>
    <w:link w:val="ac"/>
    <w:semiHidden/>
    <w:rsid w:val="007B630F"/>
    <w:pPr>
      <w:shd w:val="clear" w:color="auto" w:fill="000080"/>
    </w:pPr>
    <w:rPr>
      <w:rFonts w:cs="Times New Roman"/>
    </w:rPr>
  </w:style>
  <w:style w:type="character" w:customStyle="1" w:styleId="ac">
    <w:name w:val="文档结构图 字符"/>
    <w:basedOn w:val="a2"/>
    <w:link w:val="ab"/>
    <w:semiHidden/>
    <w:rsid w:val="007B630F"/>
    <w:rPr>
      <w:rFonts w:ascii="Times New Roman" w:eastAsia="宋体" w:hAnsi="Times New Roman" w:cs="Times New Roman"/>
      <w:szCs w:val="24"/>
      <w:shd w:val="clear" w:color="auto" w:fill="000080"/>
    </w:rPr>
  </w:style>
  <w:style w:type="paragraph" w:styleId="ad">
    <w:name w:val="Normal Indent"/>
    <w:basedOn w:val="a0"/>
    <w:rsid w:val="007B630F"/>
    <w:pPr>
      <w:ind w:firstLine="420"/>
    </w:pPr>
    <w:rPr>
      <w:rFonts w:cs="Times New Roman"/>
      <w:szCs w:val="20"/>
    </w:rPr>
  </w:style>
  <w:style w:type="paragraph" w:styleId="TOC1">
    <w:name w:val="toc 1"/>
    <w:basedOn w:val="a0"/>
    <w:next w:val="a0"/>
    <w:autoRedefine/>
    <w:uiPriority w:val="39"/>
    <w:rsid w:val="007B630F"/>
    <w:pPr>
      <w:spacing w:before="120" w:after="120"/>
      <w:jc w:val="left"/>
    </w:pPr>
    <w:rPr>
      <w:rFonts w:cs="Times New Roman"/>
      <w:b/>
      <w:bCs/>
      <w:caps/>
      <w:sz w:val="20"/>
      <w:szCs w:val="20"/>
    </w:rPr>
  </w:style>
  <w:style w:type="paragraph" w:styleId="TOC2">
    <w:name w:val="toc 2"/>
    <w:basedOn w:val="a0"/>
    <w:next w:val="a0"/>
    <w:autoRedefine/>
    <w:uiPriority w:val="39"/>
    <w:rsid w:val="007B630F"/>
    <w:pPr>
      <w:ind w:left="210"/>
      <w:jc w:val="left"/>
    </w:pPr>
    <w:rPr>
      <w:rFonts w:cs="Times New Roman"/>
      <w:smallCaps/>
      <w:sz w:val="20"/>
      <w:szCs w:val="20"/>
    </w:rPr>
  </w:style>
  <w:style w:type="character" w:styleId="ae">
    <w:name w:val="Hyperlink"/>
    <w:basedOn w:val="a2"/>
    <w:uiPriority w:val="99"/>
    <w:rsid w:val="007B630F"/>
    <w:rPr>
      <w:color w:val="0000FF"/>
      <w:u w:val="single"/>
    </w:rPr>
  </w:style>
  <w:style w:type="paragraph" w:styleId="3">
    <w:name w:val="List Number 3"/>
    <w:basedOn w:val="a0"/>
    <w:rsid w:val="007B630F"/>
    <w:pPr>
      <w:numPr>
        <w:numId w:val="1"/>
      </w:numPr>
    </w:pPr>
    <w:rPr>
      <w:rFonts w:cs="Times New Roman"/>
    </w:rPr>
  </w:style>
  <w:style w:type="paragraph" w:styleId="af">
    <w:name w:val="Body Text"/>
    <w:basedOn w:val="a0"/>
    <w:link w:val="af0"/>
    <w:autoRedefine/>
    <w:uiPriority w:val="99"/>
    <w:rsid w:val="007B630F"/>
    <w:pPr>
      <w:spacing w:after="120"/>
    </w:pPr>
    <w:rPr>
      <w:rFonts w:cs="Times New Roman"/>
    </w:rPr>
  </w:style>
  <w:style w:type="character" w:customStyle="1" w:styleId="af0">
    <w:name w:val="正文文本 字符"/>
    <w:basedOn w:val="a2"/>
    <w:link w:val="af"/>
    <w:uiPriority w:val="99"/>
    <w:rsid w:val="007B630F"/>
    <w:rPr>
      <w:rFonts w:ascii="Times New Roman" w:eastAsia="宋体" w:hAnsi="Times New Roman" w:cs="Times New Roman"/>
      <w:szCs w:val="24"/>
    </w:rPr>
  </w:style>
  <w:style w:type="paragraph" w:styleId="af1">
    <w:name w:val="Body Text Indent"/>
    <w:basedOn w:val="a0"/>
    <w:link w:val="af2"/>
    <w:rsid w:val="007B630F"/>
    <w:pPr>
      <w:spacing w:after="120"/>
      <w:ind w:leftChars="200" w:left="420"/>
    </w:pPr>
    <w:rPr>
      <w:rFonts w:cs="Times New Roman"/>
    </w:rPr>
  </w:style>
  <w:style w:type="character" w:customStyle="1" w:styleId="af2">
    <w:name w:val="正文文本缩进 字符"/>
    <w:basedOn w:val="a2"/>
    <w:link w:val="af1"/>
    <w:rsid w:val="007B630F"/>
    <w:rPr>
      <w:rFonts w:ascii="Times New Roman" w:eastAsia="宋体" w:hAnsi="Times New Roman" w:cs="Times New Roman"/>
      <w:szCs w:val="24"/>
    </w:rPr>
  </w:style>
  <w:style w:type="paragraph" w:customStyle="1" w:styleId="Default">
    <w:name w:val="Default"/>
    <w:rsid w:val="007B630F"/>
    <w:pPr>
      <w:autoSpaceDE w:val="0"/>
      <w:autoSpaceDN w:val="0"/>
      <w:adjustRightInd w:val="0"/>
    </w:pPr>
    <w:rPr>
      <w:rFonts w:ascii="Times New Roman" w:eastAsia="宋体" w:hAnsi="Times New Roman" w:cs="Times New Roman"/>
      <w:kern w:val="0"/>
      <w:sz w:val="20"/>
      <w:szCs w:val="20"/>
    </w:rPr>
  </w:style>
  <w:style w:type="paragraph" w:styleId="TOC3">
    <w:name w:val="toc 3"/>
    <w:basedOn w:val="a0"/>
    <w:next w:val="a0"/>
    <w:autoRedefine/>
    <w:uiPriority w:val="39"/>
    <w:rsid w:val="007B630F"/>
    <w:pPr>
      <w:ind w:left="420"/>
      <w:jc w:val="left"/>
    </w:pPr>
    <w:rPr>
      <w:rFonts w:cs="Times New Roman"/>
      <w:i/>
      <w:iCs/>
      <w:sz w:val="20"/>
      <w:szCs w:val="20"/>
    </w:rPr>
  </w:style>
  <w:style w:type="paragraph" w:styleId="TOC4">
    <w:name w:val="toc 4"/>
    <w:basedOn w:val="a0"/>
    <w:next w:val="a0"/>
    <w:autoRedefine/>
    <w:uiPriority w:val="39"/>
    <w:rsid w:val="007B630F"/>
    <w:pPr>
      <w:ind w:left="630"/>
      <w:jc w:val="left"/>
    </w:pPr>
    <w:rPr>
      <w:rFonts w:cs="Times New Roman"/>
      <w:sz w:val="18"/>
      <w:szCs w:val="18"/>
    </w:rPr>
  </w:style>
  <w:style w:type="paragraph" w:styleId="TOC5">
    <w:name w:val="toc 5"/>
    <w:basedOn w:val="a0"/>
    <w:next w:val="a0"/>
    <w:autoRedefine/>
    <w:uiPriority w:val="39"/>
    <w:rsid w:val="007B630F"/>
    <w:pPr>
      <w:ind w:left="840"/>
      <w:jc w:val="left"/>
    </w:pPr>
    <w:rPr>
      <w:rFonts w:cs="Times New Roman"/>
      <w:sz w:val="18"/>
      <w:szCs w:val="18"/>
    </w:rPr>
  </w:style>
  <w:style w:type="paragraph" w:styleId="TOC6">
    <w:name w:val="toc 6"/>
    <w:basedOn w:val="a0"/>
    <w:next w:val="a0"/>
    <w:autoRedefine/>
    <w:uiPriority w:val="39"/>
    <w:rsid w:val="007B630F"/>
    <w:pPr>
      <w:ind w:left="1050"/>
      <w:jc w:val="left"/>
    </w:pPr>
    <w:rPr>
      <w:rFonts w:cs="Times New Roman"/>
      <w:sz w:val="18"/>
      <w:szCs w:val="18"/>
    </w:rPr>
  </w:style>
  <w:style w:type="paragraph" w:styleId="TOC7">
    <w:name w:val="toc 7"/>
    <w:basedOn w:val="a0"/>
    <w:next w:val="a0"/>
    <w:autoRedefine/>
    <w:uiPriority w:val="39"/>
    <w:rsid w:val="007B630F"/>
    <w:pPr>
      <w:ind w:left="1260"/>
      <w:jc w:val="left"/>
    </w:pPr>
    <w:rPr>
      <w:rFonts w:cs="Times New Roman"/>
      <w:sz w:val="18"/>
      <w:szCs w:val="18"/>
    </w:rPr>
  </w:style>
  <w:style w:type="paragraph" w:styleId="TOC8">
    <w:name w:val="toc 8"/>
    <w:basedOn w:val="a0"/>
    <w:next w:val="a0"/>
    <w:autoRedefine/>
    <w:uiPriority w:val="39"/>
    <w:rsid w:val="007B630F"/>
    <w:pPr>
      <w:ind w:left="1470"/>
      <w:jc w:val="left"/>
    </w:pPr>
    <w:rPr>
      <w:rFonts w:cs="Times New Roman"/>
      <w:sz w:val="18"/>
      <w:szCs w:val="18"/>
    </w:rPr>
  </w:style>
  <w:style w:type="paragraph" w:styleId="TOC9">
    <w:name w:val="toc 9"/>
    <w:basedOn w:val="a0"/>
    <w:next w:val="a0"/>
    <w:autoRedefine/>
    <w:uiPriority w:val="39"/>
    <w:rsid w:val="007B630F"/>
    <w:pPr>
      <w:ind w:left="1680"/>
      <w:jc w:val="left"/>
    </w:pPr>
    <w:rPr>
      <w:rFonts w:cs="Times New Roman"/>
      <w:sz w:val="18"/>
      <w:szCs w:val="18"/>
    </w:rPr>
  </w:style>
  <w:style w:type="character" w:styleId="af3">
    <w:name w:val="page number"/>
    <w:basedOn w:val="a2"/>
    <w:rsid w:val="007B630F"/>
  </w:style>
  <w:style w:type="paragraph" w:styleId="af4">
    <w:name w:val="Plain Text"/>
    <w:basedOn w:val="a0"/>
    <w:link w:val="af5"/>
    <w:rsid w:val="007B630F"/>
    <w:rPr>
      <w:rFonts w:ascii="宋体" w:hAnsi="Courier New" w:cs="Times New Roman"/>
      <w:szCs w:val="20"/>
    </w:rPr>
  </w:style>
  <w:style w:type="character" w:customStyle="1" w:styleId="af5">
    <w:name w:val="纯文本 字符"/>
    <w:basedOn w:val="a2"/>
    <w:link w:val="af4"/>
    <w:rsid w:val="007B630F"/>
    <w:rPr>
      <w:rFonts w:ascii="宋体" w:eastAsia="宋体" w:hAnsi="Courier New" w:cs="Times New Roman"/>
      <w:szCs w:val="20"/>
    </w:rPr>
  </w:style>
  <w:style w:type="paragraph" w:customStyle="1" w:styleId="22">
    <w:name w:val="样式 标题 2 + 行距: 2 倍行距"/>
    <w:basedOn w:val="2"/>
    <w:autoRedefine/>
    <w:rsid w:val="007B630F"/>
    <w:pPr>
      <w:numPr>
        <w:numId w:val="6"/>
      </w:numPr>
      <w:spacing w:line="480" w:lineRule="auto"/>
    </w:pPr>
    <w:rPr>
      <w:rFonts w:cs="宋体"/>
      <w:szCs w:val="20"/>
    </w:rPr>
  </w:style>
  <w:style w:type="paragraph" w:styleId="a1">
    <w:name w:val="Body Text First Indent"/>
    <w:basedOn w:val="af"/>
    <w:link w:val="af6"/>
    <w:uiPriority w:val="99"/>
    <w:semiHidden/>
    <w:unhideWhenUsed/>
    <w:rsid w:val="000B3840"/>
    <w:pPr>
      <w:ind w:firstLineChars="100" w:firstLine="420"/>
    </w:pPr>
    <w:rPr>
      <w:rFonts w:cstheme="minorBidi"/>
    </w:rPr>
  </w:style>
  <w:style w:type="character" w:customStyle="1" w:styleId="af6">
    <w:name w:val="正文文本首行缩进 字符"/>
    <w:basedOn w:val="af0"/>
    <w:link w:val="a1"/>
    <w:uiPriority w:val="99"/>
    <w:semiHidden/>
    <w:rsid w:val="000B3840"/>
    <w:rPr>
      <w:rFonts w:ascii="Times New Roman" w:eastAsia="宋体" w:hAnsi="Times New Roman" w:cs="Times New Roman"/>
      <w:szCs w:val="24"/>
    </w:rPr>
  </w:style>
  <w:style w:type="character" w:customStyle="1" w:styleId="60">
    <w:name w:val="标题 6 字符"/>
    <w:basedOn w:val="a2"/>
    <w:link w:val="6"/>
    <w:rsid w:val="000B3840"/>
    <w:rPr>
      <w:rFonts w:ascii="Arial" w:eastAsia="黑体" w:hAnsi="Arial" w:cs="Times New Roman"/>
      <w:bCs/>
      <w:sz w:val="20"/>
      <w:szCs w:val="24"/>
    </w:rPr>
  </w:style>
  <w:style w:type="character" w:customStyle="1" w:styleId="70">
    <w:name w:val="标题 7 字符"/>
    <w:basedOn w:val="a2"/>
    <w:link w:val="7"/>
    <w:rsid w:val="000B3840"/>
    <w:rPr>
      <w:rFonts w:ascii="Times New Roman" w:eastAsia="宋体" w:hAnsi="Times New Roman" w:cs="Times New Roman"/>
      <w:b/>
      <w:bCs/>
      <w:sz w:val="24"/>
      <w:szCs w:val="24"/>
    </w:rPr>
  </w:style>
  <w:style w:type="character" w:customStyle="1" w:styleId="80">
    <w:name w:val="标题 8 字符"/>
    <w:basedOn w:val="a2"/>
    <w:link w:val="8"/>
    <w:rsid w:val="000B3840"/>
    <w:rPr>
      <w:rFonts w:ascii="Arial" w:eastAsia="黑体" w:hAnsi="Arial" w:cs="Times New Roman"/>
      <w:sz w:val="24"/>
      <w:szCs w:val="24"/>
    </w:rPr>
  </w:style>
  <w:style w:type="character" w:customStyle="1" w:styleId="90">
    <w:name w:val="标题 9 字符"/>
    <w:basedOn w:val="a2"/>
    <w:link w:val="9"/>
    <w:rsid w:val="000B3840"/>
    <w:rPr>
      <w:rFonts w:ascii="Arial" w:eastAsia="黑体" w:hAnsi="Arial" w:cs="Times New Roman"/>
      <w:szCs w:val="21"/>
    </w:rPr>
  </w:style>
  <w:style w:type="paragraph" w:styleId="af7">
    <w:name w:val="Title"/>
    <w:basedOn w:val="a0"/>
    <w:next w:val="a0"/>
    <w:link w:val="af8"/>
    <w:uiPriority w:val="10"/>
    <w:qFormat/>
    <w:rsid w:val="000B3840"/>
    <w:pPr>
      <w:adjustRightInd/>
      <w:snapToGrid/>
      <w:spacing w:before="240" w:after="60"/>
      <w:jc w:val="center"/>
      <w:outlineLvl w:val="0"/>
    </w:pPr>
    <w:rPr>
      <w:rFonts w:ascii="Cambria" w:hAnsi="Cambria" w:cs="Times New Roman"/>
      <w:b/>
      <w:bCs/>
      <w:sz w:val="32"/>
      <w:szCs w:val="32"/>
    </w:rPr>
  </w:style>
  <w:style w:type="character" w:customStyle="1" w:styleId="af8">
    <w:name w:val="标题 字符"/>
    <w:basedOn w:val="a2"/>
    <w:link w:val="af7"/>
    <w:uiPriority w:val="10"/>
    <w:rsid w:val="000B3840"/>
    <w:rPr>
      <w:rFonts w:ascii="Cambria" w:eastAsia="宋体" w:hAnsi="Cambria" w:cs="Times New Roman"/>
      <w:b/>
      <w:bCs/>
      <w:sz w:val="32"/>
      <w:szCs w:val="32"/>
    </w:rPr>
  </w:style>
  <w:style w:type="character" w:styleId="af9">
    <w:name w:val="Strong"/>
    <w:basedOn w:val="a2"/>
    <w:uiPriority w:val="22"/>
    <w:qFormat/>
    <w:rsid w:val="000B3840"/>
    <w:rPr>
      <w:b/>
      <w:bCs/>
    </w:rPr>
  </w:style>
  <w:style w:type="paragraph" w:styleId="afa">
    <w:name w:val="List Paragraph"/>
    <w:basedOn w:val="a0"/>
    <w:uiPriority w:val="34"/>
    <w:qFormat/>
    <w:rsid w:val="000B3840"/>
    <w:pPr>
      <w:ind w:firstLineChars="200" w:firstLine="420"/>
    </w:pPr>
  </w:style>
  <w:style w:type="paragraph" w:styleId="TOC">
    <w:name w:val="TOC Heading"/>
    <w:basedOn w:val="1"/>
    <w:next w:val="a0"/>
    <w:uiPriority w:val="39"/>
    <w:semiHidden/>
    <w:unhideWhenUsed/>
    <w:qFormat/>
    <w:rsid w:val="000B3840"/>
    <w:pPr>
      <w:numPr>
        <w:numId w:val="0"/>
      </w:numPr>
      <w:jc w:val="both"/>
      <w:outlineLvl w:val="9"/>
    </w:pPr>
    <w:rPr>
      <w:rFonts w:eastAsia="宋体" w:cs="Times New Roman"/>
      <w:sz w:val="44"/>
    </w:rPr>
  </w:style>
  <w:style w:type="character" w:styleId="afb">
    <w:name w:val="Unresolved Mention"/>
    <w:basedOn w:val="a2"/>
    <w:uiPriority w:val="99"/>
    <w:semiHidden/>
    <w:unhideWhenUsed/>
    <w:rsid w:val="00760ECC"/>
    <w:rPr>
      <w:color w:val="605E5C"/>
      <w:shd w:val="clear" w:color="auto" w:fill="E1DFDD"/>
    </w:rPr>
  </w:style>
  <w:style w:type="paragraph" w:customStyle="1" w:styleId="EndNoteBibliography">
    <w:name w:val="EndNote Bibliography"/>
    <w:basedOn w:val="a0"/>
    <w:link w:val="EndNoteBibliographyChar"/>
    <w:rsid w:val="00356347"/>
    <w:rPr>
      <w:rFonts w:eastAsiaTheme="minorEastAsia" w:cs="Times New Roman"/>
      <w:noProof/>
      <w:sz w:val="24"/>
      <w:szCs w:val="22"/>
    </w:rPr>
  </w:style>
  <w:style w:type="character" w:customStyle="1" w:styleId="EndNoteBibliographyChar">
    <w:name w:val="EndNote Bibliography Char"/>
    <w:basedOn w:val="a2"/>
    <w:link w:val="EndNoteBibliography"/>
    <w:rsid w:val="00356347"/>
    <w:rPr>
      <w:rFonts w:ascii="Times New Roman" w:hAnsi="Times New Roman" w:cs="Times New Roman"/>
      <w:noProof/>
      <w:sz w:val="24"/>
    </w:rPr>
  </w:style>
  <w:style w:type="paragraph" w:customStyle="1" w:styleId="EndNoteBibliographyTitle">
    <w:name w:val="EndNote Bibliography Title"/>
    <w:basedOn w:val="a0"/>
    <w:link w:val="EndNoteBibliographyTitle0"/>
    <w:rsid w:val="00440A0E"/>
    <w:pPr>
      <w:jc w:val="center"/>
    </w:pPr>
    <w:rPr>
      <w:rFonts w:cs="Times New Roman"/>
      <w:noProof/>
      <w:sz w:val="24"/>
    </w:rPr>
  </w:style>
  <w:style w:type="character" w:customStyle="1" w:styleId="EndNoteBibliographyTitle0">
    <w:name w:val="EndNote Bibliography Title 字符"/>
    <w:basedOn w:val="20"/>
    <w:link w:val="EndNoteBibliographyTitle"/>
    <w:rsid w:val="00440A0E"/>
    <w:rPr>
      <w:rFonts w:ascii="Times New Roman" w:eastAsia="宋体" w:hAnsi="Times New Roman" w:cs="Times New Roman"/>
      <w:b w:val="0"/>
      <w:bCs w:val="0"/>
      <w:noProof/>
      <w:sz w:val="24"/>
      <w:szCs w:val="24"/>
    </w:rPr>
  </w:style>
  <w:style w:type="paragraph" w:styleId="afc">
    <w:name w:val="footnote text"/>
    <w:basedOn w:val="a0"/>
    <w:link w:val="afd"/>
    <w:uiPriority w:val="99"/>
    <w:unhideWhenUsed/>
    <w:rsid w:val="0082236C"/>
    <w:pPr>
      <w:jc w:val="left"/>
    </w:pPr>
    <w:rPr>
      <w:sz w:val="18"/>
      <w:szCs w:val="18"/>
    </w:rPr>
  </w:style>
  <w:style w:type="character" w:customStyle="1" w:styleId="afd">
    <w:name w:val="脚注文本 字符"/>
    <w:basedOn w:val="a2"/>
    <w:link w:val="afc"/>
    <w:uiPriority w:val="99"/>
    <w:rsid w:val="0082236C"/>
    <w:rPr>
      <w:rFonts w:ascii="Times New Roman" w:eastAsia="宋体" w:hAnsi="Times New Roman"/>
      <w:sz w:val="18"/>
      <w:szCs w:val="18"/>
    </w:rPr>
  </w:style>
  <w:style w:type="character" w:styleId="afe">
    <w:name w:val="footnote reference"/>
    <w:basedOn w:val="a2"/>
    <w:uiPriority w:val="99"/>
    <w:semiHidden/>
    <w:unhideWhenUsed/>
    <w:rsid w:val="0082236C"/>
    <w:rPr>
      <w:vertAlign w:val="superscript"/>
    </w:rPr>
  </w:style>
  <w:style w:type="paragraph" w:styleId="HTML">
    <w:name w:val="HTML Preformatted"/>
    <w:basedOn w:val="a0"/>
    <w:link w:val="HTML0"/>
    <w:uiPriority w:val="99"/>
    <w:unhideWhenUsed/>
    <w:rsid w:val="00AF0A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jc w:val="left"/>
    </w:pPr>
    <w:rPr>
      <w:rFonts w:ascii="宋体" w:hAnsi="宋体" w:cs="宋体"/>
      <w:kern w:val="0"/>
      <w:sz w:val="24"/>
    </w:rPr>
  </w:style>
  <w:style w:type="character" w:customStyle="1" w:styleId="HTML0">
    <w:name w:val="HTML 预设格式 字符"/>
    <w:basedOn w:val="a2"/>
    <w:link w:val="HTML"/>
    <w:uiPriority w:val="99"/>
    <w:rsid w:val="00AF0AC4"/>
    <w:rPr>
      <w:rFonts w:ascii="宋体" w:eastAsia="宋体" w:hAnsi="宋体" w:cs="宋体"/>
      <w:kern w:val="0"/>
      <w:sz w:val="24"/>
      <w:szCs w:val="24"/>
    </w:rPr>
  </w:style>
  <w:style w:type="character" w:customStyle="1" w:styleId="pln">
    <w:name w:val="pln"/>
    <w:basedOn w:val="a2"/>
    <w:rsid w:val="004C0D90"/>
  </w:style>
  <w:style w:type="character" w:customStyle="1" w:styleId="tag">
    <w:name w:val="tag"/>
    <w:basedOn w:val="a2"/>
    <w:rsid w:val="004C0D90"/>
  </w:style>
  <w:style w:type="character" w:customStyle="1" w:styleId="atn">
    <w:name w:val="atn"/>
    <w:basedOn w:val="a2"/>
    <w:rsid w:val="004C0D90"/>
  </w:style>
  <w:style w:type="character" w:customStyle="1" w:styleId="pun">
    <w:name w:val="pun"/>
    <w:basedOn w:val="a2"/>
    <w:rsid w:val="004C0D90"/>
  </w:style>
  <w:style w:type="character" w:customStyle="1" w:styleId="atv">
    <w:name w:val="atv"/>
    <w:basedOn w:val="a2"/>
    <w:rsid w:val="004C0D90"/>
  </w:style>
  <w:style w:type="paragraph" w:customStyle="1" w:styleId="a">
    <w:name w:val="项目+缩进"/>
    <w:basedOn w:val="a0"/>
    <w:rsid w:val="0023063E"/>
    <w:pPr>
      <w:numPr>
        <w:numId w:val="31"/>
      </w:numPr>
    </w:pPr>
  </w:style>
  <w:style w:type="paragraph" w:styleId="aff">
    <w:name w:val="Normal (Web)"/>
    <w:basedOn w:val="a0"/>
    <w:uiPriority w:val="99"/>
    <w:semiHidden/>
    <w:unhideWhenUsed/>
    <w:rsid w:val="0023063E"/>
    <w:pPr>
      <w:widowControl/>
      <w:adjustRightInd/>
      <w:snapToGrid/>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18056">
      <w:bodyDiv w:val="1"/>
      <w:marLeft w:val="0"/>
      <w:marRight w:val="0"/>
      <w:marTop w:val="0"/>
      <w:marBottom w:val="0"/>
      <w:divBdr>
        <w:top w:val="none" w:sz="0" w:space="0" w:color="auto"/>
        <w:left w:val="none" w:sz="0" w:space="0" w:color="auto"/>
        <w:bottom w:val="none" w:sz="0" w:space="0" w:color="auto"/>
        <w:right w:val="none" w:sz="0" w:space="0" w:color="auto"/>
      </w:divBdr>
      <w:divsChild>
        <w:div w:id="840463966">
          <w:marLeft w:val="0"/>
          <w:marRight w:val="0"/>
          <w:marTop w:val="0"/>
          <w:marBottom w:val="0"/>
          <w:divBdr>
            <w:top w:val="none" w:sz="0" w:space="0" w:color="auto"/>
            <w:left w:val="none" w:sz="0" w:space="0" w:color="auto"/>
            <w:bottom w:val="none" w:sz="0" w:space="0" w:color="auto"/>
            <w:right w:val="none" w:sz="0" w:space="0" w:color="auto"/>
          </w:divBdr>
        </w:div>
      </w:divsChild>
    </w:div>
    <w:div w:id="884486157">
      <w:bodyDiv w:val="1"/>
      <w:marLeft w:val="0"/>
      <w:marRight w:val="0"/>
      <w:marTop w:val="0"/>
      <w:marBottom w:val="0"/>
      <w:divBdr>
        <w:top w:val="none" w:sz="0" w:space="0" w:color="auto"/>
        <w:left w:val="none" w:sz="0" w:space="0" w:color="auto"/>
        <w:bottom w:val="none" w:sz="0" w:space="0" w:color="auto"/>
        <w:right w:val="none" w:sz="0" w:space="0" w:color="auto"/>
      </w:divBdr>
      <w:divsChild>
        <w:div w:id="411203780">
          <w:marLeft w:val="0"/>
          <w:marRight w:val="0"/>
          <w:marTop w:val="0"/>
          <w:marBottom w:val="0"/>
          <w:divBdr>
            <w:top w:val="none" w:sz="0" w:space="0" w:color="auto"/>
            <w:left w:val="none" w:sz="0" w:space="0" w:color="auto"/>
            <w:bottom w:val="none" w:sz="0" w:space="0" w:color="auto"/>
            <w:right w:val="none" w:sz="0" w:space="0" w:color="auto"/>
          </w:divBdr>
        </w:div>
      </w:divsChild>
    </w:div>
    <w:div w:id="1464805693">
      <w:bodyDiv w:val="1"/>
      <w:marLeft w:val="0"/>
      <w:marRight w:val="0"/>
      <w:marTop w:val="0"/>
      <w:marBottom w:val="0"/>
      <w:divBdr>
        <w:top w:val="none" w:sz="0" w:space="0" w:color="auto"/>
        <w:left w:val="none" w:sz="0" w:space="0" w:color="auto"/>
        <w:bottom w:val="none" w:sz="0" w:space="0" w:color="auto"/>
        <w:right w:val="none" w:sz="0" w:space="0" w:color="auto"/>
      </w:divBdr>
    </w:div>
    <w:div w:id="1506624858">
      <w:bodyDiv w:val="1"/>
      <w:marLeft w:val="0"/>
      <w:marRight w:val="0"/>
      <w:marTop w:val="0"/>
      <w:marBottom w:val="0"/>
      <w:divBdr>
        <w:top w:val="none" w:sz="0" w:space="0" w:color="auto"/>
        <w:left w:val="none" w:sz="0" w:space="0" w:color="auto"/>
        <w:bottom w:val="none" w:sz="0" w:space="0" w:color="auto"/>
        <w:right w:val="none" w:sz="0" w:space="0" w:color="auto"/>
      </w:divBdr>
    </w:div>
    <w:div w:id="1772771908">
      <w:bodyDiv w:val="1"/>
      <w:marLeft w:val="0"/>
      <w:marRight w:val="0"/>
      <w:marTop w:val="0"/>
      <w:marBottom w:val="0"/>
      <w:divBdr>
        <w:top w:val="none" w:sz="0" w:space="0" w:color="auto"/>
        <w:left w:val="none" w:sz="0" w:space="0" w:color="auto"/>
        <w:bottom w:val="none" w:sz="0" w:space="0" w:color="auto"/>
        <w:right w:val="none" w:sz="0" w:space="0" w:color="auto"/>
      </w:divBdr>
      <w:divsChild>
        <w:div w:id="509178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ndroid-doc.com/reference/android/hardware/GeomagneticField.html" TargetMode="External"/><Relationship Id="rId299" Type="http://schemas.openxmlformats.org/officeDocument/2006/relationships/image" Target="media/image60.png"/><Relationship Id="rId21" Type="http://schemas.openxmlformats.org/officeDocument/2006/relationships/image" Target="media/image2.emf"/><Relationship Id="rId63" Type="http://schemas.openxmlformats.org/officeDocument/2006/relationships/hyperlink" Target="https://rec.ustc.edu.cn/share/089d4b60-4bfd-11ef-a003-293c134b1311" TargetMode="External"/><Relationship Id="rId159" Type="http://schemas.openxmlformats.org/officeDocument/2006/relationships/hyperlink" Target="http://www.android-doc.com/reference/android/hardware/Camera.html" TargetMode="External"/><Relationship Id="rId324" Type="http://schemas.openxmlformats.org/officeDocument/2006/relationships/hyperlink" Target="https://blog.csdn.net/qq_20451879/article/details/85138675" TargetMode="External"/><Relationship Id="rId170" Type="http://schemas.openxmlformats.org/officeDocument/2006/relationships/hyperlink" Target="http://www.android-doc.com/reference/android/hardware/Camera.html" TargetMode="External"/><Relationship Id="rId226" Type="http://schemas.openxmlformats.org/officeDocument/2006/relationships/hyperlink" Target="https://blog.csdn.net/guyuealian/article/details/79672257" TargetMode="External"/><Relationship Id="rId268" Type="http://schemas.openxmlformats.org/officeDocument/2006/relationships/image" Target="media/image39.png"/><Relationship Id="rId32" Type="http://schemas.openxmlformats.org/officeDocument/2006/relationships/image" Target="media/image6.emf"/><Relationship Id="rId74" Type="http://schemas.openxmlformats.org/officeDocument/2006/relationships/hyperlink" Target="http://www.android-doc.com/reference/android/media/MediaCodec.html" TargetMode="External"/><Relationship Id="rId128" Type="http://schemas.openxmlformats.org/officeDocument/2006/relationships/hyperlink" Target="http://www.android-doc.com/reference/android/hardware/Camera.AutoFocusCallback.html" TargetMode="External"/><Relationship Id="rId335" Type="http://schemas.openxmlformats.org/officeDocument/2006/relationships/hyperlink" Target="http://staff.ustc.edu.cn/~network/mmt/mm_api_video.pdf" TargetMode="External"/><Relationship Id="rId5" Type="http://schemas.openxmlformats.org/officeDocument/2006/relationships/webSettings" Target="webSettings.xml"/><Relationship Id="rId181" Type="http://schemas.openxmlformats.org/officeDocument/2006/relationships/hyperlink" Target="http://www.android-doc.com/reference/android/hardware/Camera.PictureCallback.html" TargetMode="External"/><Relationship Id="rId237" Type="http://schemas.openxmlformats.org/officeDocument/2006/relationships/hyperlink" Target="http://libsdl.org/" TargetMode="External"/><Relationship Id="rId279" Type="http://schemas.openxmlformats.org/officeDocument/2006/relationships/hyperlink" Target="https://blog.csdn.net/weixin_45814496/article/details/120777219" TargetMode="External"/><Relationship Id="rId43" Type="http://schemas.openxmlformats.org/officeDocument/2006/relationships/oleObject" Target="embeddings/oleObject7.bin"/><Relationship Id="rId139" Type="http://schemas.openxmlformats.org/officeDocument/2006/relationships/hyperlink" Target="http://www.android-doc.com/reference/android/hardware/Camera.html" TargetMode="External"/><Relationship Id="rId290" Type="http://schemas.openxmlformats.org/officeDocument/2006/relationships/image" Target="media/image53.png"/><Relationship Id="rId304" Type="http://schemas.openxmlformats.org/officeDocument/2006/relationships/image" Target="media/image64.png"/><Relationship Id="rId346" Type="http://schemas.openxmlformats.org/officeDocument/2006/relationships/hyperlink" Target="http://staff.ustc.edu.cn/~network/mmt/mm_mail.pdf" TargetMode="External"/><Relationship Id="rId85" Type="http://schemas.openxmlformats.org/officeDocument/2006/relationships/hyperlink" Target="http://www.android-doc.com/reference/android/media/MediaRecorder.html" TargetMode="External"/><Relationship Id="rId150" Type="http://schemas.openxmlformats.org/officeDocument/2006/relationships/hyperlink" Target="http://www.android-doc.com/reference/android/hardware/Camera.html" TargetMode="External"/><Relationship Id="rId192" Type="http://schemas.openxmlformats.org/officeDocument/2006/relationships/hyperlink" Target="http://www.android-doc.com/reference/android/media/Image.html" TargetMode="External"/><Relationship Id="rId206" Type="http://schemas.openxmlformats.org/officeDocument/2006/relationships/hyperlink" Target="http://www.android-doc.com/reference/android/media/ImageReader.OnImageAvailableListener.html" TargetMode="External"/><Relationship Id="rId248" Type="http://schemas.openxmlformats.org/officeDocument/2006/relationships/hyperlink" Target="https://www.willusher.io/pages/sdl2/" TargetMode="External"/><Relationship Id="rId12" Type="http://schemas.openxmlformats.org/officeDocument/2006/relationships/footer" Target="footer2.xml"/><Relationship Id="rId108" Type="http://schemas.openxmlformats.org/officeDocument/2006/relationships/hyperlink" Target="http://soundfile.sapp.org/doc/WaveFormat/" TargetMode="External"/><Relationship Id="rId315" Type="http://schemas.openxmlformats.org/officeDocument/2006/relationships/image" Target="media/image74.png"/><Relationship Id="rId357" Type="http://schemas.openxmlformats.org/officeDocument/2006/relationships/hyperlink" Target="http://staff.ustc.edu.cn/~network/mmt/exp_sdl_ffmpeg.pdf" TargetMode="External"/><Relationship Id="rId54" Type="http://schemas.openxmlformats.org/officeDocument/2006/relationships/image" Target="media/image15.wmf"/><Relationship Id="rId96" Type="http://schemas.openxmlformats.org/officeDocument/2006/relationships/hyperlink" Target="http://www.android-doc.com/reference/android/media/SoundPool.html" TargetMode="External"/><Relationship Id="rId161" Type="http://schemas.openxmlformats.org/officeDocument/2006/relationships/hyperlink" Target="http://www.android-doc.com/reference/android/view/Surface.html" TargetMode="External"/><Relationship Id="rId217" Type="http://schemas.openxmlformats.org/officeDocument/2006/relationships/hyperlink" Target="https://tensorflow.google.cn/lite/android/quickstart?hl=bg" TargetMode="External"/><Relationship Id="rId259" Type="http://schemas.openxmlformats.org/officeDocument/2006/relationships/image" Target="media/image31.png"/><Relationship Id="rId23" Type="http://schemas.openxmlformats.org/officeDocument/2006/relationships/image" Target="media/image3.emf"/><Relationship Id="rId119" Type="http://schemas.openxmlformats.org/officeDocument/2006/relationships/hyperlink" Target="http://www.android-doc.com/reference/android/hardware/SensorEvent.html" TargetMode="External"/><Relationship Id="rId270" Type="http://schemas.openxmlformats.org/officeDocument/2006/relationships/image" Target="media/image41.png"/><Relationship Id="rId326" Type="http://schemas.openxmlformats.org/officeDocument/2006/relationships/hyperlink" Target="http://staff.ustc.edu.cn/~network/mmt/" TargetMode="External"/><Relationship Id="rId65" Type="http://schemas.openxmlformats.org/officeDocument/2006/relationships/hyperlink" Target="http://www.android-doc.com/reference/android/media/AudioFormat.html" TargetMode="External"/><Relationship Id="rId130" Type="http://schemas.openxmlformats.org/officeDocument/2006/relationships/hyperlink" Target="http://www.android-doc.com/reference/android/hardware/Camera.html" TargetMode="External"/><Relationship Id="rId172" Type="http://schemas.openxmlformats.org/officeDocument/2006/relationships/hyperlink" Target="http://www.android-doc.com/reference/android/hardware/Camera.html" TargetMode="External"/><Relationship Id="rId228" Type="http://schemas.openxmlformats.org/officeDocument/2006/relationships/hyperlink" Target="http://python.jobbole.com/86236/" TargetMode="External"/><Relationship Id="rId281" Type="http://schemas.openxmlformats.org/officeDocument/2006/relationships/hyperlink" Target="https://blog.csdn.net/lyj_viviani/article/details/51487877" TargetMode="External"/><Relationship Id="rId337" Type="http://schemas.openxmlformats.org/officeDocument/2006/relationships/hyperlink" Target="http://staff.ustc.edu.cn/~network/mmt/mm_sdk_video.pdf" TargetMode="External"/><Relationship Id="rId34" Type="http://schemas.openxmlformats.org/officeDocument/2006/relationships/hyperlink" Target="https://rec.ustc.edu.cn/share/089d4b60-4bfd-11ef-a003-293c134b1311" TargetMode="External"/><Relationship Id="rId76" Type="http://schemas.openxmlformats.org/officeDocument/2006/relationships/hyperlink" Target="http://www.android-doc.com/reference/android/view/Surface.html" TargetMode="External"/><Relationship Id="rId141" Type="http://schemas.openxmlformats.org/officeDocument/2006/relationships/hyperlink" Target="http://www.android-doc.com/reference/android/hardware/Camera.html" TargetMode="External"/><Relationship Id="rId7" Type="http://schemas.openxmlformats.org/officeDocument/2006/relationships/endnotes" Target="endnotes.xml"/><Relationship Id="rId183" Type="http://schemas.openxmlformats.org/officeDocument/2006/relationships/hyperlink" Target="http://www.android-doc.com/reference/android/hardware/Camera.html" TargetMode="External"/><Relationship Id="rId239" Type="http://schemas.openxmlformats.org/officeDocument/2006/relationships/hyperlink" Target="https://www.gyan.dev/ffmpeg/builds/" TargetMode="External"/><Relationship Id="rId250" Type="http://schemas.openxmlformats.org/officeDocument/2006/relationships/hyperlink" Target="https://www.cnblogs.com/renhui/p/10387764.html" TargetMode="External"/><Relationship Id="rId292" Type="http://schemas.openxmlformats.org/officeDocument/2006/relationships/image" Target="media/image55.png"/><Relationship Id="rId306" Type="http://schemas.openxmlformats.org/officeDocument/2006/relationships/image" Target="media/image66.png"/><Relationship Id="rId45" Type="http://schemas.openxmlformats.org/officeDocument/2006/relationships/image" Target="media/image9.png"/><Relationship Id="rId87" Type="http://schemas.openxmlformats.org/officeDocument/2006/relationships/hyperlink" Target="http://www.android-doc.com/reference/android/media/MediaRecorder.AudioSource.html" TargetMode="External"/><Relationship Id="rId110" Type="http://schemas.openxmlformats.org/officeDocument/2006/relationships/hyperlink" Target="http://www.android-doc.com/reference/android/hardware/Camera.Area.html" TargetMode="External"/><Relationship Id="rId348" Type="http://schemas.openxmlformats.org/officeDocument/2006/relationships/hyperlink" Target="http://staff.ustc.edu.cn/~network/mmt/mm_net_voice.pdf" TargetMode="External"/><Relationship Id="rId152" Type="http://schemas.openxmlformats.org/officeDocument/2006/relationships/hyperlink" Target="http://www.android-doc.com/reference/android/hardware/Camera.html" TargetMode="External"/><Relationship Id="rId194" Type="http://schemas.openxmlformats.org/officeDocument/2006/relationships/hyperlink" Target="http://www.android-doc.com/reference/android/graphics/ImageFormat.html" TargetMode="External"/><Relationship Id="rId208" Type="http://schemas.openxmlformats.org/officeDocument/2006/relationships/hyperlink" Target="http://www.android-doc.com/reference/android/media/ImageReader.OnImageAvailableListener.html" TargetMode="External"/><Relationship Id="rId261" Type="http://schemas.openxmlformats.org/officeDocument/2006/relationships/image" Target="media/image32.png"/><Relationship Id="rId14" Type="http://schemas.openxmlformats.org/officeDocument/2006/relationships/footer" Target="footer3.xml"/><Relationship Id="rId56" Type="http://schemas.openxmlformats.org/officeDocument/2006/relationships/image" Target="media/image16.wmf"/><Relationship Id="rId317" Type="http://schemas.openxmlformats.org/officeDocument/2006/relationships/hyperlink" Target="https://developer.android.google.cn/get-started/overview?hl=zh-cn" TargetMode="External"/><Relationship Id="rId359" Type="http://schemas.openxmlformats.org/officeDocument/2006/relationships/fontTable" Target="fontTable.xml"/><Relationship Id="rId98" Type="http://schemas.openxmlformats.org/officeDocument/2006/relationships/hyperlink" Target="http://www.android-doc.com/reference/android/media/AudioRecord.html" TargetMode="External"/><Relationship Id="rId121" Type="http://schemas.openxmlformats.org/officeDocument/2006/relationships/hyperlink" Target="http://www.android-doc.com/reference/android/hardware/SensorEvent.html" TargetMode="External"/><Relationship Id="rId163" Type="http://schemas.openxmlformats.org/officeDocument/2006/relationships/hyperlink" Target="http://www.android-doc.com/reference/android/graphics/SurfaceTexture.html" TargetMode="External"/><Relationship Id="rId219" Type="http://schemas.openxmlformats.org/officeDocument/2006/relationships/hyperlink" Target="http://staff.ustc.edu.cn/~network/mmt/android_tensorflow.rar" TargetMode="External"/><Relationship Id="rId230" Type="http://schemas.openxmlformats.org/officeDocument/2006/relationships/hyperlink" Target="http://libsdl.org/" TargetMode="External"/><Relationship Id="rId25" Type="http://schemas.openxmlformats.org/officeDocument/2006/relationships/hyperlink" Target="https://rec.ustc.edu.cn/share/089d4b60-4bfd-11ef-a003-293c134b1311" TargetMode="External"/><Relationship Id="rId67" Type="http://schemas.openxmlformats.org/officeDocument/2006/relationships/hyperlink" Target="http://www.android-doc.com/reference/android/media/AudioRecord.html" TargetMode="External"/><Relationship Id="rId272" Type="http://schemas.openxmlformats.org/officeDocument/2006/relationships/image" Target="media/image43.png"/><Relationship Id="rId328" Type="http://schemas.openxmlformats.org/officeDocument/2006/relationships/hyperlink" Target="http://staff.ustc.edu.cn/~network/mmt/mm_material.pdf" TargetMode="External"/><Relationship Id="rId88" Type="http://schemas.openxmlformats.org/officeDocument/2006/relationships/hyperlink" Target="http://www.android-doc.com/reference/android/media/MediaRecorder.OutputFormat.html" TargetMode="External"/><Relationship Id="rId111" Type="http://schemas.openxmlformats.org/officeDocument/2006/relationships/hyperlink" Target="http://www.android-doc.com/reference/android/hardware/Camera.CameraInfo.html" TargetMode="External"/><Relationship Id="rId132" Type="http://schemas.openxmlformats.org/officeDocument/2006/relationships/hyperlink" Target="http://www.android-doc.com/reference/android/hardware/Camera.CameraInfo.html" TargetMode="External"/><Relationship Id="rId153" Type="http://schemas.openxmlformats.org/officeDocument/2006/relationships/hyperlink" Target="http://www.android-doc.com/reference/android/hardware/Camera.Parameters.html" TargetMode="External"/><Relationship Id="rId174" Type="http://schemas.openxmlformats.org/officeDocument/2006/relationships/hyperlink" Target="http://www.android-doc.com/reference/android/hardware/Camera.html" TargetMode="External"/><Relationship Id="rId195" Type="http://schemas.openxmlformats.org/officeDocument/2006/relationships/hyperlink" Target="http://www.android-doc.com/reference/android/media/ImageReader.html" TargetMode="External"/><Relationship Id="rId209" Type="http://schemas.openxmlformats.org/officeDocument/2006/relationships/hyperlink" Target="http://staff.ustc.edu.cn/~network/mmt/VideoCapture.rar" TargetMode="External"/><Relationship Id="rId360" Type="http://schemas.microsoft.com/office/2011/relationships/people" Target="people.xml"/><Relationship Id="rId220" Type="http://schemas.openxmlformats.org/officeDocument/2006/relationships/hyperlink" Target="https://rec.ustc.edu.cn/share/089d4b60-4bfd-11ef-a003-293c134b1311" TargetMode="External"/><Relationship Id="rId241" Type="http://schemas.openxmlformats.org/officeDocument/2006/relationships/hyperlink" Target="https://ffmpeg.org/ffprobe.html" TargetMode="External"/><Relationship Id="rId15" Type="http://schemas.openxmlformats.org/officeDocument/2006/relationships/header" Target="header3.xml"/><Relationship Id="rId36" Type="http://schemas.openxmlformats.org/officeDocument/2006/relationships/footer" Target="footer6.xml"/><Relationship Id="rId57" Type="http://schemas.openxmlformats.org/officeDocument/2006/relationships/oleObject" Target="embeddings/oleObject12.bin"/><Relationship Id="rId262" Type="http://schemas.openxmlformats.org/officeDocument/2006/relationships/image" Target="media/image33.png"/><Relationship Id="rId283" Type="http://schemas.openxmlformats.org/officeDocument/2006/relationships/image" Target="media/image50.png"/><Relationship Id="rId318" Type="http://schemas.openxmlformats.org/officeDocument/2006/relationships/hyperlink" Target="https://developer.android.google.cn/build?hl=bg" TargetMode="External"/><Relationship Id="rId339" Type="http://schemas.openxmlformats.org/officeDocument/2006/relationships/hyperlink" Target="http://staff.ustc.edu.cn/~network/mmt/mm_directx.pdf" TargetMode="External"/><Relationship Id="rId78" Type="http://schemas.openxmlformats.org/officeDocument/2006/relationships/hyperlink" Target="http://www.android-doc.com/reference/android/media/MediaCodec.html" TargetMode="External"/><Relationship Id="rId99" Type="http://schemas.openxmlformats.org/officeDocument/2006/relationships/hyperlink" Target="http://staff.ustc.edu.cn/~network/mmt/AudioSample.rar" TargetMode="External"/><Relationship Id="rId101" Type="http://schemas.openxmlformats.org/officeDocument/2006/relationships/image" Target="media/image20.png"/><Relationship Id="rId122" Type="http://schemas.openxmlformats.org/officeDocument/2006/relationships/hyperlink" Target="http://www.android-doc.com/reference/android/hardware/SensorManager.html" TargetMode="External"/><Relationship Id="rId143" Type="http://schemas.openxmlformats.org/officeDocument/2006/relationships/hyperlink" Target="http://www.android-doc.com/reference/android/hardware/Camera.html" TargetMode="External"/><Relationship Id="rId164" Type="http://schemas.openxmlformats.org/officeDocument/2006/relationships/hyperlink" Target="http://www.android-doc.com/reference/android/graphics/SurfaceTexture.html" TargetMode="External"/><Relationship Id="rId185" Type="http://schemas.openxmlformats.org/officeDocument/2006/relationships/hyperlink" Target="http://www.android-doc.com/reference/android/media/ImageReader.html" TargetMode="External"/><Relationship Id="rId350" Type="http://schemas.openxmlformats.org/officeDocument/2006/relationships/hyperlink" Target="http://staff.ustc.edu.cn/~network/mmt/mm_rtp.pdf" TargetMode="External"/><Relationship Id="rId9" Type="http://schemas.openxmlformats.org/officeDocument/2006/relationships/hyperlink" Target="https://rec.ustc.edu.cn/share/089d4b60-4bfd-11ef-a003-293c134b1311" TargetMode="External"/><Relationship Id="rId210" Type="http://schemas.openxmlformats.org/officeDocument/2006/relationships/hyperlink" Target="https://rec.ustc.edu.cn/share/089d4b60-4bfd-11ef-a003-293c134b1311" TargetMode="External"/><Relationship Id="rId26" Type="http://schemas.openxmlformats.org/officeDocument/2006/relationships/footer" Target="footer5.xml"/><Relationship Id="rId231" Type="http://schemas.openxmlformats.org/officeDocument/2006/relationships/hyperlink" Target="http://wiki.libsdl.org/FrontPage" TargetMode="External"/><Relationship Id="rId252" Type="http://schemas.openxmlformats.org/officeDocument/2006/relationships/oleObject" Target="embeddings/oleObject16.bin"/><Relationship Id="rId273" Type="http://schemas.openxmlformats.org/officeDocument/2006/relationships/image" Target="media/image44.png"/><Relationship Id="rId294" Type="http://schemas.openxmlformats.org/officeDocument/2006/relationships/image" Target="media/image57.png"/><Relationship Id="rId308" Type="http://schemas.openxmlformats.org/officeDocument/2006/relationships/image" Target="media/image68.png"/><Relationship Id="rId329" Type="http://schemas.openxmlformats.org/officeDocument/2006/relationships/hyperlink" Target="http://staff.ustc.edu.cn/~network/mmt/mm_premier.pdf" TargetMode="External"/><Relationship Id="rId47" Type="http://schemas.openxmlformats.org/officeDocument/2006/relationships/image" Target="media/image11.png"/><Relationship Id="rId68" Type="http://schemas.openxmlformats.org/officeDocument/2006/relationships/hyperlink" Target="http://www.android-doc.com/reference/android/media/AudioTimestamp.html" TargetMode="External"/><Relationship Id="rId89" Type="http://schemas.openxmlformats.org/officeDocument/2006/relationships/hyperlink" Target="http://www.android-doc.com/reference/android/media/MediaRecorder.VideoEncoder.html" TargetMode="External"/><Relationship Id="rId112" Type="http://schemas.openxmlformats.org/officeDocument/2006/relationships/hyperlink" Target="http://www.android-doc.com/reference/android/hardware/Camera.Face.html" TargetMode="External"/><Relationship Id="rId133" Type="http://schemas.openxmlformats.org/officeDocument/2006/relationships/hyperlink" Target="http://www.android-doc.com/reference/android/hardware/Camera.html" TargetMode="External"/><Relationship Id="rId154" Type="http://schemas.openxmlformats.org/officeDocument/2006/relationships/hyperlink" Target="http://www.android-doc.com/reference/android/hardware/Camera.html" TargetMode="External"/><Relationship Id="rId175" Type="http://schemas.openxmlformats.org/officeDocument/2006/relationships/hyperlink" Target="http://www.android-doc.com/reference/android/hardware/Camera.ShutterCallback.html" TargetMode="External"/><Relationship Id="rId340" Type="http://schemas.openxmlformats.org/officeDocument/2006/relationships/hyperlink" Target="http://staff.ustc.edu.cn/~network/mmt/mm_directx_eg.zip" TargetMode="External"/><Relationship Id="rId361" Type="http://schemas.openxmlformats.org/officeDocument/2006/relationships/theme" Target="theme/theme1.xml"/><Relationship Id="rId196" Type="http://schemas.openxmlformats.org/officeDocument/2006/relationships/hyperlink" Target="http://www.android-doc.com/reference/android/media/ImageReader.html" TargetMode="External"/><Relationship Id="rId200" Type="http://schemas.openxmlformats.org/officeDocument/2006/relationships/hyperlink" Target="http://www.android-doc.com/reference/android/media/Image.html" TargetMode="External"/><Relationship Id="rId16" Type="http://schemas.openxmlformats.org/officeDocument/2006/relationships/footer" Target="footer4.xml"/><Relationship Id="rId221" Type="http://schemas.openxmlformats.org/officeDocument/2006/relationships/image" Target="media/image27.png"/><Relationship Id="rId242" Type="http://schemas.openxmlformats.org/officeDocument/2006/relationships/hyperlink" Target="https://ffmpeg.org/ffmpeg.html" TargetMode="External"/><Relationship Id="rId263" Type="http://schemas.openxmlformats.org/officeDocument/2006/relationships/image" Target="media/image34.png"/><Relationship Id="rId284" Type="http://schemas.openxmlformats.org/officeDocument/2006/relationships/hyperlink" Target="https://www.debugease.com/vc/1950801.html" TargetMode="External"/><Relationship Id="rId319" Type="http://schemas.openxmlformats.org/officeDocument/2006/relationships/hyperlink" Target="https://developer.android.google.cn/build/jdks?hl=bg" TargetMode="External"/><Relationship Id="rId37" Type="http://schemas.openxmlformats.org/officeDocument/2006/relationships/footer" Target="footer7.xml"/><Relationship Id="rId58" Type="http://schemas.openxmlformats.org/officeDocument/2006/relationships/image" Target="media/image17.wmf"/><Relationship Id="rId79" Type="http://schemas.openxmlformats.org/officeDocument/2006/relationships/hyperlink" Target="http://www.android-doc.com/reference/android/renderscript/Allocation.html" TargetMode="External"/><Relationship Id="rId102" Type="http://schemas.openxmlformats.org/officeDocument/2006/relationships/image" Target="media/image21.png"/><Relationship Id="rId123" Type="http://schemas.openxmlformats.org/officeDocument/2006/relationships/hyperlink" Target="http://www.android-doc.com/reference/android/hardware/Sensor.html" TargetMode="External"/><Relationship Id="rId144" Type="http://schemas.openxmlformats.org/officeDocument/2006/relationships/hyperlink" Target="http://www.android-doc.com/reference/android/hardware/Camera.AutoFocusMoveCallback.html" TargetMode="External"/><Relationship Id="rId330" Type="http://schemas.openxmlformats.org/officeDocument/2006/relationships/hyperlink" Target="http://staff.ustc.edu.cn/~network/mmt/mm_premier_eg.zip" TargetMode="External"/><Relationship Id="rId90" Type="http://schemas.openxmlformats.org/officeDocument/2006/relationships/hyperlink" Target="http://www.android-doc.com/reference/android/media/MediaRecorder.VideoSource.html" TargetMode="External"/><Relationship Id="rId165" Type="http://schemas.openxmlformats.org/officeDocument/2006/relationships/hyperlink" Target="http://www.android-doc.com/reference/android/hardware/Camera.html" TargetMode="External"/><Relationship Id="rId186" Type="http://schemas.openxmlformats.org/officeDocument/2006/relationships/hyperlink" Target="http://www.android-doc.com/reference/android/media/Image.html" TargetMode="External"/><Relationship Id="rId351" Type="http://schemas.openxmlformats.org/officeDocument/2006/relationships/hyperlink" Target="http://staff.ustc.edu.cn/~network/mmt/exp_android_audio.pdf" TargetMode="External"/><Relationship Id="rId211" Type="http://schemas.openxmlformats.org/officeDocument/2006/relationships/image" Target="media/image24.png"/><Relationship Id="rId232" Type="http://schemas.openxmlformats.org/officeDocument/2006/relationships/image" Target="media/image28.emf"/><Relationship Id="rId253" Type="http://schemas.openxmlformats.org/officeDocument/2006/relationships/hyperlink" Target="https://learn.microsoft.com/zh-cn/previous-versions/bb165067(v=vs.120)" TargetMode="External"/><Relationship Id="rId274" Type="http://schemas.openxmlformats.org/officeDocument/2006/relationships/image" Target="media/image45.png"/><Relationship Id="rId295" Type="http://schemas.openxmlformats.org/officeDocument/2006/relationships/image" Target="media/image58.png"/><Relationship Id="rId309" Type="http://schemas.openxmlformats.org/officeDocument/2006/relationships/image" Target="media/image69.png"/><Relationship Id="rId27" Type="http://schemas.openxmlformats.org/officeDocument/2006/relationships/hyperlink" Target="https://learn.microsoft.com/en-us/windows/win32/api/mmiscapi/" TargetMode="External"/><Relationship Id="rId48" Type="http://schemas.openxmlformats.org/officeDocument/2006/relationships/image" Target="media/image12.wmf"/><Relationship Id="rId69" Type="http://schemas.openxmlformats.org/officeDocument/2006/relationships/hyperlink" Target="http://www.android-doc.com/reference/android/media/AudioTrack.html" TargetMode="External"/><Relationship Id="rId113" Type="http://schemas.openxmlformats.org/officeDocument/2006/relationships/hyperlink" Target="http://www.android-doc.com/reference/android/hardware/Camera.Parameters.html" TargetMode="External"/><Relationship Id="rId134" Type="http://schemas.openxmlformats.org/officeDocument/2006/relationships/hyperlink" Target="http://www.android-doc.com/reference/android/hardware/Camera.Parameters.html" TargetMode="External"/><Relationship Id="rId320" Type="http://schemas.openxmlformats.org/officeDocument/2006/relationships/image" Target="media/image76.png"/><Relationship Id="rId80" Type="http://schemas.openxmlformats.org/officeDocument/2006/relationships/hyperlink" Target="http://www.android-doc.com/reference/android/media/MediaCodec.html" TargetMode="External"/><Relationship Id="rId155" Type="http://schemas.openxmlformats.org/officeDocument/2006/relationships/hyperlink" Target="http://www.android-doc.com/reference/android/hardware/Camera.PreviewCallback.html" TargetMode="External"/><Relationship Id="rId176" Type="http://schemas.openxmlformats.org/officeDocument/2006/relationships/hyperlink" Target="http://www.android-doc.com/reference/android/hardware/Camera.PictureCallback.html" TargetMode="External"/><Relationship Id="rId197" Type="http://schemas.openxmlformats.org/officeDocument/2006/relationships/hyperlink" Target="http://www.android-doc.com/reference/android/view/Surface.html" TargetMode="External"/><Relationship Id="rId341" Type="http://schemas.openxmlformats.org/officeDocument/2006/relationships/hyperlink" Target="http://staff.ustc.edu.cn/~network/mmt/mm_jpeg_20210116.pdf" TargetMode="External"/><Relationship Id="rId201" Type="http://schemas.openxmlformats.org/officeDocument/2006/relationships/hyperlink" Target="http://www.android-doc.com/reference/android/media/ImageReader.html" TargetMode="External"/><Relationship Id="rId222" Type="http://schemas.openxmlformats.org/officeDocument/2006/relationships/hyperlink" Target="https://blog.csdn.net/luanpeng825485697/article/details/79100008" TargetMode="External"/><Relationship Id="rId243" Type="http://schemas.openxmlformats.org/officeDocument/2006/relationships/hyperlink" Target="https://ffmpeg.org/ffplay.html" TargetMode="External"/><Relationship Id="rId264" Type="http://schemas.openxmlformats.org/officeDocument/2006/relationships/image" Target="media/image35.png"/><Relationship Id="rId285" Type="http://schemas.openxmlformats.org/officeDocument/2006/relationships/hyperlink" Target="https://learn.microsoft.com/zh-cn/visualstudio/releases/2022/port-migrate-and-upgrade-visual-studio-projects" TargetMode="External"/><Relationship Id="rId17" Type="http://schemas.openxmlformats.org/officeDocument/2006/relationships/hyperlink" Target="https://learn.microsoft.com/zh-cn/windows/win32/multimedia/mci-command-strings-and-messages" TargetMode="External"/><Relationship Id="rId38" Type="http://schemas.openxmlformats.org/officeDocument/2006/relationships/hyperlink" Target="https://learn.microsoft.com/en-us/windows/win32/api/vfw/ns-vfw-videohdr" TargetMode="External"/><Relationship Id="rId59" Type="http://schemas.openxmlformats.org/officeDocument/2006/relationships/oleObject" Target="embeddings/oleObject13.bin"/><Relationship Id="rId103" Type="http://schemas.openxmlformats.org/officeDocument/2006/relationships/image" Target="media/image22.png"/><Relationship Id="rId124" Type="http://schemas.openxmlformats.org/officeDocument/2006/relationships/hyperlink" Target="http://www.android-doc.com/reference/android/hardware/TriggerEvent.html" TargetMode="External"/><Relationship Id="rId310" Type="http://schemas.openxmlformats.org/officeDocument/2006/relationships/image" Target="media/image70.png"/><Relationship Id="rId70" Type="http://schemas.openxmlformats.org/officeDocument/2006/relationships/hyperlink" Target="http://www.android-doc.com/reference/android/media/FaceDetector.html" TargetMode="External"/><Relationship Id="rId91" Type="http://schemas.openxmlformats.org/officeDocument/2006/relationships/hyperlink" Target="http://www.android-doc.com/reference/android/media/MediaRouter.html" TargetMode="External"/><Relationship Id="rId145" Type="http://schemas.openxmlformats.org/officeDocument/2006/relationships/hyperlink" Target="http://www.android-doc.com/reference/android/hardware/Camera.html" TargetMode="External"/><Relationship Id="rId166" Type="http://schemas.openxmlformats.org/officeDocument/2006/relationships/hyperlink" Target="http://www.android-doc.com/reference/android/hardware/Camera.OnZoomChangeListener.html" TargetMode="External"/><Relationship Id="rId187" Type="http://schemas.openxmlformats.org/officeDocument/2006/relationships/hyperlink" Target="http://www.android-doc.com/reference/android/media/Image.html" TargetMode="External"/><Relationship Id="rId331" Type="http://schemas.openxmlformats.org/officeDocument/2006/relationships/hyperlink" Target="http://staff.ustc.edu.cn/~network/mmt/mm_mci.pdf" TargetMode="External"/><Relationship Id="rId352" Type="http://schemas.openxmlformats.org/officeDocument/2006/relationships/hyperlink" Target="http://staff.ustc.edu.cn/~network/mmt/AudioSample.rar" TargetMode="External"/><Relationship Id="rId1" Type="http://schemas.openxmlformats.org/officeDocument/2006/relationships/customXml" Target="../customXml/item1.xml"/><Relationship Id="rId212" Type="http://schemas.openxmlformats.org/officeDocument/2006/relationships/image" Target="media/image25.png"/><Relationship Id="rId233" Type="http://schemas.openxmlformats.org/officeDocument/2006/relationships/oleObject" Target="embeddings/oleObject15.bin"/><Relationship Id="rId254" Type="http://schemas.openxmlformats.org/officeDocument/2006/relationships/hyperlink" Target="https://learn.microsoft.com/zh-cn/previous-versions/bb165922(v=vs.120)" TargetMode="External"/><Relationship Id="rId28" Type="http://schemas.openxmlformats.org/officeDocument/2006/relationships/image" Target="media/image4.png"/><Relationship Id="rId49" Type="http://schemas.openxmlformats.org/officeDocument/2006/relationships/oleObject" Target="embeddings/oleObject8.bin"/><Relationship Id="rId114" Type="http://schemas.openxmlformats.org/officeDocument/2006/relationships/hyperlink" Target="http://www.android-doc.com/reference/android/hardware/Camera.Size.html" TargetMode="External"/><Relationship Id="rId275" Type="http://schemas.openxmlformats.org/officeDocument/2006/relationships/image" Target="media/image46.png"/><Relationship Id="rId296" Type="http://schemas.openxmlformats.org/officeDocument/2006/relationships/image" Target="media/image59.png"/><Relationship Id="rId300" Type="http://schemas.openxmlformats.org/officeDocument/2006/relationships/image" Target="media/image61.png"/><Relationship Id="rId60" Type="http://schemas.openxmlformats.org/officeDocument/2006/relationships/image" Target="media/image18.wmf"/><Relationship Id="rId81" Type="http://schemas.openxmlformats.org/officeDocument/2006/relationships/hyperlink" Target="http://www.android-doc.com/reference/android/media/MediaCrypto.html" TargetMode="External"/><Relationship Id="rId135" Type="http://schemas.openxmlformats.org/officeDocument/2006/relationships/hyperlink" Target="http://www.android-doc.com/reference/android/hardware/Camera.html" TargetMode="External"/><Relationship Id="rId156" Type="http://schemas.openxmlformats.org/officeDocument/2006/relationships/hyperlink" Target="http://www.android-doc.com/reference/android/hardware/Camera.html" TargetMode="External"/><Relationship Id="rId177" Type="http://schemas.openxmlformats.org/officeDocument/2006/relationships/hyperlink" Target="http://www.android-doc.com/reference/android/hardware/Camera.PictureCallback.html" TargetMode="External"/><Relationship Id="rId198" Type="http://schemas.openxmlformats.org/officeDocument/2006/relationships/hyperlink" Target="http://www.android-doc.com/reference/android/media/ImageReader.html" TargetMode="External"/><Relationship Id="rId321" Type="http://schemas.openxmlformats.org/officeDocument/2006/relationships/hyperlink" Target="https://developer.android.google.cn/build/jdks?hl=bg" TargetMode="External"/><Relationship Id="rId342" Type="http://schemas.openxmlformats.org/officeDocument/2006/relationships/hyperlink" Target="http://staff.ustc.edu.cn/~network/mmt/JPEG_sample_code20220108.rar" TargetMode="External"/><Relationship Id="rId202" Type="http://schemas.openxmlformats.org/officeDocument/2006/relationships/hyperlink" Target="http://www.android-doc.com/reference/android/media/Image.html" TargetMode="External"/><Relationship Id="rId223" Type="http://schemas.openxmlformats.org/officeDocument/2006/relationships/hyperlink" Target="https://www.jianshu.com/p/ac00d59993aa" TargetMode="External"/><Relationship Id="rId244" Type="http://schemas.openxmlformats.org/officeDocument/2006/relationships/hyperlink" Target="http://wiki.libsdl.org/APIByCategory" TargetMode="External"/><Relationship Id="rId18" Type="http://schemas.openxmlformats.org/officeDocument/2006/relationships/hyperlink" Target="https://learn.microsoft.com/en-us/windows/win32/multimedia/mci-device-types" TargetMode="External"/><Relationship Id="rId39" Type="http://schemas.openxmlformats.org/officeDocument/2006/relationships/hyperlink" Target="https://learn.microsoft.com/en-us/windows/win32/api/vfw/" TargetMode="External"/><Relationship Id="rId265" Type="http://schemas.openxmlformats.org/officeDocument/2006/relationships/image" Target="media/image36.png"/><Relationship Id="rId286" Type="http://schemas.openxmlformats.org/officeDocument/2006/relationships/image" Target="media/image51.png"/><Relationship Id="rId50" Type="http://schemas.openxmlformats.org/officeDocument/2006/relationships/image" Target="media/image13.wmf"/><Relationship Id="rId104" Type="http://schemas.openxmlformats.org/officeDocument/2006/relationships/image" Target="media/image23.png"/><Relationship Id="rId125" Type="http://schemas.openxmlformats.org/officeDocument/2006/relationships/hyperlink" Target="http://www.android-doc.com/reference/android/hardware/TriggerEventListener.html" TargetMode="External"/><Relationship Id="rId146" Type="http://schemas.openxmlformats.org/officeDocument/2006/relationships/hyperlink" Target="http://www.android-doc.com/reference/android/hardware/Camera.html" TargetMode="External"/><Relationship Id="rId167" Type="http://schemas.openxmlformats.org/officeDocument/2006/relationships/hyperlink" Target="http://www.android-doc.com/reference/android/hardware/Camera.html" TargetMode="External"/><Relationship Id="rId188" Type="http://schemas.openxmlformats.org/officeDocument/2006/relationships/hyperlink" Target="http://www.android-doc.com/reference/android/media/Image.html" TargetMode="External"/><Relationship Id="rId311" Type="http://schemas.openxmlformats.org/officeDocument/2006/relationships/hyperlink" Target="https://developer.android.google.cn/studio/intro/user-interface" TargetMode="External"/><Relationship Id="rId332" Type="http://schemas.openxmlformats.org/officeDocument/2006/relationships/hyperlink" Target="http://staff.ustc.edu.cn/~network/mmt/test.rar" TargetMode="External"/><Relationship Id="rId353" Type="http://schemas.openxmlformats.org/officeDocument/2006/relationships/hyperlink" Target="http://staff.ustc.edu.cn/~network/mmt/exp_android_video.pdf" TargetMode="External"/><Relationship Id="rId71" Type="http://schemas.openxmlformats.org/officeDocument/2006/relationships/hyperlink" Target="http://www.android-doc.com/reference/android/graphics/Bitmap.html" TargetMode="External"/><Relationship Id="rId92" Type="http://schemas.openxmlformats.org/officeDocument/2006/relationships/hyperlink" Target="http://www.android-doc.com/reference/android/media/Ringtone.html" TargetMode="External"/><Relationship Id="rId213" Type="http://schemas.openxmlformats.org/officeDocument/2006/relationships/hyperlink" Target="http://www.android-doc.com/reference/android/hardware/package-summary.html" TargetMode="External"/><Relationship Id="rId234" Type="http://schemas.openxmlformats.org/officeDocument/2006/relationships/hyperlink" Target="https://rec.ustc.edu.cn/share/fec97780-11b5-11eb-bb2f-854bc28a6a11" TargetMode="External"/><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hyperlink" Target="https://learn.microsoft.com/zh-cn/cpp/mfc/reference/creating-an-mfc-application?view=msvc-170&amp;source=recommendations" TargetMode="External"/><Relationship Id="rId276" Type="http://schemas.openxmlformats.org/officeDocument/2006/relationships/hyperlink" Target="https://blog.csdn.net/qq_38834877/article/details/103172214" TargetMode="External"/><Relationship Id="rId297" Type="http://schemas.openxmlformats.org/officeDocument/2006/relationships/hyperlink" Target="http://dl.google.com" TargetMode="External"/><Relationship Id="rId40" Type="http://schemas.openxmlformats.org/officeDocument/2006/relationships/image" Target="media/image7.emf"/><Relationship Id="rId115" Type="http://schemas.openxmlformats.org/officeDocument/2006/relationships/hyperlink" Target="http://www.android-doc.com/reference/android/hardware/ConsumerIrManager.html" TargetMode="External"/><Relationship Id="rId136" Type="http://schemas.openxmlformats.org/officeDocument/2006/relationships/hyperlink" Target="http://www.android-doc.com/reference/android/hardware/Camera.html" TargetMode="External"/><Relationship Id="rId157" Type="http://schemas.openxmlformats.org/officeDocument/2006/relationships/hyperlink" Target="http://www.android-doc.com/reference/android/hardware/Camera.PreviewCallback.html" TargetMode="External"/><Relationship Id="rId178" Type="http://schemas.openxmlformats.org/officeDocument/2006/relationships/hyperlink" Target="http://www.android-doc.com/reference/android/hardware/Camera.html" TargetMode="External"/><Relationship Id="rId301" Type="http://schemas.openxmlformats.org/officeDocument/2006/relationships/image" Target="media/image62.png"/><Relationship Id="rId322" Type="http://schemas.openxmlformats.org/officeDocument/2006/relationships/hyperlink" Target="https://docs.gradle.org/current/userguide/compatibility.html" TargetMode="External"/><Relationship Id="rId343" Type="http://schemas.openxmlformats.org/officeDocument/2006/relationships/hyperlink" Target="http://staff.ustc.edu.cn/~network/mmt/mm_mp3.pdf" TargetMode="External"/><Relationship Id="rId61" Type="http://schemas.openxmlformats.org/officeDocument/2006/relationships/oleObject" Target="embeddings/oleObject14.bin"/><Relationship Id="rId82" Type="http://schemas.openxmlformats.org/officeDocument/2006/relationships/hyperlink" Target="http://www.android-doc.com/reference/android/media/MediaCodec.html" TargetMode="External"/><Relationship Id="rId199" Type="http://schemas.openxmlformats.org/officeDocument/2006/relationships/hyperlink" Target="http://www.android-doc.com/reference/android/view/Surface.html" TargetMode="External"/><Relationship Id="rId203" Type="http://schemas.openxmlformats.org/officeDocument/2006/relationships/hyperlink" Target="http://www.android-doc.com/reference/android/media/ImageReader.html" TargetMode="External"/><Relationship Id="rId19" Type="http://schemas.openxmlformats.org/officeDocument/2006/relationships/hyperlink" Target="https://learn.microsoft.com/en-us/windows/win32/multimedia/mci-device-types" TargetMode="External"/><Relationship Id="rId224" Type="http://schemas.openxmlformats.org/officeDocument/2006/relationships/hyperlink" Target="https://blog.csdn.net/kgdwbb/article/details/72810251" TargetMode="External"/><Relationship Id="rId245" Type="http://schemas.openxmlformats.org/officeDocument/2006/relationships/hyperlink" Target="https://www.jianshu.com/p/002060731418" TargetMode="External"/><Relationship Id="rId266" Type="http://schemas.openxmlformats.org/officeDocument/2006/relationships/image" Target="media/image37.png"/><Relationship Id="rId287" Type="http://schemas.openxmlformats.org/officeDocument/2006/relationships/hyperlink" Target="file:///\\media\\ding.wav%22" TargetMode="External"/><Relationship Id="rId30" Type="http://schemas.openxmlformats.org/officeDocument/2006/relationships/image" Target="media/image5.emf"/><Relationship Id="rId105" Type="http://schemas.openxmlformats.org/officeDocument/2006/relationships/hyperlink" Target="https://www.cnblogs.com/HDK2016/p/8043247.html" TargetMode="External"/><Relationship Id="rId126" Type="http://schemas.openxmlformats.org/officeDocument/2006/relationships/hyperlink" Target="http://www.android-doc.com/reference/android/hardware/Camera.html" TargetMode="External"/><Relationship Id="rId147" Type="http://schemas.openxmlformats.org/officeDocument/2006/relationships/hyperlink" Target="http://www.android-doc.com/reference/android/hardware/Camera.ErrorCallback.html" TargetMode="External"/><Relationship Id="rId168" Type="http://schemas.openxmlformats.org/officeDocument/2006/relationships/hyperlink" Target="http://www.android-doc.com/reference/android/hardware/Camera.html" TargetMode="External"/><Relationship Id="rId312" Type="http://schemas.openxmlformats.org/officeDocument/2006/relationships/image" Target="media/image71.png"/><Relationship Id="rId333" Type="http://schemas.openxmlformats.org/officeDocument/2006/relationships/hyperlink" Target="http://staff.ustc.edu.cn/~network/mmt/mm_wave.pdf" TargetMode="External"/><Relationship Id="rId354" Type="http://schemas.openxmlformats.org/officeDocument/2006/relationships/hyperlink" Target="http://staff.ustc.edu.cn/~network/mmt/VideoCapture.rar" TargetMode="External"/><Relationship Id="rId51" Type="http://schemas.openxmlformats.org/officeDocument/2006/relationships/oleObject" Target="embeddings/oleObject9.bin"/><Relationship Id="rId72" Type="http://schemas.openxmlformats.org/officeDocument/2006/relationships/hyperlink" Target="http://www.android-doc.com/reference/android/media/FaceDetector.Face.html" TargetMode="External"/><Relationship Id="rId93" Type="http://schemas.openxmlformats.org/officeDocument/2006/relationships/hyperlink" Target="http://www.android-doc.com/reference/android/media/SoundPool.html" TargetMode="External"/><Relationship Id="rId189" Type="http://schemas.openxmlformats.org/officeDocument/2006/relationships/hyperlink" Target="http://www.android-doc.com/reference/android/media/ImageReader.html" TargetMode="External"/><Relationship Id="rId3" Type="http://schemas.openxmlformats.org/officeDocument/2006/relationships/styles" Target="styles.xml"/><Relationship Id="rId214" Type="http://schemas.openxmlformats.org/officeDocument/2006/relationships/hyperlink" Target="https://www.jianshu.com/p/73fed068a795" TargetMode="External"/><Relationship Id="rId235" Type="http://schemas.openxmlformats.org/officeDocument/2006/relationships/hyperlink" Target="http://staff.ustc.edu.cn/~network/mmt/SDL_ffmpeg_player.rar" TargetMode="External"/><Relationship Id="rId256" Type="http://schemas.openxmlformats.org/officeDocument/2006/relationships/hyperlink" Target="https://visualstudio.microsoft.com/zh-hans/downloads/" TargetMode="External"/><Relationship Id="rId277" Type="http://schemas.openxmlformats.org/officeDocument/2006/relationships/hyperlink" Target="https://blog.csdn.net/m0_73589720/article/details/135406115" TargetMode="External"/><Relationship Id="rId298" Type="http://schemas.openxmlformats.org/officeDocument/2006/relationships/hyperlink" Target="http://dl.google.com" TargetMode="External"/><Relationship Id="rId116" Type="http://schemas.openxmlformats.org/officeDocument/2006/relationships/hyperlink" Target="http://www.android-doc.com/reference/android/hardware/ConsumerIrManager.CarrierFrequencyRange.html" TargetMode="External"/><Relationship Id="rId137" Type="http://schemas.openxmlformats.org/officeDocument/2006/relationships/hyperlink" Target="http://www.android-doc.com/reference/android/hardware/Camera.html" TargetMode="External"/><Relationship Id="rId158" Type="http://schemas.openxmlformats.org/officeDocument/2006/relationships/hyperlink" Target="http://www.android-doc.com/reference/android/hardware/Camera.html" TargetMode="External"/><Relationship Id="rId302" Type="http://schemas.openxmlformats.org/officeDocument/2006/relationships/hyperlink" Target="https://developer.android.google.cn/studio/projects?hl=zh-cn" TargetMode="External"/><Relationship Id="rId323" Type="http://schemas.openxmlformats.org/officeDocument/2006/relationships/hyperlink" Target="https://docs.gradle.org/current/userguide/compatibility.html" TargetMode="External"/><Relationship Id="rId344" Type="http://schemas.openxmlformats.org/officeDocument/2006/relationships/hyperlink" Target="http://staff.ustc.edu.cn/~network/mmt/mm_mp3_eg.zip" TargetMode="External"/><Relationship Id="rId20" Type="http://schemas.openxmlformats.org/officeDocument/2006/relationships/hyperlink" Target="https://learn.microsoft.com/zh-cn/windows/win32/multimedia/multimedia-commands" TargetMode="External"/><Relationship Id="rId41" Type="http://schemas.openxmlformats.org/officeDocument/2006/relationships/oleObject" Target="embeddings/oleObject6.bin"/><Relationship Id="rId62" Type="http://schemas.openxmlformats.org/officeDocument/2006/relationships/hyperlink" Target="http://staff.ustc.edu.cn/~network/mmt/JPEG_sample_code20220108.rar" TargetMode="External"/><Relationship Id="rId83" Type="http://schemas.openxmlformats.org/officeDocument/2006/relationships/hyperlink" Target="http://www.android-doc.com/reference/android/media/MediaFormat.html" TargetMode="External"/><Relationship Id="rId179" Type="http://schemas.openxmlformats.org/officeDocument/2006/relationships/hyperlink" Target="http://www.android-doc.com/reference/android/hardware/Camera.ShutterCallback.html" TargetMode="External"/><Relationship Id="rId190" Type="http://schemas.openxmlformats.org/officeDocument/2006/relationships/hyperlink" Target="http://www.android-doc.com/reference/android/media/ImageReader.html" TargetMode="External"/><Relationship Id="rId204" Type="http://schemas.openxmlformats.org/officeDocument/2006/relationships/hyperlink" Target="http://www.android-doc.com/reference/android/media/ImageReader.html" TargetMode="External"/><Relationship Id="rId225" Type="http://schemas.openxmlformats.org/officeDocument/2006/relationships/hyperlink" Target="https://blog.csdn.net/cxq234843654/article/details/71171293" TargetMode="External"/><Relationship Id="rId246" Type="http://schemas.openxmlformats.org/officeDocument/2006/relationships/hyperlink" Target="http://wiki.libsdl.org/" TargetMode="External"/><Relationship Id="rId267" Type="http://schemas.openxmlformats.org/officeDocument/2006/relationships/image" Target="media/image38.png"/><Relationship Id="rId288" Type="http://schemas.openxmlformats.org/officeDocument/2006/relationships/hyperlink" Target="https://developer.android.google.cn/studio/install?hl=zh-cn" TargetMode="External"/><Relationship Id="rId106" Type="http://schemas.openxmlformats.org/officeDocument/2006/relationships/hyperlink" Target="http://www.android-doc.com/reference/android/media/package-summary.html" TargetMode="External"/><Relationship Id="rId127" Type="http://schemas.openxmlformats.org/officeDocument/2006/relationships/hyperlink" Target="http://www.android-doc.com/reference/android/hardware/Camera.html" TargetMode="External"/><Relationship Id="rId313" Type="http://schemas.openxmlformats.org/officeDocument/2006/relationships/image" Target="media/image72.png"/><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image" Target="media/image14.wmf"/><Relationship Id="rId73" Type="http://schemas.openxmlformats.org/officeDocument/2006/relationships/hyperlink" Target="http://www.android-doc.com/reference/android/media/Image.html" TargetMode="External"/><Relationship Id="rId94" Type="http://schemas.openxmlformats.org/officeDocument/2006/relationships/image" Target="media/image19.png"/><Relationship Id="rId148" Type="http://schemas.openxmlformats.org/officeDocument/2006/relationships/hyperlink" Target="http://www.android-doc.com/reference/android/hardware/Camera.html" TargetMode="External"/><Relationship Id="rId169" Type="http://schemas.openxmlformats.org/officeDocument/2006/relationships/hyperlink" Target="http://www.android-doc.com/reference/android/hardware/Camera.html" TargetMode="External"/><Relationship Id="rId334" Type="http://schemas.openxmlformats.org/officeDocument/2006/relationships/hyperlink" Target="http://staff.ustc.edu.cn/~network/mmt/sb2.zip" TargetMode="External"/><Relationship Id="rId355" Type="http://schemas.openxmlformats.org/officeDocument/2006/relationships/hyperlink" Target="http://staff.ustc.edu.cn/~network/mmt/exp_android_tensorflow.pdf" TargetMode="External"/><Relationship Id="rId4" Type="http://schemas.openxmlformats.org/officeDocument/2006/relationships/settings" Target="settings.xml"/><Relationship Id="rId180" Type="http://schemas.openxmlformats.org/officeDocument/2006/relationships/hyperlink" Target="http://www.android-doc.com/reference/android/hardware/Camera.PictureCallback.html" TargetMode="External"/><Relationship Id="rId215" Type="http://schemas.openxmlformats.org/officeDocument/2006/relationships/hyperlink" Target="http://www.android-doc.com/reference/android/media/ImageReader.html" TargetMode="External"/><Relationship Id="rId236" Type="http://schemas.openxmlformats.org/officeDocument/2006/relationships/hyperlink" Target="https://rec.ustc.edu.cn/share/089d4b60-4bfd-11ef-a003-293c134b1311" TargetMode="External"/><Relationship Id="rId257" Type="http://schemas.openxmlformats.org/officeDocument/2006/relationships/hyperlink" Target="https://c2rsetup.officeapps.live.com/c2r/downloadVS.aspx?sku=community&amp;channel=Release&amp;version=VS2022&amp;source=VSLandingPage&amp;cid=2030:32d4696846fc4efca8838a9712caabef" TargetMode="External"/><Relationship Id="rId278" Type="http://schemas.openxmlformats.org/officeDocument/2006/relationships/image" Target="media/image47.png"/><Relationship Id="rId303" Type="http://schemas.openxmlformats.org/officeDocument/2006/relationships/image" Target="media/image63.jpeg"/><Relationship Id="rId42" Type="http://schemas.openxmlformats.org/officeDocument/2006/relationships/image" Target="media/image8.emf"/><Relationship Id="rId84" Type="http://schemas.openxmlformats.org/officeDocument/2006/relationships/hyperlink" Target="http://www.android-doc.com/reference/android/media/MediaMuxer.html" TargetMode="External"/><Relationship Id="rId138" Type="http://schemas.openxmlformats.org/officeDocument/2006/relationships/hyperlink" Target="http://www.android-doc.com/reference/android/hardware/Camera.html" TargetMode="External"/><Relationship Id="rId345" Type="http://schemas.openxmlformats.org/officeDocument/2006/relationships/hyperlink" Target="http://staff.ustc.edu.cn/~network/mmt/mm_net_movie.pdf" TargetMode="External"/><Relationship Id="rId191" Type="http://schemas.openxmlformats.org/officeDocument/2006/relationships/hyperlink" Target="http://www.android-doc.com/reference/android/media/ImageReader.html" TargetMode="External"/><Relationship Id="rId205" Type="http://schemas.openxmlformats.org/officeDocument/2006/relationships/hyperlink" Target="http://www.android-doc.com/reference/android/media/ImageReader.html" TargetMode="External"/><Relationship Id="rId247" Type="http://schemas.openxmlformats.org/officeDocument/2006/relationships/hyperlink" Target="http://wiki.libsdl.org/Tutorials" TargetMode="External"/><Relationship Id="rId107" Type="http://schemas.openxmlformats.org/officeDocument/2006/relationships/hyperlink" Target="https://www.cnblogs.com/wangguchangqing/p/5957531.html" TargetMode="External"/><Relationship Id="rId289" Type="http://schemas.openxmlformats.org/officeDocument/2006/relationships/image" Target="media/image52.png"/><Relationship Id="rId11" Type="http://schemas.openxmlformats.org/officeDocument/2006/relationships/footer" Target="footer1.xml"/><Relationship Id="rId53" Type="http://schemas.openxmlformats.org/officeDocument/2006/relationships/oleObject" Target="embeddings/oleObject10.bin"/><Relationship Id="rId149" Type="http://schemas.openxmlformats.org/officeDocument/2006/relationships/hyperlink" Target="http://www.android-doc.com/reference/android/hardware/Camera.FaceDetectionListener.html" TargetMode="External"/><Relationship Id="rId314" Type="http://schemas.openxmlformats.org/officeDocument/2006/relationships/image" Target="media/image73.png"/><Relationship Id="rId356" Type="http://schemas.openxmlformats.org/officeDocument/2006/relationships/hyperlink" Target="http://staff.ustc.edu.cn/~network/mmt/android_tensorflow.rar" TargetMode="External"/><Relationship Id="rId95" Type="http://schemas.openxmlformats.org/officeDocument/2006/relationships/hyperlink" Target="http://www.android-doc.com/reference/android/media/MediaPlayer.html" TargetMode="External"/><Relationship Id="rId160" Type="http://schemas.openxmlformats.org/officeDocument/2006/relationships/hyperlink" Target="http://www.android-doc.com/reference/android/view/SurfaceHolder.html" TargetMode="External"/><Relationship Id="rId216" Type="http://schemas.openxmlformats.org/officeDocument/2006/relationships/image" Target="media/image26.png"/><Relationship Id="rId258" Type="http://schemas.openxmlformats.org/officeDocument/2006/relationships/image" Target="media/image30.png"/><Relationship Id="rId22" Type="http://schemas.openxmlformats.org/officeDocument/2006/relationships/oleObject" Target="embeddings/oleObject1.bin"/><Relationship Id="rId64" Type="http://schemas.openxmlformats.org/officeDocument/2006/relationships/hyperlink" Target="http://www.android-doc.com/reference/android/media/AsyncPlayer.html" TargetMode="External"/><Relationship Id="rId118" Type="http://schemas.openxmlformats.org/officeDocument/2006/relationships/hyperlink" Target="http://www.android-doc.com/reference/android/hardware/Sensor.html" TargetMode="External"/><Relationship Id="rId325" Type="http://schemas.openxmlformats.org/officeDocument/2006/relationships/image" Target="media/image77.png"/><Relationship Id="rId171" Type="http://schemas.openxmlformats.org/officeDocument/2006/relationships/hyperlink" Target="http://www.android-doc.com/reference/android/hardware/Camera.html" TargetMode="External"/><Relationship Id="rId227" Type="http://schemas.openxmlformats.org/officeDocument/2006/relationships/hyperlink" Target="https://www.tensorflow.org/lite/tfmobile/android_build" TargetMode="External"/><Relationship Id="rId269" Type="http://schemas.openxmlformats.org/officeDocument/2006/relationships/image" Target="media/image40.png"/><Relationship Id="rId33" Type="http://schemas.openxmlformats.org/officeDocument/2006/relationships/oleObject" Target="embeddings/oleObject5.bin"/><Relationship Id="rId129" Type="http://schemas.openxmlformats.org/officeDocument/2006/relationships/hyperlink" Target="http://www.android-doc.com/reference/android/hardware/Camera.html" TargetMode="External"/><Relationship Id="rId280" Type="http://schemas.openxmlformats.org/officeDocument/2006/relationships/image" Target="media/image48.png"/><Relationship Id="rId336" Type="http://schemas.openxmlformats.org/officeDocument/2006/relationships/hyperlink" Target="http://staff.ustc.edu.cn/~network/mmt/VideoSample.zip" TargetMode="External"/><Relationship Id="rId75" Type="http://schemas.openxmlformats.org/officeDocument/2006/relationships/hyperlink" Target="http://www.android-doc.com/reference/android/media/ImageReader.html" TargetMode="External"/><Relationship Id="rId140" Type="http://schemas.openxmlformats.org/officeDocument/2006/relationships/hyperlink" Target="http://www.android-doc.com/reference/android/hardware/Camera.html" TargetMode="External"/><Relationship Id="rId182" Type="http://schemas.openxmlformats.org/officeDocument/2006/relationships/hyperlink" Target="http://www.android-doc.com/reference/android/hardware/Camera.PictureCallback.html" TargetMode="External"/><Relationship Id="rId6" Type="http://schemas.openxmlformats.org/officeDocument/2006/relationships/footnotes" Target="footnotes.xml"/><Relationship Id="rId238" Type="http://schemas.openxmlformats.org/officeDocument/2006/relationships/hyperlink" Target="http://libsdl.org/release/SDL2-devel-2.0.12-VC.zip" TargetMode="External"/><Relationship Id="rId291" Type="http://schemas.openxmlformats.org/officeDocument/2006/relationships/image" Target="media/image54.png"/><Relationship Id="rId305" Type="http://schemas.openxmlformats.org/officeDocument/2006/relationships/image" Target="media/image65.png"/><Relationship Id="rId347" Type="http://schemas.openxmlformats.org/officeDocument/2006/relationships/hyperlink" Target="http://staff.ustc.edu.cn/~network/mmt/mail.zip" TargetMode="External"/><Relationship Id="rId44" Type="http://schemas.openxmlformats.org/officeDocument/2006/relationships/hyperlink" Target="https://rec.ustc.edu.cn/share/089d4b60-4bfd-11ef-a003-293c134b1311" TargetMode="External"/><Relationship Id="rId86" Type="http://schemas.openxmlformats.org/officeDocument/2006/relationships/hyperlink" Target="http://www.android-doc.com/reference/android/media/MediaRecorder.AudioEncoder.html" TargetMode="External"/><Relationship Id="rId151" Type="http://schemas.openxmlformats.org/officeDocument/2006/relationships/hyperlink" Target="http://www.android-doc.com/reference/android/hardware/Camera.PreviewCallback.html" TargetMode="External"/><Relationship Id="rId193" Type="http://schemas.openxmlformats.org/officeDocument/2006/relationships/hyperlink" Target="http://www.android-doc.com/reference/android/media/ImageReader.html" TargetMode="External"/><Relationship Id="rId207" Type="http://schemas.openxmlformats.org/officeDocument/2006/relationships/hyperlink" Target="http://www.android-doc.com/reference/android/os/Handler.html" TargetMode="External"/><Relationship Id="rId249" Type="http://schemas.openxmlformats.org/officeDocument/2006/relationships/hyperlink" Target="https://www.willusher.io/sdl2%20tutorials/2013/08/15/lesson-0-visual-studio" TargetMode="External"/><Relationship Id="rId13" Type="http://schemas.openxmlformats.org/officeDocument/2006/relationships/header" Target="header2.xml"/><Relationship Id="rId109" Type="http://schemas.openxmlformats.org/officeDocument/2006/relationships/hyperlink" Target="http://www.android-doc.com/reference/android/hardware/Camera.html" TargetMode="External"/><Relationship Id="rId260" Type="http://schemas.openxmlformats.org/officeDocument/2006/relationships/hyperlink" Target="https://learn.microsoft.com/zh-cn/cpp/mfc/reference/mfc-application-wizard?view=msvc-170" TargetMode="External"/><Relationship Id="rId316" Type="http://schemas.openxmlformats.org/officeDocument/2006/relationships/image" Target="media/image75.png"/><Relationship Id="rId55" Type="http://schemas.openxmlformats.org/officeDocument/2006/relationships/oleObject" Target="embeddings/oleObject11.bin"/><Relationship Id="rId97" Type="http://schemas.openxmlformats.org/officeDocument/2006/relationships/hyperlink" Target="http://www.android-doc.com/reference/android/media/AudioTrack.html" TargetMode="External"/><Relationship Id="rId120" Type="http://schemas.openxmlformats.org/officeDocument/2006/relationships/hyperlink" Target="http://www.android-doc.com/reference/android/hardware/Sensor.html" TargetMode="External"/><Relationship Id="rId358" Type="http://schemas.openxmlformats.org/officeDocument/2006/relationships/hyperlink" Target="http://staff.ustc.edu.cn/~network/mmt/SDL_ffmpeg_player.rar" TargetMode="External"/><Relationship Id="rId162" Type="http://schemas.openxmlformats.org/officeDocument/2006/relationships/hyperlink" Target="http://www.android-doc.com/reference/android/hardware/Camera.html" TargetMode="External"/><Relationship Id="rId218" Type="http://schemas.openxmlformats.org/officeDocument/2006/relationships/hyperlink" Target="https://github.com/tensorflow/examples/" TargetMode="External"/><Relationship Id="rId271" Type="http://schemas.openxmlformats.org/officeDocument/2006/relationships/image" Target="media/image42.png"/><Relationship Id="rId24" Type="http://schemas.openxmlformats.org/officeDocument/2006/relationships/oleObject" Target="embeddings/oleObject2.bin"/><Relationship Id="rId66" Type="http://schemas.openxmlformats.org/officeDocument/2006/relationships/hyperlink" Target="http://www.android-doc.com/reference/android/media/AudioManager.html" TargetMode="External"/><Relationship Id="rId131" Type="http://schemas.openxmlformats.org/officeDocument/2006/relationships/hyperlink" Target="http://www.android-doc.com/reference/android/hardware/Camera.html" TargetMode="External"/><Relationship Id="rId327" Type="http://schemas.openxmlformats.org/officeDocument/2006/relationships/hyperlink" Target="http://staff.ustc.edu.cn/~network/mmt/mm_mcai.pdf" TargetMode="External"/><Relationship Id="rId173" Type="http://schemas.openxmlformats.org/officeDocument/2006/relationships/hyperlink" Target="http://www.android-doc.com/reference/android/hardware/Camera.html" TargetMode="External"/><Relationship Id="rId229" Type="http://schemas.openxmlformats.org/officeDocument/2006/relationships/hyperlink" Target="https://blog.csdn.net/cs_hnu_scw/article/details/79695347" TargetMode="External"/><Relationship Id="rId240" Type="http://schemas.openxmlformats.org/officeDocument/2006/relationships/hyperlink" Target="https://github.com/BtbN/FFmpeg-Builds/releases" TargetMode="External"/><Relationship Id="rId35" Type="http://schemas.openxmlformats.org/officeDocument/2006/relationships/hyperlink" Target="https://learn.microsoft.com/en-us/windows/win32/multimedia/mci-device-types" TargetMode="External"/><Relationship Id="rId77" Type="http://schemas.openxmlformats.org/officeDocument/2006/relationships/hyperlink" Target="http://www.android-doc.com/reference/android/media/MediaPlayer.html" TargetMode="External"/><Relationship Id="rId100" Type="http://schemas.openxmlformats.org/officeDocument/2006/relationships/hyperlink" Target="https://rec.ustc.edu.cn/share/089d4b60-4bfd-11ef-a003-293c134b1311" TargetMode="External"/><Relationship Id="rId282" Type="http://schemas.openxmlformats.org/officeDocument/2006/relationships/image" Target="media/image49.png"/><Relationship Id="rId338" Type="http://schemas.openxmlformats.org/officeDocument/2006/relationships/hyperlink" Target="http://staff.ustc.edu.cn/~network/mmt/mm_sdk_video_eg.zip" TargetMode="External"/><Relationship Id="rId8" Type="http://schemas.openxmlformats.org/officeDocument/2006/relationships/image" Target="media/image1.png"/><Relationship Id="rId142" Type="http://schemas.openxmlformats.org/officeDocument/2006/relationships/hyperlink" Target="http://www.android-doc.com/reference/android/hardware/Camera.html" TargetMode="External"/><Relationship Id="rId184" Type="http://schemas.openxmlformats.org/officeDocument/2006/relationships/hyperlink" Target="http://www.android-doc.com/reference/android/media/Image.html" TargetMode="External"/><Relationship Id="rId251" Type="http://schemas.openxmlformats.org/officeDocument/2006/relationships/image" Target="media/image29.emf"/><Relationship Id="rId46" Type="http://schemas.openxmlformats.org/officeDocument/2006/relationships/image" Target="media/image10.png"/><Relationship Id="rId293" Type="http://schemas.openxmlformats.org/officeDocument/2006/relationships/image" Target="media/image56.png"/><Relationship Id="rId307" Type="http://schemas.openxmlformats.org/officeDocument/2006/relationships/image" Target="media/image67.png"/><Relationship Id="rId349" Type="http://schemas.openxmlformats.org/officeDocument/2006/relationships/hyperlink" Target="http://staff.ustc.edu.cn/~network/mmt/mm_vod.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6E581-29F7-448D-98FE-56EA02B1B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89</Pages>
  <Words>20621</Words>
  <Characters>117541</Characters>
  <Application>Microsoft Office Word</Application>
  <DocSecurity>0</DocSecurity>
  <Lines>979</Lines>
  <Paragraphs>275</Paragraphs>
  <ScaleCrop>false</ScaleCrop>
  <Company/>
  <LinksUpToDate>false</LinksUpToDate>
  <CharactersWithSpaces>137887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陈晓辉</dc:creator>
  <cp:keywords/>
  <dc:description/>
  <cp:lastModifiedBy>陈晓辉</cp:lastModifiedBy>
  <cp:revision>74</cp:revision>
  <cp:lastPrinted>2024-10-30T08:27:00Z</cp:lastPrinted>
  <dcterms:created xsi:type="dcterms:W3CDTF">2024-07-27T11:05:00Z</dcterms:created>
  <dcterms:modified xsi:type="dcterms:W3CDTF">2024-10-30T08:27:00Z</dcterms:modified>
</cp:coreProperties>
</file>